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919E9" w14:textId="54DDDE0A" w:rsidR="009B7FC0" w:rsidRPr="003D1C86" w:rsidRDefault="004B7A0B" w:rsidP="009E4099">
      <w:pPr>
        <w:jc w:val="center"/>
        <w:rPr>
          <w:b/>
          <w:sz w:val="28"/>
          <w:szCs w:val="28"/>
        </w:rPr>
      </w:pPr>
      <w:r w:rsidRPr="003D1C86">
        <w:rPr>
          <w:noProof/>
          <w:snapToGrid/>
          <w:sz w:val="28"/>
          <w:szCs w:val="28"/>
        </w:rPr>
        <w:drawing>
          <wp:inline distT="0" distB="0" distL="0" distR="0" wp14:anchorId="5E9C0C96" wp14:editId="239BB700">
            <wp:extent cx="1932167" cy="739471"/>
            <wp:effectExtent l="0" t="0" r="0" b="3810"/>
            <wp:docPr id="228" name="Picture 2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648" cy="743865"/>
                    </a:xfrm>
                    <a:prstGeom prst="rect">
                      <a:avLst/>
                    </a:prstGeom>
                    <a:noFill/>
                    <a:ln>
                      <a:noFill/>
                    </a:ln>
                  </pic:spPr>
                </pic:pic>
              </a:graphicData>
            </a:graphic>
          </wp:inline>
        </w:drawing>
      </w:r>
    </w:p>
    <w:p w14:paraId="60D0ECDC" w14:textId="4D64381A" w:rsidR="00FC6FA7" w:rsidRPr="003D1C86" w:rsidRDefault="00FC6FA7" w:rsidP="009E4099">
      <w:pPr>
        <w:jc w:val="center"/>
        <w:rPr>
          <w:b/>
          <w:sz w:val="28"/>
          <w:szCs w:val="28"/>
        </w:rPr>
      </w:pPr>
      <w:r w:rsidRPr="003D1C86">
        <w:rPr>
          <w:b/>
          <w:sz w:val="28"/>
          <w:szCs w:val="28"/>
        </w:rPr>
        <w:t>TẬP ĐOÀN</w:t>
      </w:r>
      <w:r w:rsidR="009B7FC0" w:rsidRPr="003D1C86">
        <w:rPr>
          <w:b/>
          <w:sz w:val="28"/>
          <w:szCs w:val="28"/>
        </w:rPr>
        <w:t xml:space="preserve"> CÔNG NGHIỆP - </w:t>
      </w:r>
      <w:r w:rsidRPr="003D1C86">
        <w:rPr>
          <w:b/>
          <w:sz w:val="28"/>
          <w:szCs w:val="28"/>
        </w:rPr>
        <w:t>VIỄN THÔNG QUÂN ĐỘI</w:t>
      </w:r>
    </w:p>
    <w:p w14:paraId="4A1B9135" w14:textId="77777777" w:rsidR="00FC6FA7" w:rsidRPr="003D1C86" w:rsidRDefault="00FC6FA7" w:rsidP="00FC6FA7">
      <w:pPr>
        <w:rPr>
          <w:sz w:val="28"/>
          <w:szCs w:val="28"/>
        </w:rPr>
      </w:pPr>
    </w:p>
    <w:p w14:paraId="1E9E7D91" w14:textId="77777777" w:rsidR="00FC6FA7" w:rsidRPr="003D1C86" w:rsidRDefault="00FC6FA7" w:rsidP="00FC6FA7">
      <w:pPr>
        <w:ind w:left="0"/>
        <w:jc w:val="center"/>
        <w:rPr>
          <w:sz w:val="28"/>
          <w:szCs w:val="28"/>
        </w:rPr>
      </w:pPr>
    </w:p>
    <w:p w14:paraId="4143D8F3" w14:textId="77777777" w:rsidR="00FC6FA7" w:rsidRPr="003D1C86" w:rsidRDefault="00FC6FA7" w:rsidP="00FC6FA7">
      <w:pPr>
        <w:pStyle w:val="NormalTB"/>
        <w:rPr>
          <w:rFonts w:ascii="Times New Roman" w:hAnsi="Times New Roman"/>
          <w:sz w:val="28"/>
          <w:szCs w:val="28"/>
        </w:rPr>
      </w:pPr>
    </w:p>
    <w:p w14:paraId="62E6C1BC" w14:textId="77777777" w:rsidR="00FC6FA7" w:rsidRPr="003D1C86" w:rsidRDefault="00FC6FA7" w:rsidP="00FC6FA7">
      <w:pPr>
        <w:ind w:left="0"/>
        <w:jc w:val="center"/>
        <w:rPr>
          <w:sz w:val="28"/>
          <w:szCs w:val="28"/>
        </w:rPr>
      </w:pPr>
    </w:p>
    <w:p w14:paraId="49A332DF" w14:textId="77777777" w:rsidR="00FC6FA7" w:rsidRPr="003D1C86" w:rsidRDefault="00FC6FA7" w:rsidP="00FC6FA7">
      <w:pPr>
        <w:tabs>
          <w:tab w:val="left" w:pos="6698"/>
        </w:tabs>
        <w:ind w:left="0"/>
        <w:rPr>
          <w:sz w:val="28"/>
          <w:szCs w:val="28"/>
        </w:rPr>
      </w:pPr>
      <w:r w:rsidRPr="003D1C86">
        <w:rPr>
          <w:sz w:val="28"/>
          <w:szCs w:val="28"/>
        </w:rPr>
        <w:tab/>
      </w:r>
    </w:p>
    <w:p w14:paraId="14E36C3B" w14:textId="77777777" w:rsidR="00FC6FA7" w:rsidRPr="003D1C86" w:rsidRDefault="00FC6FA7" w:rsidP="00FC6FA7">
      <w:pPr>
        <w:spacing w:before="0" w:after="120" w:line="312" w:lineRule="auto"/>
        <w:ind w:left="0"/>
        <w:jc w:val="center"/>
        <w:rPr>
          <w:b/>
          <w:sz w:val="28"/>
          <w:szCs w:val="28"/>
        </w:rPr>
      </w:pPr>
      <w:r w:rsidRPr="003D1C86">
        <w:rPr>
          <w:b/>
          <w:sz w:val="28"/>
          <w:szCs w:val="28"/>
        </w:rPr>
        <w:t>HỆ THỐNG QUẢN LÝ BÁN HÀNG DMS.ONE</w:t>
      </w:r>
    </w:p>
    <w:p w14:paraId="08430DDE" w14:textId="0A597A3F" w:rsidR="00FC6FA7" w:rsidRPr="003D1C86" w:rsidRDefault="00FC6FA7" w:rsidP="00FC6FA7">
      <w:pPr>
        <w:spacing w:before="60" w:after="60"/>
        <w:ind w:left="0"/>
        <w:jc w:val="center"/>
        <w:rPr>
          <w:b/>
          <w:bCs/>
          <w:sz w:val="28"/>
          <w:szCs w:val="28"/>
        </w:rPr>
      </w:pPr>
      <w:r w:rsidRPr="003D1C86">
        <w:rPr>
          <w:b/>
          <w:bCs/>
          <w:sz w:val="28"/>
          <w:szCs w:val="28"/>
        </w:rPr>
        <w:t>TÀI LIỆU PHÂN TÍCH YÊU CẦU</w:t>
      </w:r>
      <w:r w:rsidR="00C52630" w:rsidRPr="003D1C86">
        <w:rPr>
          <w:b/>
          <w:bCs/>
          <w:sz w:val="28"/>
          <w:szCs w:val="28"/>
        </w:rPr>
        <w:t xml:space="preserve">: </w:t>
      </w:r>
      <w:r w:rsidR="004B7A0B" w:rsidRPr="003D1C86">
        <w:rPr>
          <w:b/>
          <w:bCs/>
          <w:sz w:val="28"/>
          <w:szCs w:val="28"/>
        </w:rPr>
        <w:t>YÊU CẦU GIAI ĐOẠN 2</w:t>
      </w:r>
    </w:p>
    <w:p w14:paraId="0F77BEEA" w14:textId="77777777" w:rsidR="00FC6FA7" w:rsidRPr="003D1C86" w:rsidRDefault="00FC6FA7" w:rsidP="00FC6FA7">
      <w:pPr>
        <w:spacing w:before="60" w:after="60"/>
        <w:ind w:left="0"/>
        <w:jc w:val="center"/>
        <w:rPr>
          <w:b/>
          <w:bCs/>
          <w:sz w:val="28"/>
          <w:szCs w:val="28"/>
        </w:rPr>
      </w:pPr>
    </w:p>
    <w:p w14:paraId="7FE3D27F" w14:textId="77777777" w:rsidR="00FC6FA7" w:rsidRPr="003D1C86" w:rsidRDefault="00FC6FA7" w:rsidP="00FC6FA7">
      <w:pPr>
        <w:ind w:left="1440"/>
        <w:rPr>
          <w:b/>
          <w:sz w:val="28"/>
          <w:szCs w:val="28"/>
        </w:rPr>
      </w:pPr>
    </w:p>
    <w:p w14:paraId="620F5AE1" w14:textId="77777777" w:rsidR="00FC6FA7" w:rsidRPr="003D1C86" w:rsidRDefault="00FC6FA7" w:rsidP="00FC6FA7">
      <w:pPr>
        <w:ind w:left="1440"/>
        <w:rPr>
          <w:b/>
          <w:sz w:val="28"/>
          <w:szCs w:val="28"/>
        </w:rPr>
      </w:pPr>
    </w:p>
    <w:p w14:paraId="021E569D" w14:textId="77777777" w:rsidR="00FC6FA7" w:rsidRPr="003D1C86" w:rsidRDefault="00FC6FA7" w:rsidP="00FC6FA7">
      <w:pPr>
        <w:ind w:left="1440"/>
        <w:rPr>
          <w:b/>
          <w:sz w:val="28"/>
          <w:szCs w:val="28"/>
        </w:rPr>
      </w:pPr>
    </w:p>
    <w:p w14:paraId="3BC22E8C" w14:textId="2E7BAD9D" w:rsidR="00FC6FA7" w:rsidRPr="003D1C86" w:rsidRDefault="00FC6FA7" w:rsidP="00FC6FA7">
      <w:pPr>
        <w:ind w:left="0"/>
        <w:jc w:val="center"/>
        <w:rPr>
          <w:b/>
          <w:snapToGrid/>
          <w:sz w:val="28"/>
          <w:szCs w:val="28"/>
          <w:lang w:val="fr-FR"/>
        </w:rPr>
      </w:pPr>
    </w:p>
    <w:p w14:paraId="59C0220C" w14:textId="3AE7012C" w:rsidR="009B7FC0" w:rsidRPr="003D1C86" w:rsidRDefault="009B7FC0" w:rsidP="00FC6FA7">
      <w:pPr>
        <w:ind w:left="0"/>
        <w:jc w:val="center"/>
        <w:rPr>
          <w:b/>
          <w:snapToGrid/>
          <w:sz w:val="28"/>
          <w:szCs w:val="28"/>
          <w:lang w:val="fr-FR"/>
        </w:rPr>
      </w:pPr>
    </w:p>
    <w:p w14:paraId="4B24D485" w14:textId="5EF9BC7E" w:rsidR="009B7FC0" w:rsidRPr="003D1C86" w:rsidRDefault="009B7FC0" w:rsidP="00FC6FA7">
      <w:pPr>
        <w:ind w:left="0"/>
        <w:jc w:val="center"/>
        <w:rPr>
          <w:b/>
          <w:snapToGrid/>
          <w:sz w:val="28"/>
          <w:szCs w:val="28"/>
          <w:lang w:val="fr-FR"/>
        </w:rPr>
      </w:pPr>
    </w:p>
    <w:p w14:paraId="2DC1273C" w14:textId="660AED21" w:rsidR="009B7FC0" w:rsidRPr="003D1C86" w:rsidRDefault="009B7FC0" w:rsidP="00FC6FA7">
      <w:pPr>
        <w:ind w:left="0"/>
        <w:jc w:val="center"/>
        <w:rPr>
          <w:b/>
          <w:snapToGrid/>
          <w:sz w:val="28"/>
          <w:szCs w:val="28"/>
          <w:lang w:val="fr-FR"/>
        </w:rPr>
      </w:pPr>
    </w:p>
    <w:p w14:paraId="4C37FE01" w14:textId="1B183F3D" w:rsidR="009B7FC0" w:rsidRPr="003D1C86" w:rsidRDefault="009B7FC0" w:rsidP="00FC6FA7">
      <w:pPr>
        <w:ind w:left="0"/>
        <w:jc w:val="center"/>
        <w:rPr>
          <w:b/>
          <w:snapToGrid/>
          <w:sz w:val="28"/>
          <w:szCs w:val="28"/>
          <w:lang w:val="fr-FR"/>
        </w:rPr>
      </w:pPr>
    </w:p>
    <w:p w14:paraId="0C3EB698" w14:textId="5CEF97DE" w:rsidR="009B7FC0" w:rsidRPr="003D1C86" w:rsidRDefault="009B7FC0" w:rsidP="00FC6FA7">
      <w:pPr>
        <w:ind w:left="0"/>
        <w:jc w:val="center"/>
        <w:rPr>
          <w:b/>
          <w:snapToGrid/>
          <w:sz w:val="28"/>
          <w:szCs w:val="28"/>
          <w:lang w:val="fr-FR"/>
        </w:rPr>
      </w:pPr>
    </w:p>
    <w:p w14:paraId="6494D4FF" w14:textId="073D64DD" w:rsidR="009B7FC0" w:rsidRPr="003D1C86" w:rsidRDefault="009B7FC0" w:rsidP="00FC6FA7">
      <w:pPr>
        <w:ind w:left="0"/>
        <w:jc w:val="center"/>
        <w:rPr>
          <w:b/>
          <w:sz w:val="28"/>
          <w:szCs w:val="28"/>
          <w:lang w:val="fr-FR"/>
        </w:rPr>
      </w:pPr>
      <w:r w:rsidRPr="003D1C86">
        <w:rPr>
          <w:b/>
          <w:snapToGrid/>
          <w:sz w:val="28"/>
          <w:szCs w:val="28"/>
          <w:lang w:val="fr-FR"/>
        </w:rPr>
        <w:t>Tháng 08/2021</w:t>
      </w:r>
    </w:p>
    <w:p w14:paraId="27FF4A81" w14:textId="5200B805" w:rsidR="009E4099" w:rsidRPr="003D1C86" w:rsidRDefault="009E4099" w:rsidP="009B7FC0">
      <w:pPr>
        <w:ind w:left="0"/>
        <w:rPr>
          <w:sz w:val="28"/>
          <w:szCs w:val="28"/>
        </w:rPr>
      </w:pPr>
    </w:p>
    <w:sdt>
      <w:sdtPr>
        <w:rPr>
          <w:rFonts w:ascii="Times New Roman" w:eastAsia="Times New Roman" w:hAnsi="Times New Roman" w:cs="Times New Roman"/>
          <w:snapToGrid w:val="0"/>
          <w:color w:val="auto"/>
          <w:sz w:val="28"/>
          <w:szCs w:val="28"/>
        </w:rPr>
        <w:id w:val="-183904743"/>
        <w:docPartObj>
          <w:docPartGallery w:val="Table of Contents"/>
          <w:docPartUnique/>
        </w:docPartObj>
      </w:sdtPr>
      <w:sdtEndPr>
        <w:rPr>
          <w:b/>
          <w:bCs/>
          <w:noProof/>
        </w:rPr>
      </w:sdtEndPr>
      <w:sdtContent>
        <w:p w14:paraId="07DA05EB" w14:textId="77777777" w:rsidR="009E4099" w:rsidRPr="003D1C86" w:rsidRDefault="009E4099">
          <w:pPr>
            <w:pStyle w:val="TOCHeading"/>
            <w:rPr>
              <w:rFonts w:ascii="Times New Roman" w:hAnsi="Times New Roman" w:cs="Times New Roman"/>
              <w:sz w:val="28"/>
              <w:szCs w:val="28"/>
              <w:rPrChange w:id="0" w:author="Unknown">
                <w:rPr/>
              </w:rPrChange>
            </w:rPr>
          </w:pPr>
          <w:r w:rsidRPr="003D1C86">
            <w:rPr>
              <w:rFonts w:ascii="Times New Roman" w:hAnsi="Times New Roman" w:cs="Times New Roman"/>
              <w:sz w:val="28"/>
              <w:szCs w:val="28"/>
            </w:rPr>
            <w:t>Mục lục</w:t>
          </w:r>
        </w:p>
        <w:p w14:paraId="5DFF8A7A" w14:textId="77777777" w:rsidR="00B37D8D" w:rsidRPr="005C6A0A" w:rsidRDefault="009E4099">
          <w:pPr>
            <w:pStyle w:val="TOC1"/>
            <w:tabs>
              <w:tab w:val="left" w:pos="440"/>
              <w:tab w:val="right" w:leader="dot" w:pos="9350"/>
            </w:tabs>
            <w:rPr>
              <w:rFonts w:eastAsiaTheme="minorEastAsia"/>
              <w:noProof/>
              <w:snapToGrid/>
              <w:sz w:val="28"/>
              <w:szCs w:val="28"/>
            </w:rPr>
          </w:pPr>
          <w:r w:rsidRPr="005C6A0A">
            <w:rPr>
              <w:sz w:val="28"/>
              <w:szCs w:val="28"/>
            </w:rPr>
            <w:fldChar w:fldCharType="begin"/>
          </w:r>
          <w:r w:rsidRPr="003D1C86">
            <w:rPr>
              <w:sz w:val="28"/>
              <w:szCs w:val="28"/>
            </w:rPr>
            <w:instrText xml:space="preserve"> TOC \o "1-3" \h \z \u </w:instrText>
          </w:r>
          <w:r w:rsidRPr="005C6A0A">
            <w:rPr>
              <w:sz w:val="28"/>
              <w:szCs w:val="28"/>
            </w:rPr>
            <w:fldChar w:fldCharType="separate"/>
          </w:r>
          <w:r w:rsidR="00215D52" w:rsidRPr="006C48E9">
            <w:fldChar w:fldCharType="begin"/>
          </w:r>
          <w:r w:rsidR="00215D52" w:rsidRPr="003D1C86">
            <w:instrText xml:space="preserve"> HYPERLINK \l "_Toc77785422" </w:instrText>
          </w:r>
          <w:r w:rsidR="00215D52" w:rsidRPr="006C48E9">
            <w:fldChar w:fldCharType="separate"/>
          </w:r>
          <w:r w:rsidR="00B37D8D" w:rsidRPr="003D1C86">
            <w:rPr>
              <w:rStyle w:val="Hyperlink"/>
              <w:noProof/>
              <w:sz w:val="28"/>
              <w:szCs w:val="28"/>
              <w:rPrChange w:id="1" w:author="Chungpth" w:date="2021-08-17T15:49:00Z">
                <w:rPr>
                  <w:rStyle w:val="Hyperlink"/>
                  <w:noProof/>
                  <w:sz w:val="28"/>
                  <w:szCs w:val="28"/>
                  <w:highlight w:val="yellow"/>
                </w:rPr>
              </w:rPrChange>
            </w:rPr>
            <w:t>1.</w:t>
          </w:r>
          <w:r w:rsidR="00B37D8D" w:rsidRPr="005C6A0A">
            <w:rPr>
              <w:rFonts w:eastAsiaTheme="minorEastAsia"/>
              <w:noProof/>
              <w:snapToGrid/>
              <w:sz w:val="28"/>
              <w:szCs w:val="28"/>
            </w:rPr>
            <w:tab/>
          </w:r>
          <w:r w:rsidR="00B37D8D" w:rsidRPr="003D1C86">
            <w:rPr>
              <w:rStyle w:val="Hyperlink"/>
              <w:noProof/>
              <w:sz w:val="28"/>
              <w:szCs w:val="28"/>
              <w:rPrChange w:id="2" w:author="Chungpth" w:date="2021-08-17T15:49:00Z">
                <w:rPr>
                  <w:rStyle w:val="Hyperlink"/>
                  <w:noProof/>
                  <w:sz w:val="28"/>
                  <w:szCs w:val="28"/>
                  <w:highlight w:val="yellow"/>
                </w:rPr>
              </w:rPrChange>
            </w:rPr>
            <w:t>Đơn hàng bán: Sau 1 ngày không duyệt tự động chuyển thành huỷ.</w:t>
          </w:r>
          <w:r w:rsidR="00B37D8D" w:rsidRPr="005C6A0A">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00215D52" w:rsidRPr="006C48E9">
            <w:rPr>
              <w:noProof/>
              <w:sz w:val="28"/>
              <w:szCs w:val="28"/>
            </w:rPr>
            <w:fldChar w:fldCharType="end"/>
          </w:r>
        </w:p>
        <w:p w14:paraId="2F705924"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"_Toc77785423" </w:instrText>
          </w:r>
          <w:r w:rsidRPr="006C48E9">
            <w:rPr>
              <w:rPrChange w:id="3" w:author="Chungpth" w:date="2021-08-17T15:49:00Z">
                <w:rPr>
                  <w:noProof/>
                  <w:sz w:val="28"/>
                  <w:szCs w:val="28"/>
                </w:rPr>
              </w:rPrChange>
            </w:rPr>
            <w:fldChar w:fldCharType="separate"/>
          </w:r>
          <w:r w:rsidR="00B37D8D" w:rsidRPr="003D1C86">
            <w:rPr>
              <w:rStyle w:val="Hyperlink"/>
              <w:noProof/>
              <w:sz w:val="28"/>
              <w:szCs w:val="28"/>
            </w:rPr>
            <w:t>1.1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Pr="006C48E9">
            <w:rPr>
              <w:noProof/>
              <w:sz w:val="28"/>
              <w:szCs w:val="28"/>
            </w:rPr>
            <w:fldChar w:fldCharType="end"/>
          </w:r>
        </w:p>
        <w:p w14:paraId="0418865C"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"_Toc77785424" </w:instrText>
          </w:r>
          <w:r w:rsidRPr="006C48E9">
            <w:rPr>
              <w:rPrChange w:id="4" w:author="Chungpth" w:date="2021-08-17T15:49:00Z">
                <w:rPr>
                  <w:noProof/>
                  <w:sz w:val="28"/>
                  <w:szCs w:val="28"/>
                </w:rPr>
              </w:rPrChange>
            </w:rPr>
            <w:fldChar w:fldCharType="separate"/>
          </w:r>
          <w:r w:rsidR="00B37D8D" w:rsidRPr="003D1C86">
            <w:rPr>
              <w:rStyle w:val="Hyperlink"/>
              <w:noProof/>
              <w:sz w:val="28"/>
              <w:szCs w:val="28"/>
            </w:rPr>
            <w:t>1.2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w:t>
          </w:r>
          <w:r w:rsidR="00B37D8D" w:rsidRPr="006C48E9">
            <w:rPr>
              <w:noProof/>
              <w:webHidden/>
              <w:sz w:val="28"/>
              <w:szCs w:val="28"/>
            </w:rPr>
            <w:fldChar w:fldCharType="end"/>
          </w:r>
          <w:r w:rsidRPr="006C48E9">
            <w:rPr>
              <w:noProof/>
              <w:sz w:val="28"/>
              <w:szCs w:val="28"/>
            </w:rPr>
            <w:fldChar w:fldCharType="end"/>
          </w:r>
        </w:p>
        <w:p w14:paraId="3BE72774"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"_Toc77785425" </w:instrText>
          </w:r>
          <w:r w:rsidRPr="006C48E9">
            <w:rPr>
              <w:rPrChange w:id="5" w:author="Chungpth" w:date="2021-08-17T15:49:00Z">
                <w:rPr>
                  <w:noProof/>
                  <w:sz w:val="28"/>
                  <w:szCs w:val="28"/>
                </w:rPr>
              </w:rPrChange>
            </w:rPr>
            <w:fldChar w:fldCharType="separate"/>
          </w:r>
          <w:r w:rsidR="00B37D8D" w:rsidRPr="003D1C86">
            <w:rPr>
              <w:rStyle w:val="Hyperlink"/>
              <w:noProof/>
              <w:sz w:val="28"/>
              <w:szCs w:val="28"/>
              <w:rPrChange w:id="6" w:author="Chungpth" w:date="2021-08-17T15:49:00Z">
                <w:rPr>
                  <w:rStyle w:val="Hyperlink"/>
                  <w:noProof/>
                  <w:sz w:val="28"/>
                  <w:szCs w:val="28"/>
                  <w:highlight w:val="yellow"/>
                </w:rPr>
              </w:rPrChange>
            </w:rPr>
            <w:t>2.</w:t>
          </w:r>
          <w:r w:rsidR="00B37D8D" w:rsidRPr="003D1C86">
            <w:rPr>
              <w:rFonts w:eastAsiaTheme="minorEastAsia"/>
              <w:noProof/>
              <w:snapToGrid/>
              <w:sz w:val="28"/>
              <w:szCs w:val="28"/>
            </w:rPr>
            <w:tab/>
          </w:r>
          <w:r w:rsidR="00B37D8D" w:rsidRPr="003D1C86">
            <w:rPr>
              <w:rStyle w:val="Hyperlink"/>
              <w:noProof/>
              <w:sz w:val="28"/>
              <w:szCs w:val="28"/>
              <w:rPrChange w:id="7" w:author="Chungpth" w:date="2021-08-17T15:49:00Z">
                <w:rPr>
                  <w:rStyle w:val="Hyperlink"/>
                  <w:noProof/>
                  <w:sz w:val="28"/>
                  <w:szCs w:val="28"/>
                  <w:highlight w:val="yellow"/>
                </w:rPr>
              </w:rPrChange>
            </w:rPr>
            <w:t>Quản lý địa bàn</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w:t>
          </w:r>
          <w:r w:rsidR="00B37D8D" w:rsidRPr="006C48E9">
            <w:rPr>
              <w:noProof/>
              <w:webHidden/>
              <w:sz w:val="28"/>
              <w:szCs w:val="28"/>
            </w:rPr>
            <w:fldChar w:fldCharType="end"/>
          </w:r>
          <w:r w:rsidRPr="006C48E9">
            <w:rPr>
              <w:noProof/>
              <w:sz w:val="28"/>
              <w:szCs w:val="28"/>
            </w:rPr>
            <w:fldChar w:fldCharType="end"/>
          </w:r>
        </w:p>
        <w:p w14:paraId="2DE1512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"_Toc77785426" </w:instrText>
          </w:r>
          <w:r w:rsidRPr="006C48E9">
            <w:rPr>
              <w:rPrChange w:id="8" w:author="Chungpth" w:date="2021-08-17T15:49:00Z">
                <w:rPr>
                  <w:noProof/>
                  <w:sz w:val="28"/>
                  <w:szCs w:val="28"/>
                </w:rPr>
              </w:rPrChange>
            </w:rPr>
            <w:fldChar w:fldCharType="separate"/>
          </w:r>
          <w:r w:rsidR="00B37D8D" w:rsidRPr="003D1C86">
            <w:rPr>
              <w:rStyle w:val="Hyperlink"/>
              <w:noProof/>
              <w:sz w:val="28"/>
              <w:szCs w:val="28"/>
              <w:rPrChange w:id="9" w:author="Chungpth" w:date="2021-08-17T15:49:00Z">
                <w:rPr>
                  <w:rStyle w:val="Hyperlink"/>
                  <w:noProof/>
                  <w:sz w:val="28"/>
                  <w:szCs w:val="28"/>
                  <w:highlight w:val="yellow"/>
                </w:rPr>
              </w:rPrChange>
            </w:rPr>
            <w:t>1.2</w:t>
          </w:r>
          <w:r w:rsidR="00B37D8D" w:rsidRPr="003D1C86">
            <w:rPr>
              <w:rFonts w:eastAsiaTheme="minorEastAsia"/>
              <w:noProof/>
              <w:snapToGrid/>
              <w:sz w:val="28"/>
              <w:szCs w:val="28"/>
            </w:rPr>
            <w:tab/>
          </w:r>
          <w:r w:rsidR="00B37D8D" w:rsidRPr="003D1C86">
            <w:rPr>
              <w:rStyle w:val="Hyperlink"/>
              <w:noProof/>
              <w:sz w:val="28"/>
              <w:szCs w:val="28"/>
              <w:rPrChange w:id="10" w:author="Chungpth" w:date="2021-08-17T15:49:00Z">
                <w:rPr>
                  <w:rStyle w:val="Hyperlink"/>
                  <w:noProof/>
                  <w:sz w:val="28"/>
                  <w:szCs w:val="28"/>
                  <w:highlight w:val="yellow"/>
                </w:rPr>
              </w:rPrChange>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10</w:t>
          </w:r>
          <w:r w:rsidR="00B37D8D" w:rsidRPr="006C48E9">
            <w:rPr>
              <w:noProof/>
              <w:webHidden/>
              <w:sz w:val="28"/>
              <w:szCs w:val="28"/>
            </w:rPr>
            <w:fldChar w:fldCharType="end"/>
          </w:r>
          <w:r w:rsidRPr="006C48E9">
            <w:rPr>
              <w:noProof/>
              <w:sz w:val="28"/>
              <w:szCs w:val="28"/>
            </w:rPr>
            <w:fldChar w:fldCharType="end"/>
          </w:r>
        </w:p>
        <w:p w14:paraId="37F4027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"_Toc77785427" </w:instrText>
          </w:r>
          <w:r w:rsidRPr="006C48E9">
            <w:rPr>
              <w:rPrChange w:id="11" w:author="Chungpth" w:date="2021-08-17T15:49:00Z">
                <w:rPr>
                  <w:noProof/>
                  <w:sz w:val="28"/>
                  <w:szCs w:val="28"/>
                </w:rPr>
              </w:rPrChange>
            </w:rPr>
            <w:fldChar w:fldCharType="separate"/>
          </w:r>
          <w:r w:rsidR="00B37D8D" w:rsidRPr="003D1C86">
            <w:rPr>
              <w:rStyle w:val="Hyperlink"/>
              <w:noProof/>
              <w:sz w:val="28"/>
              <w:szCs w:val="28"/>
              <w:rPrChange w:id="12" w:author="Chungpth" w:date="2021-08-17T15:49:00Z">
                <w:rPr>
                  <w:rStyle w:val="Hyperlink"/>
                  <w:noProof/>
                  <w:sz w:val="28"/>
                  <w:szCs w:val="28"/>
                  <w:highlight w:val="yellow"/>
                </w:rPr>
              </w:rPrChange>
            </w:rPr>
            <w:t>1.3</w:t>
          </w:r>
          <w:r w:rsidR="00B37D8D" w:rsidRPr="003D1C86">
            <w:rPr>
              <w:rFonts w:eastAsiaTheme="minorEastAsia"/>
              <w:noProof/>
              <w:snapToGrid/>
              <w:sz w:val="28"/>
              <w:szCs w:val="28"/>
            </w:rPr>
            <w:tab/>
          </w:r>
          <w:r w:rsidR="00B37D8D" w:rsidRPr="003D1C86">
            <w:rPr>
              <w:rStyle w:val="Hyperlink"/>
              <w:noProof/>
              <w:sz w:val="28"/>
              <w:szCs w:val="28"/>
              <w:rPrChange w:id="13"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12</w:t>
          </w:r>
          <w:r w:rsidR="00B37D8D" w:rsidRPr="006C48E9">
            <w:rPr>
              <w:noProof/>
              <w:webHidden/>
              <w:sz w:val="28"/>
              <w:szCs w:val="28"/>
            </w:rPr>
            <w:fldChar w:fldCharType="end"/>
          </w:r>
          <w:r w:rsidRPr="006C48E9">
            <w:rPr>
              <w:noProof/>
              <w:sz w:val="28"/>
              <w:szCs w:val="28"/>
            </w:rPr>
            <w:fldChar w:fldCharType="end"/>
          </w:r>
        </w:p>
        <w:p w14:paraId="271058C4"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"_Toc77785428" </w:instrText>
          </w:r>
          <w:r w:rsidRPr="006C48E9">
            <w:rPr>
              <w:rPrChange w:id="14" w:author="Chungpth" w:date="2021-08-17T15:49:00Z">
                <w:rPr>
                  <w:noProof/>
                  <w:sz w:val="28"/>
                  <w:szCs w:val="28"/>
                </w:rPr>
              </w:rPrChange>
            </w:rPr>
            <w:fldChar w:fldCharType="separate"/>
          </w:r>
          <w:r w:rsidR="00B37D8D" w:rsidRPr="003D1C86">
            <w:rPr>
              <w:rStyle w:val="Hyperlink"/>
              <w:noProof/>
              <w:sz w:val="28"/>
              <w:szCs w:val="28"/>
              <w:rPrChange w:id="15" w:author="Chungpth" w:date="2021-08-17T15:49:00Z">
                <w:rPr>
                  <w:rStyle w:val="Hyperlink"/>
                  <w:noProof/>
                  <w:sz w:val="28"/>
                  <w:szCs w:val="28"/>
                  <w:highlight w:val="yellow"/>
                </w:rPr>
              </w:rPrChange>
            </w:rPr>
            <w:t>2.</w:t>
          </w:r>
          <w:r w:rsidR="00B37D8D" w:rsidRPr="003D1C86">
            <w:rPr>
              <w:rFonts w:eastAsiaTheme="minorEastAsia"/>
              <w:noProof/>
              <w:snapToGrid/>
              <w:sz w:val="28"/>
              <w:szCs w:val="28"/>
            </w:rPr>
            <w:tab/>
          </w:r>
          <w:r w:rsidR="00B37D8D" w:rsidRPr="003D1C86">
            <w:rPr>
              <w:rStyle w:val="Hyperlink"/>
              <w:noProof/>
              <w:sz w:val="28"/>
              <w:szCs w:val="28"/>
              <w:rPrChange w:id="16" w:author="Chungpth" w:date="2021-08-17T15:49:00Z">
                <w:rPr>
                  <w:rStyle w:val="Hyperlink"/>
                  <w:noProof/>
                  <w:sz w:val="28"/>
                  <w:szCs w:val="28"/>
                  <w:highlight w:val="yellow"/>
                </w:rPr>
              </w:rPrChange>
            </w:rPr>
            <w:t>Quản lý nhân viên và đơn vị</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14</w:t>
          </w:r>
          <w:r w:rsidR="00B37D8D" w:rsidRPr="006C48E9">
            <w:rPr>
              <w:noProof/>
              <w:webHidden/>
              <w:sz w:val="28"/>
              <w:szCs w:val="28"/>
            </w:rPr>
            <w:fldChar w:fldCharType="end"/>
          </w:r>
          <w:r w:rsidRPr="006C48E9">
            <w:rPr>
              <w:noProof/>
              <w:sz w:val="28"/>
              <w:szCs w:val="28"/>
            </w:rPr>
            <w:fldChar w:fldCharType="end"/>
          </w:r>
        </w:p>
        <w:p w14:paraId="392A2B80"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"_Toc77785429" </w:instrText>
          </w:r>
          <w:r w:rsidRPr="006C48E9">
            <w:rPr>
              <w:rPrChange w:id="17" w:author="Chungpth" w:date="2021-08-17T15:49:00Z">
                <w:rPr>
                  <w:noProof/>
                  <w:sz w:val="28"/>
                  <w:szCs w:val="28"/>
                </w:rPr>
              </w:rPrChange>
            </w:rPr>
            <w:fldChar w:fldCharType="separate"/>
          </w:r>
          <w:r w:rsidR="00B37D8D" w:rsidRPr="003D1C86">
            <w:rPr>
              <w:rStyle w:val="Hyperlink"/>
              <w:noProof/>
              <w:sz w:val="28"/>
              <w:szCs w:val="28"/>
              <w:lang w:eastAsia="ar-SA"/>
            </w:rPr>
            <w:t>1.4</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_Toc77785429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16</w:t>
          </w:r>
          <w:r w:rsidR="00B37D8D" w:rsidRPr="006C48E9">
            <w:rPr>
              <w:noProof/>
              <w:webHidden/>
              <w:sz w:val="28"/>
              <w:szCs w:val="28"/>
            </w:rPr>
            <w:fldChar w:fldCharType="end"/>
          </w:r>
          <w:r w:rsidRPr="006C48E9">
            <w:rPr>
              <w:noProof/>
              <w:sz w:val="28"/>
              <w:szCs w:val="28"/>
            </w:rPr>
            <w:fldChar w:fldCharType="end"/>
          </w:r>
        </w:p>
        <w:p w14:paraId="21D38E3D"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"_Toc77785430" </w:instrText>
          </w:r>
          <w:r w:rsidRPr="006C48E9">
            <w:rPr>
              <w:rPrChange w:id="18" w:author="Chungpth" w:date="2021-08-17T15:49:00Z">
                <w:rPr>
                  <w:noProof/>
                  <w:sz w:val="28"/>
                  <w:szCs w:val="28"/>
                </w:rPr>
              </w:rPrChange>
            </w:rPr>
            <w:fldChar w:fldCharType="separate"/>
          </w:r>
          <w:r w:rsidR="00B37D8D" w:rsidRPr="003D1C86">
            <w:rPr>
              <w:rStyle w:val="Hyperlink"/>
              <w:noProof/>
              <w:sz w:val="28"/>
              <w:szCs w:val="28"/>
              <w:lang w:eastAsia="ar-SA"/>
            </w:rPr>
            <w:t>1.5</w:t>
          </w:r>
          <w:r w:rsidR="00B37D8D" w:rsidRPr="003D1C86">
            <w:rPr>
              <w:rFonts w:eastAsiaTheme="minorEastAsia"/>
              <w:noProof/>
              <w:snapToGrid/>
              <w:sz w:val="28"/>
              <w:szCs w:val="28"/>
            </w:rPr>
            <w:tab/>
          </w:r>
          <w:r w:rsidR="00B37D8D" w:rsidRPr="003D1C86">
            <w:rPr>
              <w:rStyle w:val="Hyperlink"/>
              <w:noProof/>
              <w:sz w:val="28"/>
              <w:szCs w:val="28"/>
              <w:lang w:eastAsia="ar-SA"/>
            </w:rPr>
            <w:t>Mô tả dòng sự kiện Tạo nhân viên/Đơn vị</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17</w:t>
          </w:r>
          <w:r w:rsidR="00B37D8D" w:rsidRPr="006C48E9">
            <w:rPr>
              <w:noProof/>
              <w:webHidden/>
              <w:sz w:val="28"/>
              <w:szCs w:val="28"/>
            </w:rPr>
            <w:fldChar w:fldCharType="end"/>
          </w:r>
          <w:r w:rsidRPr="006C48E9">
            <w:rPr>
              <w:noProof/>
              <w:sz w:val="28"/>
              <w:szCs w:val="28"/>
            </w:rPr>
            <w:fldChar w:fldCharType="end"/>
          </w:r>
        </w:p>
        <w:p w14:paraId="4C04919A" w14:textId="77777777" w:rsidR="00B37D8D" w:rsidRPr="005C6A0A" w:rsidRDefault="00215D52">
          <w:pPr>
            <w:pStyle w:val="TOC1"/>
            <w:tabs>
              <w:tab w:val="left" w:pos="440"/>
              <w:tab w:val="right" w:leader="dot" w:pos="9350"/>
            </w:tabs>
            <w:rPr>
              <w:rFonts w:eastAsiaTheme="minorEastAsia"/>
              <w:noProof/>
              <w:snapToGrid/>
              <w:sz w:val="28"/>
              <w:szCs w:val="28"/>
            </w:rPr>
          </w:pPr>
          <w:r w:rsidRPr="006C48E9">
            <w:fldChar w:fldCharType="begin"/>
          </w:r>
          <w:r w:rsidRPr="003D1C86">
            <w:instrText xml:space="preserve"> HYPERLINK \l "_Toc77785431" </w:instrText>
          </w:r>
          <w:r w:rsidRPr="006C48E9">
            <w:rPr>
              <w:rPrChange w:id="19" w:author="Chungpth" w:date="2021-08-17T15:49:00Z">
                <w:rPr>
                  <w:noProof/>
                  <w:sz w:val="28"/>
                  <w:szCs w:val="28"/>
                </w:rPr>
              </w:rPrChange>
            </w:rPr>
            <w:fldChar w:fldCharType="separate"/>
          </w:r>
          <w:r w:rsidR="00B37D8D" w:rsidRPr="003D1C86">
            <w:rPr>
              <w:rStyle w:val="Hyperlink"/>
              <w:noProof/>
              <w:sz w:val="28"/>
              <w:szCs w:val="28"/>
            </w:rPr>
            <w:t>3.</w:t>
          </w:r>
          <w:r w:rsidR="00B37D8D" w:rsidRPr="003D1C86">
            <w:rPr>
              <w:rFonts w:eastAsiaTheme="minorEastAsia"/>
              <w:noProof/>
              <w:snapToGrid/>
              <w:sz w:val="28"/>
              <w:szCs w:val="28"/>
            </w:rPr>
            <w:tab/>
          </w:r>
          <w:r w:rsidR="00B37D8D" w:rsidRPr="003D1C86">
            <w:rPr>
              <w:rStyle w:val="Hyperlink"/>
              <w:noProof/>
              <w:sz w:val="28"/>
              <w:szCs w:val="28"/>
            </w:rPr>
            <w:t>Phân bổ KPI</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17</w:t>
          </w:r>
          <w:r w:rsidR="00B37D8D" w:rsidRPr="006C48E9">
            <w:rPr>
              <w:noProof/>
              <w:webHidden/>
              <w:sz w:val="28"/>
              <w:szCs w:val="28"/>
            </w:rPr>
            <w:fldChar w:fldCharType="end"/>
          </w:r>
          <w:r w:rsidRPr="006C48E9">
            <w:rPr>
              <w:noProof/>
              <w:sz w:val="28"/>
              <w:szCs w:val="28"/>
            </w:rPr>
            <w:fldChar w:fldCharType="end"/>
          </w:r>
        </w:p>
        <w:p w14:paraId="665299CF"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"_Toc77785432" </w:instrText>
          </w:r>
          <w:r w:rsidRPr="006C48E9">
            <w:rPr>
              <w:rPrChange w:id="20" w:author="Chungpth" w:date="2021-08-17T15:49:00Z">
                <w:rPr>
                  <w:noProof/>
                  <w:sz w:val="28"/>
                  <w:szCs w:val="28"/>
                </w:rPr>
              </w:rPrChange>
            </w:rPr>
            <w:fldChar w:fldCharType="separate"/>
          </w:r>
          <w:r w:rsidR="00B37D8D" w:rsidRPr="003D1C86">
            <w:rPr>
              <w:rStyle w:val="Hyperlink"/>
              <w:noProof/>
              <w:sz w:val="28"/>
              <w:szCs w:val="28"/>
              <w:lang w:eastAsia="ar-SA"/>
            </w:rPr>
            <w:t>3.1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19</w:t>
          </w:r>
          <w:r w:rsidR="00B37D8D" w:rsidRPr="006C48E9">
            <w:rPr>
              <w:noProof/>
              <w:webHidden/>
              <w:sz w:val="28"/>
              <w:szCs w:val="28"/>
            </w:rPr>
            <w:fldChar w:fldCharType="end"/>
          </w:r>
          <w:r w:rsidRPr="006C48E9">
            <w:rPr>
              <w:noProof/>
              <w:sz w:val="28"/>
              <w:szCs w:val="28"/>
            </w:rPr>
            <w:fldChar w:fldCharType="end"/>
          </w:r>
        </w:p>
        <w:p w14:paraId="09E38460"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"_Toc77785433" </w:instrText>
          </w:r>
          <w:r w:rsidRPr="006C48E9">
            <w:rPr>
              <w:rPrChange w:id="21" w:author="Chungpth" w:date="2021-08-17T15:49:00Z">
                <w:rPr>
                  <w:noProof/>
                  <w:sz w:val="28"/>
                  <w:szCs w:val="28"/>
                </w:rPr>
              </w:rPrChange>
            </w:rPr>
            <w:fldChar w:fldCharType="separate"/>
          </w:r>
          <w:r w:rsidR="00B37D8D" w:rsidRPr="003D1C86">
            <w:rPr>
              <w:rStyle w:val="Hyperlink"/>
              <w:i/>
              <w:noProof/>
              <w:sz w:val="28"/>
              <w:szCs w:val="28"/>
            </w:rPr>
            <w:t xml:space="preserve">5.2 </w:t>
          </w:r>
          <w:r w:rsidR="00B37D8D" w:rsidRPr="003D1C86">
            <w:rPr>
              <w:rStyle w:val="Hyperlink"/>
              <w:noProof/>
              <w:sz w:val="28"/>
              <w:szCs w:val="28"/>
              <w:rPrChange w:id="22"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20</w:t>
          </w:r>
          <w:r w:rsidR="00B37D8D" w:rsidRPr="006C48E9">
            <w:rPr>
              <w:noProof/>
              <w:webHidden/>
              <w:sz w:val="28"/>
              <w:szCs w:val="28"/>
            </w:rPr>
            <w:fldChar w:fldCharType="end"/>
          </w:r>
          <w:r w:rsidRPr="006C48E9">
            <w:rPr>
              <w:noProof/>
              <w:sz w:val="28"/>
              <w:szCs w:val="28"/>
            </w:rPr>
            <w:fldChar w:fldCharType="end"/>
          </w:r>
        </w:p>
        <w:p w14:paraId="785A191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"_Toc77785434" </w:instrText>
          </w:r>
          <w:r w:rsidRPr="006C48E9">
            <w:rPr>
              <w:rPrChange w:id="23" w:author="Chungpth" w:date="2021-08-17T15:49:00Z">
                <w:rPr>
                  <w:noProof/>
                  <w:sz w:val="28"/>
                  <w:szCs w:val="28"/>
                </w:rPr>
              </w:rPrChange>
            </w:rPr>
            <w:fldChar w:fldCharType="separate"/>
          </w:r>
          <w:r w:rsidR="00B37D8D" w:rsidRPr="003D1C86">
            <w:rPr>
              <w:rStyle w:val="Hyperlink"/>
              <w:noProof/>
              <w:sz w:val="28"/>
              <w:szCs w:val="28"/>
            </w:rPr>
            <w:t>17.</w:t>
          </w:r>
          <w:r w:rsidR="00B37D8D" w:rsidRPr="003D1C86">
            <w:rPr>
              <w:rFonts w:eastAsiaTheme="minorEastAsia"/>
              <w:noProof/>
              <w:snapToGrid/>
              <w:sz w:val="28"/>
              <w:szCs w:val="28"/>
            </w:rPr>
            <w:tab/>
          </w:r>
          <w:r w:rsidR="00B37D8D" w:rsidRPr="003D1C86">
            <w:rPr>
              <w:rStyle w:val="Hyperlink"/>
              <w:noProof/>
              <w:sz w:val="28"/>
              <w:szCs w:val="28"/>
            </w:rPr>
            <w:t>Phân bổ chỉ tiêu NVBH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24</w:t>
          </w:r>
          <w:r w:rsidR="00B37D8D" w:rsidRPr="006C48E9">
            <w:rPr>
              <w:noProof/>
              <w:webHidden/>
              <w:sz w:val="28"/>
              <w:szCs w:val="28"/>
            </w:rPr>
            <w:fldChar w:fldCharType="end"/>
          </w:r>
          <w:r w:rsidRPr="006C48E9">
            <w:rPr>
              <w:noProof/>
              <w:sz w:val="28"/>
              <w:szCs w:val="28"/>
            </w:rPr>
            <w:fldChar w:fldCharType="end"/>
          </w:r>
        </w:p>
        <w:p w14:paraId="338236E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"_Toc77785435" </w:instrText>
          </w:r>
          <w:r w:rsidRPr="006C48E9">
            <w:rPr>
              <w:rPrChange w:id="24" w:author="Chungpth" w:date="2021-08-17T15:49:00Z">
                <w:rPr>
                  <w:noProof/>
                  <w:sz w:val="28"/>
                  <w:szCs w:val="28"/>
                </w:rPr>
              </w:rPrChange>
            </w:rPr>
            <w:fldChar w:fldCharType="separate"/>
          </w:r>
          <w:r w:rsidR="00B37D8D" w:rsidRPr="003D1C86">
            <w:rPr>
              <w:rStyle w:val="Hyperlink"/>
              <w:noProof/>
              <w:sz w:val="28"/>
              <w:szCs w:val="28"/>
              <w:lang w:eastAsia="ar-SA"/>
            </w:rPr>
            <w:t>17.1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25</w:t>
          </w:r>
          <w:r w:rsidR="00B37D8D" w:rsidRPr="006C48E9">
            <w:rPr>
              <w:noProof/>
              <w:webHidden/>
              <w:sz w:val="28"/>
              <w:szCs w:val="28"/>
            </w:rPr>
            <w:fldChar w:fldCharType="end"/>
          </w:r>
          <w:r w:rsidRPr="006C48E9">
            <w:rPr>
              <w:noProof/>
              <w:sz w:val="28"/>
              <w:szCs w:val="28"/>
            </w:rPr>
            <w:fldChar w:fldCharType="end"/>
          </w:r>
        </w:p>
        <w:p w14:paraId="25809C13"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"_Toc77785436" </w:instrText>
          </w:r>
          <w:r w:rsidRPr="006C48E9">
            <w:rPr>
              <w:rPrChange w:id="25" w:author="Chungpth" w:date="2021-08-17T15:49:00Z">
                <w:rPr>
                  <w:noProof/>
                  <w:sz w:val="28"/>
                  <w:szCs w:val="28"/>
                </w:rPr>
              </w:rPrChange>
            </w:rPr>
            <w:fldChar w:fldCharType="separate"/>
          </w:r>
          <w:r w:rsidR="00B37D8D" w:rsidRPr="003D1C86">
            <w:rPr>
              <w:rStyle w:val="Hyperlink"/>
              <w:i/>
              <w:noProof/>
              <w:sz w:val="28"/>
              <w:szCs w:val="28"/>
            </w:rPr>
            <w:t xml:space="preserve">5.2 </w:t>
          </w:r>
          <w:r w:rsidR="00B37D8D" w:rsidRPr="003D1C86">
            <w:rPr>
              <w:rStyle w:val="Hyperlink"/>
              <w:noProof/>
              <w:sz w:val="28"/>
              <w:szCs w:val="28"/>
              <w:rPrChange w:id="26"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25</w:t>
          </w:r>
          <w:r w:rsidR="00B37D8D" w:rsidRPr="006C48E9">
            <w:rPr>
              <w:noProof/>
              <w:webHidden/>
              <w:sz w:val="28"/>
              <w:szCs w:val="28"/>
            </w:rPr>
            <w:fldChar w:fldCharType="end"/>
          </w:r>
          <w:r w:rsidRPr="006C48E9">
            <w:rPr>
              <w:noProof/>
              <w:sz w:val="28"/>
              <w:szCs w:val="28"/>
            </w:rPr>
            <w:fldChar w:fldCharType="end"/>
          </w:r>
        </w:p>
        <w:p w14:paraId="51F0572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"_Toc77785437" </w:instrText>
          </w:r>
          <w:r w:rsidRPr="006C48E9">
            <w:rPr>
              <w:rPrChange w:id="27" w:author="Chungpth" w:date="2021-08-17T15:49:00Z">
                <w:rPr>
                  <w:noProof/>
                  <w:sz w:val="28"/>
                  <w:szCs w:val="28"/>
                </w:rPr>
              </w:rPrChange>
            </w:rPr>
            <w:fldChar w:fldCharType="separate"/>
          </w:r>
          <w:r w:rsidR="00B37D8D" w:rsidRPr="003D1C86">
            <w:rPr>
              <w:rStyle w:val="Hyperlink"/>
              <w:noProof/>
              <w:sz w:val="28"/>
              <w:szCs w:val="28"/>
            </w:rPr>
            <w:t>31.</w:t>
          </w:r>
          <w:r w:rsidR="00B37D8D" w:rsidRPr="003D1C86">
            <w:rPr>
              <w:rFonts w:eastAsiaTheme="minorEastAsia"/>
              <w:noProof/>
              <w:snapToGrid/>
              <w:sz w:val="28"/>
              <w:szCs w:val="28"/>
            </w:rPr>
            <w:tab/>
          </w:r>
          <w:r w:rsidR="00B37D8D" w:rsidRPr="003D1C86">
            <w:rPr>
              <w:rStyle w:val="Hyperlink"/>
              <w:noProof/>
              <w:sz w:val="28"/>
              <w:szCs w:val="28"/>
            </w:rPr>
            <w:t>Phân bổ chỉ tiêu ASO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27</w:t>
          </w:r>
          <w:r w:rsidR="00B37D8D" w:rsidRPr="006C48E9">
            <w:rPr>
              <w:noProof/>
              <w:webHidden/>
              <w:sz w:val="28"/>
              <w:szCs w:val="28"/>
            </w:rPr>
            <w:fldChar w:fldCharType="end"/>
          </w:r>
          <w:r w:rsidRPr="006C48E9">
            <w:rPr>
              <w:noProof/>
              <w:sz w:val="28"/>
              <w:szCs w:val="28"/>
            </w:rPr>
            <w:fldChar w:fldCharType="end"/>
          </w:r>
        </w:p>
        <w:p w14:paraId="0C4D1DC3"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"_Toc77785438" </w:instrText>
          </w:r>
          <w:r w:rsidRPr="006C48E9">
            <w:rPr>
              <w:rPrChange w:id="28" w:author="Chungpth" w:date="2021-08-17T15:49:00Z">
                <w:rPr>
                  <w:noProof/>
                  <w:sz w:val="28"/>
                  <w:szCs w:val="28"/>
                </w:rPr>
              </w:rPrChange>
            </w:rPr>
            <w:fldChar w:fldCharType="separate"/>
          </w:r>
          <w:r w:rsidR="00B37D8D" w:rsidRPr="003D1C86">
            <w:rPr>
              <w:rStyle w:val="Hyperlink"/>
              <w:noProof/>
              <w:sz w:val="28"/>
              <w:szCs w:val="28"/>
              <w:lang w:eastAsia="ar-SA"/>
            </w:rPr>
            <w:t>31.1</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28</w:t>
          </w:r>
          <w:r w:rsidR="00B37D8D" w:rsidRPr="006C48E9">
            <w:rPr>
              <w:noProof/>
              <w:webHidden/>
              <w:sz w:val="28"/>
              <w:szCs w:val="28"/>
            </w:rPr>
            <w:fldChar w:fldCharType="end"/>
          </w:r>
          <w:r w:rsidRPr="006C48E9">
            <w:rPr>
              <w:noProof/>
              <w:sz w:val="28"/>
              <w:szCs w:val="28"/>
            </w:rPr>
            <w:fldChar w:fldCharType="end"/>
          </w:r>
        </w:p>
        <w:p w14:paraId="057B6F1A"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"_Toc77785439" </w:instrText>
          </w:r>
          <w:r w:rsidRPr="006C48E9">
            <w:rPr>
              <w:rPrChange w:id="29" w:author="Chungpth" w:date="2021-08-17T15:49:00Z">
                <w:rPr>
                  <w:noProof/>
                  <w:sz w:val="28"/>
                  <w:szCs w:val="28"/>
                </w:rPr>
              </w:rPrChange>
            </w:rPr>
            <w:fldChar w:fldCharType="separate"/>
          </w:r>
          <w:r w:rsidR="00B37D8D" w:rsidRPr="003D1C86">
            <w:rPr>
              <w:rStyle w:val="Hyperlink"/>
              <w:i/>
              <w:noProof/>
              <w:sz w:val="28"/>
              <w:szCs w:val="28"/>
            </w:rPr>
            <w:t xml:space="preserve">6.2  </w:t>
          </w:r>
          <w:r w:rsidR="00B37D8D" w:rsidRPr="003D1C86">
            <w:rPr>
              <w:rStyle w:val="Hyperlink"/>
              <w:noProof/>
              <w:sz w:val="28"/>
              <w:szCs w:val="28"/>
              <w:rPrChange w:id="30" w:author="Chungpth" w:date="2021-08-17T15:49:00Z">
                <w:rPr>
                  <w:rStyle w:val="Hyperlink"/>
                  <w:noProof/>
                  <w:sz w:val="28"/>
                  <w:szCs w:val="28"/>
                  <w:highlight w:val="yellow"/>
                </w:rPr>
              </w:rPrChange>
            </w:rPr>
            <w:t>Mô tả dòng sự kiến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_Toc77785439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28</w:t>
          </w:r>
          <w:r w:rsidR="00B37D8D" w:rsidRPr="006C48E9">
            <w:rPr>
              <w:noProof/>
              <w:webHidden/>
              <w:sz w:val="28"/>
              <w:szCs w:val="28"/>
            </w:rPr>
            <w:fldChar w:fldCharType="end"/>
          </w:r>
          <w:r w:rsidRPr="006C48E9">
            <w:rPr>
              <w:noProof/>
              <w:sz w:val="28"/>
              <w:szCs w:val="28"/>
            </w:rPr>
            <w:fldChar w:fldCharType="end"/>
          </w:r>
        </w:p>
        <w:p w14:paraId="6B61E0D4"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"_Toc77785440" </w:instrText>
          </w:r>
          <w:r w:rsidRPr="006C48E9">
            <w:rPr>
              <w:rPrChange w:id="31" w:author="Chungpth" w:date="2021-08-17T15:49:00Z">
                <w:rPr>
                  <w:noProof/>
                  <w:sz w:val="28"/>
                  <w:szCs w:val="28"/>
                </w:rPr>
              </w:rPrChange>
            </w:rPr>
            <w:fldChar w:fldCharType="separate"/>
          </w:r>
          <w:r w:rsidR="00B37D8D" w:rsidRPr="003D1C86">
            <w:rPr>
              <w:rStyle w:val="Hyperlink"/>
              <w:noProof/>
              <w:sz w:val="28"/>
              <w:szCs w:val="28"/>
            </w:rPr>
            <w:t>32.</w:t>
          </w:r>
          <w:r w:rsidR="00B37D8D" w:rsidRPr="003D1C86">
            <w:rPr>
              <w:rFonts w:eastAsiaTheme="minorEastAsia"/>
              <w:noProof/>
              <w:snapToGrid/>
              <w:sz w:val="28"/>
              <w:szCs w:val="28"/>
            </w:rPr>
            <w:tab/>
          </w:r>
          <w:r w:rsidR="00B37D8D" w:rsidRPr="003D1C86">
            <w:rPr>
              <w:rStyle w:val="Hyperlink"/>
              <w:noProof/>
              <w:sz w:val="28"/>
              <w:szCs w:val="28"/>
            </w:rPr>
            <w:t>Khoá/ mở khoá acc giám sát từ mồng 05 hàng tháng.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30</w:t>
          </w:r>
          <w:r w:rsidR="00B37D8D" w:rsidRPr="006C48E9">
            <w:rPr>
              <w:noProof/>
              <w:webHidden/>
              <w:sz w:val="28"/>
              <w:szCs w:val="28"/>
            </w:rPr>
            <w:fldChar w:fldCharType="end"/>
          </w:r>
          <w:r w:rsidRPr="006C48E9">
            <w:rPr>
              <w:noProof/>
              <w:sz w:val="28"/>
              <w:szCs w:val="28"/>
            </w:rPr>
            <w:fldChar w:fldCharType="end"/>
          </w:r>
        </w:p>
        <w:p w14:paraId="24FB218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"_Toc77785441" </w:instrText>
          </w:r>
          <w:r w:rsidRPr="006C48E9">
            <w:rPr>
              <w:rPrChange w:id="32" w:author="Chungpth" w:date="2021-08-17T15:49:00Z">
                <w:rPr>
                  <w:noProof/>
                  <w:sz w:val="28"/>
                  <w:szCs w:val="28"/>
                </w:rPr>
              </w:rPrChange>
            </w:rPr>
            <w:fldChar w:fldCharType="separate"/>
          </w:r>
          <w:r w:rsidR="00B37D8D" w:rsidRPr="003D1C86">
            <w:rPr>
              <w:rStyle w:val="Hyperlink"/>
              <w:noProof/>
              <w:sz w:val="28"/>
              <w:szCs w:val="28"/>
            </w:rPr>
            <w:t>33.</w:t>
          </w:r>
          <w:r w:rsidR="00B37D8D" w:rsidRPr="003D1C86">
            <w:rPr>
              <w:rFonts w:eastAsiaTheme="minorEastAsia"/>
              <w:noProof/>
              <w:snapToGrid/>
              <w:sz w:val="28"/>
              <w:szCs w:val="28"/>
            </w:rPr>
            <w:tab/>
          </w:r>
          <w:r w:rsidR="00B37D8D" w:rsidRPr="003D1C86">
            <w:rPr>
              <w:rStyle w:val="Hyperlink"/>
              <w:noProof/>
              <w:sz w:val="28"/>
              <w:szCs w:val="28"/>
            </w:rPr>
            <w:t>Kế hoạch làm việc</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31</w:t>
          </w:r>
          <w:r w:rsidR="00B37D8D" w:rsidRPr="006C48E9">
            <w:rPr>
              <w:noProof/>
              <w:webHidden/>
              <w:sz w:val="28"/>
              <w:szCs w:val="28"/>
            </w:rPr>
            <w:fldChar w:fldCharType="end"/>
          </w:r>
          <w:r w:rsidRPr="006C48E9">
            <w:rPr>
              <w:noProof/>
              <w:sz w:val="28"/>
              <w:szCs w:val="28"/>
            </w:rPr>
            <w:fldChar w:fldCharType="end"/>
          </w:r>
        </w:p>
        <w:p w14:paraId="5142CD8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"_Toc77785442" </w:instrText>
          </w:r>
          <w:r w:rsidRPr="006C48E9">
            <w:rPr>
              <w:rPrChange w:id="33" w:author="Chungpth" w:date="2021-08-17T15:49:00Z">
                <w:rPr>
                  <w:noProof/>
                  <w:sz w:val="28"/>
                  <w:szCs w:val="28"/>
                </w:rPr>
              </w:rPrChange>
            </w:rPr>
            <w:fldChar w:fldCharType="separate"/>
          </w:r>
          <w:r w:rsidR="00B37D8D" w:rsidRPr="003D1C86">
            <w:rPr>
              <w:rStyle w:val="Hyperlink"/>
              <w:noProof/>
              <w:sz w:val="28"/>
              <w:szCs w:val="28"/>
            </w:rPr>
            <w:t>33.1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32</w:t>
          </w:r>
          <w:r w:rsidR="00B37D8D" w:rsidRPr="006C48E9">
            <w:rPr>
              <w:noProof/>
              <w:webHidden/>
              <w:sz w:val="28"/>
              <w:szCs w:val="28"/>
            </w:rPr>
            <w:fldChar w:fldCharType="end"/>
          </w:r>
          <w:r w:rsidRPr="006C48E9">
            <w:rPr>
              <w:noProof/>
              <w:sz w:val="28"/>
              <w:szCs w:val="28"/>
            </w:rPr>
            <w:fldChar w:fldCharType="end"/>
          </w:r>
        </w:p>
        <w:p w14:paraId="0AD298F2"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"_Toc77785443" </w:instrText>
          </w:r>
          <w:r w:rsidRPr="006C48E9">
            <w:rPr>
              <w:rPrChange w:id="34" w:author="Chungpth" w:date="2021-08-17T15:49:00Z">
                <w:rPr>
                  <w:noProof/>
                  <w:sz w:val="28"/>
                  <w:szCs w:val="28"/>
                </w:rPr>
              </w:rPrChange>
            </w:rPr>
            <w:fldChar w:fldCharType="separate"/>
          </w:r>
          <w:r w:rsidR="00B37D8D" w:rsidRPr="003D1C86">
            <w:rPr>
              <w:rStyle w:val="Hyperlink"/>
              <w:noProof/>
              <w:sz w:val="28"/>
              <w:szCs w:val="28"/>
            </w:rPr>
            <w:t>33.2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33</w:t>
          </w:r>
          <w:r w:rsidR="00B37D8D" w:rsidRPr="006C48E9">
            <w:rPr>
              <w:noProof/>
              <w:webHidden/>
              <w:sz w:val="28"/>
              <w:szCs w:val="28"/>
            </w:rPr>
            <w:fldChar w:fldCharType="end"/>
          </w:r>
          <w:r w:rsidRPr="006C48E9">
            <w:rPr>
              <w:noProof/>
              <w:sz w:val="28"/>
              <w:szCs w:val="28"/>
            </w:rPr>
            <w:fldChar w:fldCharType="end"/>
          </w:r>
        </w:p>
        <w:p w14:paraId="4C422F8A"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"_Toc77785444" </w:instrText>
          </w:r>
          <w:r w:rsidRPr="006C48E9">
            <w:rPr>
              <w:rPrChange w:id="35" w:author="Chungpth" w:date="2021-08-17T15:49:00Z">
                <w:rPr>
                  <w:noProof/>
                  <w:sz w:val="28"/>
                  <w:szCs w:val="28"/>
                </w:rPr>
              </w:rPrChange>
            </w:rPr>
            <w:fldChar w:fldCharType="separate"/>
          </w:r>
          <w:r w:rsidR="00B37D8D" w:rsidRPr="003D1C86">
            <w:rPr>
              <w:rStyle w:val="Hyperlink"/>
              <w:noProof/>
              <w:sz w:val="28"/>
              <w:szCs w:val="28"/>
            </w:rPr>
            <w:t>34.</w:t>
          </w:r>
          <w:r w:rsidR="00B37D8D" w:rsidRPr="003D1C86">
            <w:rPr>
              <w:rFonts w:eastAsiaTheme="minorEastAsia"/>
              <w:noProof/>
              <w:snapToGrid/>
              <w:sz w:val="28"/>
              <w:szCs w:val="28"/>
            </w:rPr>
            <w:tab/>
          </w:r>
          <w:r w:rsidR="00B37D8D" w:rsidRPr="003D1C86">
            <w:rPr>
              <w:rStyle w:val="Hyperlink"/>
              <w:noProof/>
              <w:sz w:val="28"/>
              <w:szCs w:val="28"/>
            </w:rPr>
            <w:t>Theo dõi KH làm việc</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37</w:t>
          </w:r>
          <w:r w:rsidR="00B37D8D" w:rsidRPr="006C48E9">
            <w:rPr>
              <w:noProof/>
              <w:webHidden/>
              <w:sz w:val="28"/>
              <w:szCs w:val="28"/>
            </w:rPr>
            <w:fldChar w:fldCharType="end"/>
          </w:r>
          <w:r w:rsidRPr="006C48E9">
            <w:rPr>
              <w:noProof/>
              <w:sz w:val="28"/>
              <w:szCs w:val="28"/>
            </w:rPr>
            <w:fldChar w:fldCharType="end"/>
          </w:r>
        </w:p>
        <w:p w14:paraId="2226A0BE"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"_Toc77785445" </w:instrText>
          </w:r>
          <w:r w:rsidRPr="006C48E9">
            <w:rPr>
              <w:rPrChange w:id="36" w:author="Chungpth" w:date="2021-08-17T15:49:00Z">
                <w:rPr>
                  <w:noProof/>
                  <w:sz w:val="28"/>
                  <w:szCs w:val="28"/>
                </w:rPr>
              </w:rPrChange>
            </w:rPr>
            <w:fldChar w:fldCharType="separate"/>
          </w:r>
          <w:r w:rsidR="00B37D8D" w:rsidRPr="003D1C86">
            <w:rPr>
              <w:rStyle w:val="Hyperlink"/>
              <w:noProof/>
              <w:sz w:val="28"/>
              <w:szCs w:val="28"/>
            </w:rPr>
            <w:t>34.1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38</w:t>
          </w:r>
          <w:r w:rsidR="00B37D8D" w:rsidRPr="006C48E9">
            <w:rPr>
              <w:noProof/>
              <w:webHidden/>
              <w:sz w:val="28"/>
              <w:szCs w:val="28"/>
            </w:rPr>
            <w:fldChar w:fldCharType="end"/>
          </w:r>
          <w:r w:rsidRPr="006C48E9">
            <w:rPr>
              <w:noProof/>
              <w:sz w:val="28"/>
              <w:szCs w:val="28"/>
            </w:rPr>
            <w:fldChar w:fldCharType="end"/>
          </w:r>
        </w:p>
        <w:p w14:paraId="3EF16A2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"_Toc77785446" </w:instrText>
          </w:r>
          <w:r w:rsidRPr="006C48E9">
            <w:rPr>
              <w:rPrChange w:id="37" w:author="Chungpth" w:date="2021-08-17T15:49:00Z">
                <w:rPr>
                  <w:noProof/>
                  <w:sz w:val="28"/>
                  <w:szCs w:val="28"/>
                </w:rPr>
              </w:rPrChange>
            </w:rPr>
            <w:fldChar w:fldCharType="separate"/>
          </w:r>
          <w:r w:rsidR="00B37D8D" w:rsidRPr="003D1C86">
            <w:rPr>
              <w:rStyle w:val="Hyperlink"/>
              <w:noProof/>
              <w:sz w:val="28"/>
              <w:szCs w:val="28"/>
            </w:rPr>
            <w:t>34.2</w:t>
          </w:r>
          <w:r w:rsidR="00B37D8D" w:rsidRPr="003D1C86">
            <w:rPr>
              <w:rFonts w:eastAsiaTheme="minorEastAsia"/>
              <w:noProof/>
              <w:snapToGrid/>
              <w:sz w:val="28"/>
              <w:szCs w:val="28"/>
            </w:rPr>
            <w:tab/>
          </w:r>
          <w:r w:rsidR="00B37D8D" w:rsidRPr="003D1C86">
            <w:rPr>
              <w:rStyle w:val="Hyperlink"/>
              <w:noProof/>
              <w:sz w:val="28"/>
              <w:szCs w:val="28"/>
            </w:rPr>
            <w:t>Mô tả luồng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41</w:t>
          </w:r>
          <w:r w:rsidR="00B37D8D" w:rsidRPr="006C48E9">
            <w:rPr>
              <w:noProof/>
              <w:webHidden/>
              <w:sz w:val="28"/>
              <w:szCs w:val="28"/>
            </w:rPr>
            <w:fldChar w:fldCharType="end"/>
          </w:r>
          <w:r w:rsidRPr="006C48E9">
            <w:rPr>
              <w:noProof/>
              <w:sz w:val="28"/>
              <w:szCs w:val="28"/>
            </w:rPr>
            <w:fldChar w:fldCharType="end"/>
          </w:r>
        </w:p>
        <w:p w14:paraId="4E82E8F5"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"_Toc77785447" </w:instrText>
          </w:r>
          <w:r w:rsidRPr="006C48E9">
            <w:rPr>
              <w:rPrChange w:id="38" w:author="Chungpth" w:date="2021-08-17T15:49:00Z">
                <w:rPr>
                  <w:noProof/>
                  <w:sz w:val="28"/>
                  <w:szCs w:val="28"/>
                </w:rPr>
              </w:rPrChange>
            </w:rPr>
            <w:fldChar w:fldCharType="separate"/>
          </w:r>
          <w:r w:rsidR="00B37D8D" w:rsidRPr="003D1C86">
            <w:rPr>
              <w:rStyle w:val="Hyperlink"/>
              <w:noProof/>
              <w:sz w:val="28"/>
              <w:szCs w:val="28"/>
            </w:rPr>
            <w:t>35.</w:t>
          </w:r>
          <w:r w:rsidR="00B37D8D" w:rsidRPr="003D1C86">
            <w:rPr>
              <w:rFonts w:eastAsiaTheme="minorEastAsia"/>
              <w:noProof/>
              <w:snapToGrid/>
              <w:sz w:val="28"/>
              <w:szCs w:val="28"/>
            </w:rPr>
            <w:tab/>
          </w:r>
          <w:r w:rsidR="00B37D8D" w:rsidRPr="003D1C86">
            <w:rPr>
              <w:rStyle w:val="Hyperlink"/>
              <w:noProof/>
              <w:sz w:val="28"/>
              <w:szCs w:val="28"/>
            </w:rPr>
            <w:t>Chương trình khuyến mãi thủ công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43</w:t>
          </w:r>
          <w:r w:rsidR="00B37D8D" w:rsidRPr="006C48E9">
            <w:rPr>
              <w:noProof/>
              <w:webHidden/>
              <w:sz w:val="28"/>
              <w:szCs w:val="28"/>
            </w:rPr>
            <w:fldChar w:fldCharType="end"/>
          </w:r>
          <w:r w:rsidRPr="006C48E9">
            <w:rPr>
              <w:noProof/>
              <w:sz w:val="28"/>
              <w:szCs w:val="28"/>
            </w:rPr>
            <w:fldChar w:fldCharType="end"/>
          </w:r>
        </w:p>
        <w:p w14:paraId="0F2FEA1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"_Toc77785448" </w:instrText>
          </w:r>
          <w:r w:rsidRPr="006C48E9">
            <w:rPr>
              <w:rPrChange w:id="39" w:author="Chungpth" w:date="2021-08-17T15:49:00Z">
                <w:rPr>
                  <w:noProof/>
                  <w:sz w:val="28"/>
                  <w:szCs w:val="28"/>
                </w:rPr>
              </w:rPrChange>
            </w:rPr>
            <w:fldChar w:fldCharType="separate"/>
          </w:r>
          <w:r w:rsidR="00B37D8D" w:rsidRPr="003D1C86">
            <w:rPr>
              <w:rStyle w:val="Hyperlink"/>
              <w:noProof/>
              <w:sz w:val="28"/>
              <w:szCs w:val="28"/>
            </w:rPr>
            <w:t>35.1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44</w:t>
          </w:r>
          <w:r w:rsidR="00B37D8D" w:rsidRPr="006C48E9">
            <w:rPr>
              <w:noProof/>
              <w:webHidden/>
              <w:sz w:val="28"/>
              <w:szCs w:val="28"/>
            </w:rPr>
            <w:fldChar w:fldCharType="end"/>
          </w:r>
          <w:r w:rsidRPr="006C48E9">
            <w:rPr>
              <w:noProof/>
              <w:sz w:val="28"/>
              <w:szCs w:val="28"/>
            </w:rPr>
            <w:fldChar w:fldCharType="end"/>
          </w:r>
        </w:p>
        <w:p w14:paraId="3C33CA6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"_Toc77785449" </w:instrText>
          </w:r>
          <w:r w:rsidRPr="006C48E9">
            <w:rPr>
              <w:rPrChange w:id="40" w:author="Chungpth" w:date="2021-08-17T15:49:00Z">
                <w:rPr>
                  <w:noProof/>
                  <w:sz w:val="28"/>
                  <w:szCs w:val="28"/>
                </w:rPr>
              </w:rPrChange>
            </w:rPr>
            <w:fldChar w:fldCharType="separate"/>
          </w:r>
          <w:r w:rsidR="00B37D8D" w:rsidRPr="003D1C86">
            <w:rPr>
              <w:rStyle w:val="Hyperlink"/>
              <w:noProof/>
              <w:sz w:val="28"/>
              <w:szCs w:val="28"/>
            </w:rPr>
            <w:t>35.2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_Toc77785449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46</w:t>
          </w:r>
          <w:r w:rsidR="00B37D8D" w:rsidRPr="006C48E9">
            <w:rPr>
              <w:noProof/>
              <w:webHidden/>
              <w:sz w:val="28"/>
              <w:szCs w:val="28"/>
            </w:rPr>
            <w:fldChar w:fldCharType="end"/>
          </w:r>
          <w:r w:rsidRPr="006C48E9">
            <w:rPr>
              <w:noProof/>
              <w:sz w:val="28"/>
              <w:szCs w:val="28"/>
            </w:rPr>
            <w:fldChar w:fldCharType="end"/>
          </w:r>
        </w:p>
        <w:p w14:paraId="29E86952"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"_Toc77785450" </w:instrText>
          </w:r>
          <w:r w:rsidRPr="006C48E9">
            <w:rPr>
              <w:rPrChange w:id="41" w:author="Chungpth" w:date="2021-08-17T15:49:00Z">
                <w:rPr>
                  <w:noProof/>
                  <w:sz w:val="28"/>
                  <w:szCs w:val="28"/>
                </w:rPr>
              </w:rPrChange>
            </w:rPr>
            <w:fldChar w:fldCharType="separate"/>
          </w:r>
          <w:r w:rsidR="00B37D8D" w:rsidRPr="003D1C86">
            <w:rPr>
              <w:rStyle w:val="Hyperlink"/>
              <w:noProof/>
              <w:sz w:val="28"/>
              <w:szCs w:val="28"/>
            </w:rPr>
            <w:t>36.</w:t>
          </w:r>
          <w:r w:rsidR="00B37D8D" w:rsidRPr="003D1C86">
            <w:rPr>
              <w:rFonts w:eastAsiaTheme="minorEastAsia"/>
              <w:noProof/>
              <w:snapToGrid/>
              <w:sz w:val="28"/>
              <w:szCs w:val="28"/>
            </w:rPr>
            <w:tab/>
          </w:r>
          <w:r w:rsidR="00B37D8D" w:rsidRPr="003D1C86">
            <w:rPr>
              <w:rStyle w:val="Hyperlink"/>
              <w:noProof/>
              <w:sz w:val="28"/>
              <w:szCs w:val="28"/>
            </w:rPr>
            <w:t>Chương trình hỗ trợ thương mại</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48</w:t>
          </w:r>
          <w:r w:rsidR="00B37D8D" w:rsidRPr="006C48E9">
            <w:rPr>
              <w:noProof/>
              <w:webHidden/>
              <w:sz w:val="28"/>
              <w:szCs w:val="28"/>
            </w:rPr>
            <w:fldChar w:fldCharType="end"/>
          </w:r>
          <w:r w:rsidRPr="006C48E9">
            <w:rPr>
              <w:noProof/>
              <w:sz w:val="28"/>
              <w:szCs w:val="28"/>
            </w:rPr>
            <w:fldChar w:fldCharType="end"/>
          </w:r>
        </w:p>
        <w:p w14:paraId="541D4674"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"_Toc77785451" </w:instrText>
          </w:r>
          <w:r w:rsidRPr="006C48E9">
            <w:rPr>
              <w:rPrChange w:id="42"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48</w:t>
          </w:r>
          <w:r w:rsidR="00B37D8D" w:rsidRPr="006C48E9">
            <w:rPr>
              <w:noProof/>
              <w:webHidden/>
              <w:sz w:val="28"/>
              <w:szCs w:val="28"/>
            </w:rPr>
            <w:fldChar w:fldCharType="end"/>
          </w:r>
          <w:r w:rsidRPr="006C48E9">
            <w:rPr>
              <w:noProof/>
              <w:sz w:val="28"/>
              <w:szCs w:val="28"/>
            </w:rPr>
            <w:fldChar w:fldCharType="end"/>
          </w:r>
        </w:p>
        <w:p w14:paraId="0224BDEA"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"_Toc77785452" </w:instrText>
          </w:r>
          <w:r w:rsidRPr="006C48E9">
            <w:rPr>
              <w:rPrChange w:id="43" w:author="Chungpth" w:date="2021-08-17T15:49:00Z">
                <w:rPr>
                  <w:noProof/>
                  <w:sz w:val="28"/>
                  <w:szCs w:val="28"/>
                </w:rPr>
              </w:rPrChange>
            </w:rPr>
            <w:fldChar w:fldCharType="separate"/>
          </w:r>
          <w:r w:rsidR="00B37D8D" w:rsidRPr="003D1C86">
            <w:rPr>
              <w:rStyle w:val="Hyperlink"/>
              <w:noProof/>
              <w:sz w:val="28"/>
              <w:szCs w:val="28"/>
            </w:rPr>
            <w:t>36.1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49</w:t>
          </w:r>
          <w:r w:rsidR="00B37D8D" w:rsidRPr="006C48E9">
            <w:rPr>
              <w:noProof/>
              <w:webHidden/>
              <w:sz w:val="28"/>
              <w:szCs w:val="28"/>
            </w:rPr>
            <w:fldChar w:fldCharType="end"/>
          </w:r>
          <w:r w:rsidRPr="006C48E9">
            <w:rPr>
              <w:noProof/>
              <w:sz w:val="28"/>
              <w:szCs w:val="28"/>
            </w:rPr>
            <w:fldChar w:fldCharType="end"/>
          </w:r>
        </w:p>
        <w:p w14:paraId="56967174"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"_Toc77785453" </w:instrText>
          </w:r>
          <w:r w:rsidRPr="006C48E9">
            <w:rPr>
              <w:rPrChange w:id="44" w:author="Chungpth" w:date="2021-08-17T15:49:00Z">
                <w:rPr>
                  <w:noProof/>
                  <w:sz w:val="28"/>
                  <w:szCs w:val="28"/>
                </w:rPr>
              </w:rPrChange>
            </w:rPr>
            <w:fldChar w:fldCharType="separate"/>
          </w:r>
          <w:r w:rsidR="00B37D8D" w:rsidRPr="003D1C86">
            <w:rPr>
              <w:rStyle w:val="Hyperlink"/>
              <w:noProof/>
              <w:sz w:val="28"/>
              <w:szCs w:val="28"/>
            </w:rPr>
            <w:t>36.2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50</w:t>
          </w:r>
          <w:r w:rsidR="00B37D8D" w:rsidRPr="006C48E9">
            <w:rPr>
              <w:noProof/>
              <w:webHidden/>
              <w:sz w:val="28"/>
              <w:szCs w:val="28"/>
            </w:rPr>
            <w:fldChar w:fldCharType="end"/>
          </w:r>
          <w:r w:rsidRPr="006C48E9">
            <w:rPr>
              <w:noProof/>
              <w:sz w:val="28"/>
              <w:szCs w:val="28"/>
            </w:rPr>
            <w:fldChar w:fldCharType="end"/>
          </w:r>
        </w:p>
        <w:p w14:paraId="648B58D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"_Toc77785454" </w:instrText>
          </w:r>
          <w:r w:rsidRPr="006C48E9">
            <w:rPr>
              <w:rPrChange w:id="45" w:author="Chungpth" w:date="2021-08-17T15:49:00Z">
                <w:rPr>
                  <w:noProof/>
                  <w:sz w:val="28"/>
                  <w:szCs w:val="28"/>
                </w:rPr>
              </w:rPrChange>
            </w:rPr>
            <w:fldChar w:fldCharType="separate"/>
          </w:r>
          <w:r w:rsidR="00B37D8D" w:rsidRPr="003D1C86">
            <w:rPr>
              <w:rStyle w:val="Hyperlink"/>
              <w:noProof/>
              <w:sz w:val="28"/>
              <w:szCs w:val="28"/>
            </w:rPr>
            <w:t>37.</w:t>
          </w:r>
          <w:r w:rsidR="00B37D8D" w:rsidRPr="003D1C86">
            <w:rPr>
              <w:rFonts w:eastAsiaTheme="minorEastAsia"/>
              <w:noProof/>
              <w:snapToGrid/>
              <w:sz w:val="28"/>
              <w:szCs w:val="28"/>
            </w:rPr>
            <w:tab/>
          </w:r>
          <w:r w:rsidR="00B37D8D" w:rsidRPr="003D1C86">
            <w:rPr>
              <w:rStyle w:val="Hyperlink"/>
              <w:noProof/>
              <w:sz w:val="28"/>
              <w:szCs w:val="28"/>
            </w:rPr>
            <w:t>Chương trình trọng tâm</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52</w:t>
          </w:r>
          <w:r w:rsidR="00B37D8D" w:rsidRPr="006C48E9">
            <w:rPr>
              <w:noProof/>
              <w:webHidden/>
              <w:sz w:val="28"/>
              <w:szCs w:val="28"/>
            </w:rPr>
            <w:fldChar w:fldCharType="end"/>
          </w:r>
          <w:r w:rsidRPr="006C48E9">
            <w:rPr>
              <w:noProof/>
              <w:sz w:val="28"/>
              <w:szCs w:val="28"/>
            </w:rPr>
            <w:fldChar w:fldCharType="end"/>
          </w:r>
        </w:p>
        <w:p w14:paraId="50DD1271"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"_Toc77785455" </w:instrText>
          </w:r>
          <w:r w:rsidRPr="006C48E9">
            <w:rPr>
              <w:rPrChange w:id="46" w:author="Chungpth" w:date="2021-08-17T15:49:00Z">
                <w:rPr>
                  <w:noProof/>
                  <w:sz w:val="28"/>
                  <w:szCs w:val="28"/>
                </w:rPr>
              </w:rPrChange>
            </w:rPr>
            <w:fldChar w:fldCharType="separate"/>
          </w:r>
          <w:r w:rsidR="00B37D8D" w:rsidRPr="003D1C86">
            <w:rPr>
              <w:rStyle w:val="Hyperlink"/>
              <w:noProof/>
              <w:sz w:val="28"/>
              <w:szCs w:val="28"/>
            </w:rPr>
            <w:t>38.</w:t>
          </w:r>
          <w:r w:rsidR="00B37D8D" w:rsidRPr="003D1C86">
            <w:rPr>
              <w:rFonts w:eastAsiaTheme="minorEastAsia"/>
              <w:noProof/>
              <w:snapToGrid/>
              <w:sz w:val="28"/>
              <w:szCs w:val="28"/>
            </w:rPr>
            <w:tab/>
          </w:r>
          <w:r w:rsidR="00B37D8D" w:rsidRPr="003D1C86">
            <w:rPr>
              <w:rStyle w:val="Hyperlink"/>
              <w:noProof/>
              <w:sz w:val="28"/>
              <w:szCs w:val="28"/>
            </w:rPr>
            <w:t>Quản lý đơn mua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53</w:t>
          </w:r>
          <w:r w:rsidR="00B37D8D" w:rsidRPr="006C48E9">
            <w:rPr>
              <w:noProof/>
              <w:webHidden/>
              <w:sz w:val="28"/>
              <w:szCs w:val="28"/>
            </w:rPr>
            <w:fldChar w:fldCharType="end"/>
          </w:r>
          <w:r w:rsidRPr="006C48E9">
            <w:rPr>
              <w:noProof/>
              <w:sz w:val="28"/>
              <w:szCs w:val="28"/>
            </w:rPr>
            <w:fldChar w:fldCharType="end"/>
          </w:r>
        </w:p>
        <w:p w14:paraId="4C195211"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"_Toc77785456" </w:instrText>
          </w:r>
          <w:r w:rsidRPr="006C48E9">
            <w:rPr>
              <w:rPrChange w:id="47"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53</w:t>
          </w:r>
          <w:r w:rsidR="00B37D8D" w:rsidRPr="006C48E9">
            <w:rPr>
              <w:noProof/>
              <w:webHidden/>
              <w:sz w:val="28"/>
              <w:szCs w:val="28"/>
            </w:rPr>
            <w:fldChar w:fldCharType="end"/>
          </w:r>
          <w:r w:rsidRPr="006C48E9">
            <w:rPr>
              <w:noProof/>
              <w:sz w:val="28"/>
              <w:szCs w:val="28"/>
            </w:rPr>
            <w:fldChar w:fldCharType="end"/>
          </w:r>
        </w:p>
        <w:p w14:paraId="026E27E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"_Toc77785457" </w:instrText>
          </w:r>
          <w:r w:rsidRPr="006C48E9">
            <w:rPr>
              <w:rPrChange w:id="48" w:author="Chungpth" w:date="2021-08-17T15:49:00Z">
                <w:rPr>
                  <w:noProof/>
                  <w:sz w:val="28"/>
                  <w:szCs w:val="28"/>
                </w:rPr>
              </w:rPrChange>
            </w:rPr>
            <w:fldChar w:fldCharType="separate"/>
          </w:r>
          <w:r w:rsidR="00B37D8D" w:rsidRPr="003D1C86">
            <w:rPr>
              <w:rStyle w:val="Hyperlink"/>
              <w:noProof/>
              <w:sz w:val="28"/>
              <w:szCs w:val="28"/>
            </w:rPr>
            <w:t>38.1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54</w:t>
          </w:r>
          <w:r w:rsidR="00B37D8D" w:rsidRPr="006C48E9">
            <w:rPr>
              <w:noProof/>
              <w:webHidden/>
              <w:sz w:val="28"/>
              <w:szCs w:val="28"/>
            </w:rPr>
            <w:fldChar w:fldCharType="end"/>
          </w:r>
          <w:r w:rsidRPr="006C48E9">
            <w:rPr>
              <w:noProof/>
              <w:sz w:val="28"/>
              <w:szCs w:val="28"/>
            </w:rPr>
            <w:fldChar w:fldCharType="end"/>
          </w:r>
        </w:p>
        <w:p w14:paraId="56FE6917"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"_Toc77785458" </w:instrText>
          </w:r>
          <w:r w:rsidRPr="006C48E9">
            <w:rPr>
              <w:rPrChange w:id="49" w:author="Chungpth" w:date="2021-08-17T15:49:00Z">
                <w:rPr>
                  <w:noProof/>
                  <w:sz w:val="28"/>
                  <w:szCs w:val="28"/>
                </w:rPr>
              </w:rPrChange>
            </w:rPr>
            <w:fldChar w:fldCharType="separate"/>
          </w:r>
          <w:r w:rsidR="00B37D8D" w:rsidRPr="003D1C86">
            <w:rPr>
              <w:rStyle w:val="Hyperlink"/>
              <w:noProof/>
              <w:sz w:val="28"/>
              <w:szCs w:val="28"/>
            </w:rPr>
            <w:t>38.2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54</w:t>
          </w:r>
          <w:r w:rsidR="00B37D8D" w:rsidRPr="006C48E9">
            <w:rPr>
              <w:noProof/>
              <w:webHidden/>
              <w:sz w:val="28"/>
              <w:szCs w:val="28"/>
            </w:rPr>
            <w:fldChar w:fldCharType="end"/>
          </w:r>
          <w:r w:rsidRPr="006C48E9">
            <w:rPr>
              <w:noProof/>
              <w:sz w:val="28"/>
              <w:szCs w:val="28"/>
            </w:rPr>
            <w:fldChar w:fldCharType="end"/>
          </w:r>
        </w:p>
        <w:p w14:paraId="791287D2"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"_Toc77785459" </w:instrText>
          </w:r>
          <w:r w:rsidRPr="006C48E9">
            <w:rPr>
              <w:rPrChange w:id="50" w:author="Chungpth" w:date="2021-08-17T15:49:00Z">
                <w:rPr>
                  <w:noProof/>
                  <w:sz w:val="28"/>
                  <w:szCs w:val="28"/>
                </w:rPr>
              </w:rPrChange>
            </w:rPr>
            <w:fldChar w:fldCharType="separate"/>
          </w:r>
          <w:r w:rsidR="00B37D8D" w:rsidRPr="003D1C86">
            <w:rPr>
              <w:rStyle w:val="Hyperlink"/>
              <w:noProof/>
              <w:sz w:val="28"/>
              <w:szCs w:val="28"/>
            </w:rPr>
            <w:t>39.</w:t>
          </w:r>
          <w:r w:rsidR="00B37D8D" w:rsidRPr="003D1C86">
            <w:rPr>
              <w:rFonts w:eastAsiaTheme="minorEastAsia"/>
              <w:noProof/>
              <w:snapToGrid/>
              <w:sz w:val="28"/>
              <w:szCs w:val="28"/>
            </w:rPr>
            <w:tab/>
          </w:r>
          <w:r w:rsidR="00B37D8D" w:rsidRPr="003D1C86">
            <w:rPr>
              <w:rStyle w:val="Hyperlink"/>
              <w:noProof/>
              <w:sz w:val="28"/>
              <w:szCs w:val="28"/>
            </w:rPr>
            <w:t>Tạo đơn hàng web</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_Toc77785459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56</w:t>
          </w:r>
          <w:r w:rsidR="00B37D8D" w:rsidRPr="006C48E9">
            <w:rPr>
              <w:noProof/>
              <w:webHidden/>
              <w:sz w:val="28"/>
              <w:szCs w:val="28"/>
            </w:rPr>
            <w:fldChar w:fldCharType="end"/>
          </w:r>
          <w:r w:rsidRPr="006C48E9">
            <w:rPr>
              <w:noProof/>
              <w:sz w:val="28"/>
              <w:szCs w:val="28"/>
            </w:rPr>
            <w:fldChar w:fldCharType="end"/>
          </w:r>
        </w:p>
        <w:p w14:paraId="56F18CC8"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"_Toc77785460" </w:instrText>
          </w:r>
          <w:r w:rsidRPr="006C48E9">
            <w:rPr>
              <w:rPrChange w:id="51" w:author="Chungpth" w:date="2021-08-17T15:49:00Z">
                <w:rPr>
                  <w:noProof/>
                  <w:sz w:val="28"/>
                  <w:szCs w:val="28"/>
                </w:rPr>
              </w:rPrChange>
            </w:rPr>
            <w:fldChar w:fldCharType="separate"/>
          </w:r>
          <w:r w:rsidR="00B37D8D" w:rsidRPr="003D1C86">
            <w:rPr>
              <w:rStyle w:val="Hyperlink"/>
              <w:noProof/>
              <w:sz w:val="28"/>
              <w:szCs w:val="28"/>
            </w:rPr>
            <w:t>Yêu cầu bổ sung: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56</w:t>
          </w:r>
          <w:r w:rsidR="00B37D8D" w:rsidRPr="006C48E9">
            <w:rPr>
              <w:noProof/>
              <w:webHidden/>
              <w:sz w:val="28"/>
              <w:szCs w:val="28"/>
            </w:rPr>
            <w:fldChar w:fldCharType="end"/>
          </w:r>
          <w:r w:rsidRPr="006C48E9">
            <w:rPr>
              <w:noProof/>
              <w:sz w:val="28"/>
              <w:szCs w:val="28"/>
            </w:rPr>
            <w:fldChar w:fldCharType="end"/>
          </w:r>
        </w:p>
        <w:p w14:paraId="0BB2BA7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"_Toc77785461" </w:instrText>
          </w:r>
          <w:r w:rsidRPr="006C48E9">
            <w:rPr>
              <w:rPrChange w:id="52" w:author="Chungpth" w:date="2021-08-17T15:49:00Z">
                <w:rPr>
                  <w:noProof/>
                  <w:sz w:val="28"/>
                  <w:szCs w:val="28"/>
                </w:rPr>
              </w:rPrChange>
            </w:rPr>
            <w:fldChar w:fldCharType="separate"/>
          </w:r>
          <w:r w:rsidR="00B37D8D" w:rsidRPr="003D1C86">
            <w:rPr>
              <w:rStyle w:val="Hyperlink"/>
              <w:noProof/>
              <w:sz w:val="28"/>
              <w:szCs w:val="28"/>
            </w:rPr>
            <w:t>39.1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57</w:t>
          </w:r>
          <w:r w:rsidR="00B37D8D" w:rsidRPr="006C48E9">
            <w:rPr>
              <w:noProof/>
              <w:webHidden/>
              <w:sz w:val="28"/>
              <w:szCs w:val="28"/>
            </w:rPr>
            <w:fldChar w:fldCharType="end"/>
          </w:r>
          <w:r w:rsidRPr="006C48E9">
            <w:rPr>
              <w:noProof/>
              <w:sz w:val="28"/>
              <w:szCs w:val="28"/>
            </w:rPr>
            <w:fldChar w:fldCharType="end"/>
          </w:r>
        </w:p>
        <w:p w14:paraId="62A8FB1D"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"_Toc77785462" </w:instrText>
          </w:r>
          <w:r w:rsidRPr="006C48E9">
            <w:rPr>
              <w:rPrChange w:id="53" w:author="Chungpth" w:date="2021-08-17T15:49:00Z">
                <w:rPr>
                  <w:noProof/>
                  <w:sz w:val="28"/>
                  <w:szCs w:val="28"/>
                </w:rPr>
              </w:rPrChange>
            </w:rPr>
            <w:fldChar w:fldCharType="separate"/>
          </w:r>
          <w:r w:rsidR="00B37D8D" w:rsidRPr="003D1C86">
            <w:rPr>
              <w:rStyle w:val="Hyperlink"/>
              <w:noProof/>
              <w:sz w:val="28"/>
              <w:szCs w:val="28"/>
            </w:rPr>
            <w:t>39.2</w:t>
          </w:r>
          <w:r w:rsidR="00B37D8D" w:rsidRPr="003D1C86">
            <w:rPr>
              <w:rFonts w:eastAsiaTheme="minorEastAsia"/>
              <w:noProof/>
              <w:snapToGrid/>
              <w:sz w:val="28"/>
              <w:szCs w:val="28"/>
            </w:rPr>
            <w:tab/>
          </w:r>
          <w:r w:rsidR="00B37D8D" w:rsidRPr="003D1C86">
            <w:rPr>
              <w:rStyle w:val="Hyperlink"/>
              <w:noProof/>
              <w:sz w:val="28"/>
              <w:szCs w:val="28"/>
            </w:rPr>
            <w:t>Mô tả luồng cập nhật</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58</w:t>
          </w:r>
          <w:r w:rsidR="00B37D8D" w:rsidRPr="006C48E9">
            <w:rPr>
              <w:noProof/>
              <w:webHidden/>
              <w:sz w:val="28"/>
              <w:szCs w:val="28"/>
            </w:rPr>
            <w:fldChar w:fldCharType="end"/>
          </w:r>
          <w:r w:rsidRPr="006C48E9">
            <w:rPr>
              <w:noProof/>
              <w:sz w:val="28"/>
              <w:szCs w:val="28"/>
            </w:rPr>
            <w:fldChar w:fldCharType="end"/>
          </w:r>
        </w:p>
        <w:p w14:paraId="07B68019"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"_Toc77785463" </w:instrText>
          </w:r>
          <w:r w:rsidRPr="006C48E9">
            <w:rPr>
              <w:rPrChange w:id="54" w:author="Chungpth" w:date="2021-08-17T15:49:00Z">
                <w:rPr>
                  <w:noProof/>
                  <w:sz w:val="28"/>
                  <w:szCs w:val="28"/>
                </w:rPr>
              </w:rPrChange>
            </w:rPr>
            <w:fldChar w:fldCharType="separate"/>
          </w:r>
          <w:r w:rsidR="00B37D8D" w:rsidRPr="003D1C86">
            <w:rPr>
              <w:rStyle w:val="Hyperlink"/>
              <w:noProof/>
              <w:sz w:val="28"/>
              <w:szCs w:val="28"/>
            </w:rPr>
            <w:t>40.</w:t>
          </w:r>
          <w:r w:rsidR="00B37D8D" w:rsidRPr="003D1C86">
            <w:rPr>
              <w:rFonts w:eastAsiaTheme="minorEastAsia"/>
              <w:noProof/>
              <w:snapToGrid/>
              <w:sz w:val="28"/>
              <w:szCs w:val="28"/>
            </w:rPr>
            <w:tab/>
          </w:r>
          <w:r w:rsidR="00B37D8D" w:rsidRPr="003D1C86">
            <w:rPr>
              <w:rStyle w:val="Hyperlink"/>
              <w:noProof/>
              <w:sz w:val="28"/>
              <w:szCs w:val="28"/>
            </w:rPr>
            <w:t>Đồng bộ thông báo trả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59</w:t>
          </w:r>
          <w:r w:rsidR="00B37D8D" w:rsidRPr="006C48E9">
            <w:rPr>
              <w:noProof/>
              <w:webHidden/>
              <w:sz w:val="28"/>
              <w:szCs w:val="28"/>
            </w:rPr>
            <w:fldChar w:fldCharType="end"/>
          </w:r>
          <w:r w:rsidRPr="006C48E9">
            <w:rPr>
              <w:noProof/>
              <w:sz w:val="28"/>
              <w:szCs w:val="28"/>
            </w:rPr>
            <w:fldChar w:fldCharType="end"/>
          </w:r>
        </w:p>
        <w:p w14:paraId="7F5CFC8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"_Toc77785464" </w:instrText>
          </w:r>
          <w:r w:rsidRPr="006C48E9">
            <w:rPr>
              <w:rPrChange w:id="55" w:author="Chungpth" w:date="2021-08-17T15:49:00Z">
                <w:rPr>
                  <w:noProof/>
                  <w:sz w:val="28"/>
                  <w:szCs w:val="28"/>
                </w:rPr>
              </w:rPrChange>
            </w:rPr>
            <w:fldChar w:fldCharType="separate"/>
          </w:r>
          <w:r w:rsidR="00B37D8D" w:rsidRPr="003D1C86">
            <w:rPr>
              <w:rStyle w:val="Hyperlink"/>
              <w:noProof/>
              <w:sz w:val="28"/>
              <w:szCs w:val="28"/>
            </w:rPr>
            <w:t>40.1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60</w:t>
          </w:r>
          <w:r w:rsidR="00B37D8D" w:rsidRPr="006C48E9">
            <w:rPr>
              <w:noProof/>
              <w:webHidden/>
              <w:sz w:val="28"/>
              <w:szCs w:val="28"/>
            </w:rPr>
            <w:fldChar w:fldCharType="end"/>
          </w:r>
          <w:r w:rsidRPr="006C48E9">
            <w:rPr>
              <w:noProof/>
              <w:sz w:val="28"/>
              <w:szCs w:val="28"/>
            </w:rPr>
            <w:fldChar w:fldCharType="end"/>
          </w:r>
        </w:p>
        <w:p w14:paraId="2D50786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"_Toc77785465" </w:instrText>
          </w:r>
          <w:r w:rsidRPr="006C48E9">
            <w:rPr>
              <w:rPrChange w:id="56" w:author="Chungpth" w:date="2021-08-17T15:49:00Z">
                <w:rPr>
                  <w:noProof/>
                  <w:sz w:val="28"/>
                  <w:szCs w:val="28"/>
                </w:rPr>
              </w:rPrChange>
            </w:rPr>
            <w:fldChar w:fldCharType="separate"/>
          </w:r>
          <w:r w:rsidR="00B37D8D" w:rsidRPr="003D1C86">
            <w:rPr>
              <w:rStyle w:val="Hyperlink"/>
              <w:noProof/>
              <w:sz w:val="28"/>
              <w:szCs w:val="28"/>
            </w:rPr>
            <w:t>40.2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60</w:t>
          </w:r>
          <w:r w:rsidR="00B37D8D" w:rsidRPr="006C48E9">
            <w:rPr>
              <w:noProof/>
              <w:webHidden/>
              <w:sz w:val="28"/>
              <w:szCs w:val="28"/>
            </w:rPr>
            <w:fldChar w:fldCharType="end"/>
          </w:r>
          <w:r w:rsidRPr="006C48E9">
            <w:rPr>
              <w:noProof/>
              <w:sz w:val="28"/>
              <w:szCs w:val="28"/>
            </w:rPr>
            <w:fldChar w:fldCharType="end"/>
          </w:r>
        </w:p>
        <w:p w14:paraId="032895B0"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"_Toc77785466" </w:instrText>
          </w:r>
          <w:r w:rsidRPr="006C48E9">
            <w:rPr>
              <w:rPrChange w:id="57" w:author="Chungpth" w:date="2021-08-17T15:49:00Z">
                <w:rPr>
                  <w:noProof/>
                  <w:sz w:val="28"/>
                  <w:szCs w:val="28"/>
                </w:rPr>
              </w:rPrChange>
            </w:rPr>
            <w:fldChar w:fldCharType="separate"/>
          </w:r>
          <w:r w:rsidR="00B37D8D" w:rsidRPr="003D1C86">
            <w:rPr>
              <w:rStyle w:val="Hyperlink"/>
              <w:noProof/>
              <w:sz w:val="28"/>
              <w:szCs w:val="28"/>
            </w:rPr>
            <w:t>41.</w:t>
          </w:r>
          <w:r w:rsidR="00B37D8D" w:rsidRPr="003D1C86">
            <w:rPr>
              <w:rFonts w:eastAsiaTheme="minorEastAsia"/>
              <w:noProof/>
              <w:snapToGrid/>
              <w:sz w:val="28"/>
              <w:szCs w:val="28"/>
            </w:rPr>
            <w:tab/>
          </w:r>
          <w:r w:rsidR="00B37D8D" w:rsidRPr="003D1C86">
            <w:rPr>
              <w:rStyle w:val="Hyperlink"/>
              <w:noProof/>
              <w:sz w:val="28"/>
              <w:szCs w:val="28"/>
            </w:rPr>
            <w:t>Đồng bộ NPP</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62</w:t>
          </w:r>
          <w:r w:rsidR="00B37D8D" w:rsidRPr="006C48E9">
            <w:rPr>
              <w:noProof/>
              <w:webHidden/>
              <w:sz w:val="28"/>
              <w:szCs w:val="28"/>
            </w:rPr>
            <w:fldChar w:fldCharType="end"/>
          </w:r>
          <w:r w:rsidRPr="006C48E9">
            <w:rPr>
              <w:noProof/>
              <w:sz w:val="28"/>
              <w:szCs w:val="28"/>
            </w:rPr>
            <w:fldChar w:fldCharType="end"/>
          </w:r>
        </w:p>
        <w:p w14:paraId="47033B3B"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"_Toc77785467" </w:instrText>
          </w:r>
          <w:r w:rsidRPr="006C48E9">
            <w:rPr>
              <w:rPrChange w:id="58" w:author="Chungpth" w:date="2021-08-17T15:49:00Z">
                <w:rPr>
                  <w:noProof/>
                  <w:sz w:val="28"/>
                  <w:szCs w:val="28"/>
                </w:rPr>
              </w:rPrChange>
            </w:rPr>
            <w:fldChar w:fldCharType="separate"/>
          </w:r>
          <w:r w:rsidR="00B37D8D" w:rsidRPr="003D1C86">
            <w:rPr>
              <w:rStyle w:val="Hyperlink"/>
              <w:noProof/>
              <w:sz w:val="28"/>
              <w:szCs w:val="28"/>
            </w:rPr>
            <w:t>41.1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62042C69"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"_Toc77785468" </w:instrText>
          </w:r>
          <w:r w:rsidRPr="006C48E9">
            <w:rPr>
              <w:rPrChange w:id="59" w:author="Chungpth" w:date="2021-08-17T15:49:00Z">
                <w:rPr>
                  <w:noProof/>
                  <w:sz w:val="28"/>
                  <w:szCs w:val="28"/>
                </w:rPr>
              </w:rPrChange>
            </w:rPr>
            <w:fldChar w:fldCharType="separate"/>
          </w:r>
          <w:r w:rsidR="00B37D8D" w:rsidRPr="003D1C86">
            <w:rPr>
              <w:rStyle w:val="Hyperlink"/>
              <w:noProof/>
              <w:sz w:val="28"/>
              <w:szCs w:val="28"/>
            </w:rPr>
            <w:t>41.2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5528B127"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"_Toc77785469" </w:instrText>
          </w:r>
          <w:r w:rsidRPr="006C48E9">
            <w:rPr>
              <w:rPrChange w:id="60" w:author="Chungpth" w:date="2021-08-17T15:49:00Z">
                <w:rPr>
                  <w:noProof/>
                  <w:sz w:val="28"/>
                  <w:szCs w:val="28"/>
                </w:rPr>
              </w:rPrChange>
            </w:rPr>
            <w:fldChar w:fldCharType="separate"/>
          </w:r>
          <w:r w:rsidR="00B37D8D" w:rsidRPr="003D1C86">
            <w:rPr>
              <w:rStyle w:val="Hyperlink"/>
              <w:noProof/>
              <w:sz w:val="28"/>
              <w:szCs w:val="28"/>
            </w:rPr>
            <w:t>42.</w:t>
          </w:r>
          <w:r w:rsidR="00B37D8D" w:rsidRPr="003D1C86">
            <w:rPr>
              <w:rFonts w:eastAsiaTheme="minorEastAsia"/>
              <w:noProof/>
              <w:snapToGrid/>
              <w:sz w:val="28"/>
              <w:szCs w:val="28"/>
            </w:rPr>
            <w:tab/>
          </w:r>
          <w:r w:rsidR="00B37D8D" w:rsidRPr="003D1C86">
            <w:rPr>
              <w:rStyle w:val="Hyperlink"/>
              <w:noProof/>
              <w:sz w:val="28"/>
              <w:szCs w:val="28"/>
            </w:rPr>
            <w:t>Đồng bộ địa chỉ giao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_Toc77785469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63</w:t>
          </w:r>
          <w:r w:rsidR="00B37D8D" w:rsidRPr="006C48E9">
            <w:rPr>
              <w:noProof/>
              <w:webHidden/>
              <w:sz w:val="28"/>
              <w:szCs w:val="28"/>
            </w:rPr>
            <w:fldChar w:fldCharType="end"/>
          </w:r>
          <w:r w:rsidRPr="006C48E9">
            <w:rPr>
              <w:noProof/>
              <w:sz w:val="28"/>
              <w:szCs w:val="28"/>
            </w:rPr>
            <w:fldChar w:fldCharType="end"/>
          </w:r>
        </w:p>
        <w:p w14:paraId="15210C6C"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"_Toc77785470" </w:instrText>
          </w:r>
          <w:r w:rsidRPr="006C48E9">
            <w:rPr>
              <w:rPrChange w:id="61" w:author="Chungpth" w:date="2021-08-17T15:49:00Z">
                <w:rPr>
                  <w:noProof/>
                  <w:sz w:val="28"/>
                  <w:szCs w:val="28"/>
                </w:rPr>
              </w:rPrChange>
            </w:rPr>
            <w:fldChar w:fldCharType="separate"/>
          </w:r>
          <w:r w:rsidR="00B37D8D" w:rsidRPr="003D1C86">
            <w:rPr>
              <w:rStyle w:val="Hyperlink"/>
              <w:noProof/>
              <w:sz w:val="28"/>
              <w:szCs w:val="28"/>
            </w:rPr>
            <w:t>42.1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66</w:t>
          </w:r>
          <w:r w:rsidR="00B37D8D" w:rsidRPr="006C48E9">
            <w:rPr>
              <w:noProof/>
              <w:webHidden/>
              <w:sz w:val="28"/>
              <w:szCs w:val="28"/>
            </w:rPr>
            <w:fldChar w:fldCharType="end"/>
          </w:r>
          <w:r w:rsidRPr="006C48E9">
            <w:rPr>
              <w:noProof/>
              <w:sz w:val="28"/>
              <w:szCs w:val="28"/>
            </w:rPr>
            <w:fldChar w:fldCharType="end"/>
          </w:r>
        </w:p>
        <w:p w14:paraId="2FE64A4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"_Toc77785471" </w:instrText>
          </w:r>
          <w:r w:rsidRPr="006C48E9">
            <w:rPr>
              <w:rPrChange w:id="62" w:author="Chungpth" w:date="2021-08-17T15:49:00Z">
                <w:rPr>
                  <w:noProof/>
                  <w:sz w:val="28"/>
                  <w:szCs w:val="28"/>
                </w:rPr>
              </w:rPrChange>
            </w:rPr>
            <w:fldChar w:fldCharType="separate"/>
          </w:r>
          <w:r w:rsidR="00B37D8D" w:rsidRPr="003D1C86">
            <w:rPr>
              <w:rStyle w:val="Hyperlink"/>
              <w:noProof/>
              <w:sz w:val="28"/>
              <w:szCs w:val="28"/>
            </w:rPr>
            <w:t>42.2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66</w:t>
          </w:r>
          <w:r w:rsidR="00B37D8D" w:rsidRPr="006C48E9">
            <w:rPr>
              <w:noProof/>
              <w:webHidden/>
              <w:sz w:val="28"/>
              <w:szCs w:val="28"/>
            </w:rPr>
            <w:fldChar w:fldCharType="end"/>
          </w:r>
          <w:r w:rsidRPr="006C48E9">
            <w:rPr>
              <w:noProof/>
              <w:sz w:val="28"/>
              <w:szCs w:val="28"/>
            </w:rPr>
            <w:fldChar w:fldCharType="end"/>
          </w:r>
        </w:p>
        <w:p w14:paraId="30BB49E0"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"_Toc77785472" </w:instrText>
          </w:r>
          <w:r w:rsidRPr="006C48E9">
            <w:rPr>
              <w:rPrChange w:id="63" w:author="Chungpth" w:date="2021-08-17T15:49:00Z">
                <w:rPr>
                  <w:noProof/>
                  <w:sz w:val="28"/>
                  <w:szCs w:val="28"/>
                </w:rPr>
              </w:rPrChange>
            </w:rPr>
            <w:fldChar w:fldCharType="separate"/>
          </w:r>
          <w:r w:rsidR="00B37D8D" w:rsidRPr="003D1C86">
            <w:rPr>
              <w:rStyle w:val="Hyperlink"/>
              <w:noProof/>
              <w:sz w:val="28"/>
              <w:szCs w:val="28"/>
            </w:rPr>
            <w:t>43.</w:t>
          </w:r>
          <w:r w:rsidR="00B37D8D" w:rsidRPr="003D1C86">
            <w:rPr>
              <w:rFonts w:eastAsiaTheme="minorEastAsia"/>
              <w:noProof/>
              <w:snapToGrid/>
              <w:sz w:val="28"/>
              <w:szCs w:val="28"/>
            </w:rPr>
            <w:tab/>
          </w:r>
          <w:r w:rsidR="00B37D8D" w:rsidRPr="003D1C86">
            <w:rPr>
              <w:rStyle w:val="Hyperlink"/>
              <w:noProof/>
              <w:sz w:val="28"/>
              <w:szCs w:val="28"/>
            </w:rPr>
            <w:t>Đồng bộ sản phẩm</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69</w:t>
          </w:r>
          <w:r w:rsidR="00B37D8D" w:rsidRPr="006C48E9">
            <w:rPr>
              <w:noProof/>
              <w:webHidden/>
              <w:sz w:val="28"/>
              <w:szCs w:val="28"/>
            </w:rPr>
            <w:fldChar w:fldCharType="end"/>
          </w:r>
          <w:r w:rsidRPr="006C48E9">
            <w:rPr>
              <w:noProof/>
              <w:sz w:val="28"/>
              <w:szCs w:val="28"/>
            </w:rPr>
            <w:fldChar w:fldCharType="end"/>
          </w:r>
        </w:p>
        <w:p w14:paraId="1C0DDAF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"_Toc77785473" </w:instrText>
          </w:r>
          <w:r w:rsidRPr="006C48E9">
            <w:rPr>
              <w:rPrChange w:id="64" w:author="Chungpth" w:date="2021-08-17T15:49:00Z">
                <w:rPr>
                  <w:noProof/>
                  <w:sz w:val="28"/>
                  <w:szCs w:val="28"/>
                </w:rPr>
              </w:rPrChange>
            </w:rPr>
            <w:fldChar w:fldCharType="separate"/>
          </w:r>
          <w:r w:rsidR="00B37D8D" w:rsidRPr="003D1C86">
            <w:rPr>
              <w:rStyle w:val="Hyperlink"/>
              <w:noProof/>
              <w:sz w:val="28"/>
              <w:szCs w:val="28"/>
            </w:rPr>
            <w:t>43.1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69</w:t>
          </w:r>
          <w:r w:rsidR="00B37D8D" w:rsidRPr="006C48E9">
            <w:rPr>
              <w:noProof/>
              <w:webHidden/>
              <w:sz w:val="28"/>
              <w:szCs w:val="28"/>
            </w:rPr>
            <w:fldChar w:fldCharType="end"/>
          </w:r>
          <w:r w:rsidRPr="006C48E9">
            <w:rPr>
              <w:noProof/>
              <w:sz w:val="28"/>
              <w:szCs w:val="28"/>
            </w:rPr>
            <w:fldChar w:fldCharType="end"/>
          </w:r>
        </w:p>
        <w:p w14:paraId="5A94E461"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"_Toc77785474" </w:instrText>
          </w:r>
          <w:r w:rsidRPr="006C48E9">
            <w:rPr>
              <w:rPrChange w:id="65" w:author="Chungpth" w:date="2021-08-17T15:49:00Z">
                <w:rPr>
                  <w:noProof/>
                  <w:sz w:val="28"/>
                  <w:szCs w:val="28"/>
                </w:rPr>
              </w:rPrChange>
            </w:rPr>
            <w:fldChar w:fldCharType="separate"/>
          </w:r>
          <w:r w:rsidR="00B37D8D" w:rsidRPr="003D1C86">
            <w:rPr>
              <w:rStyle w:val="Hyperlink"/>
              <w:noProof/>
              <w:sz w:val="28"/>
              <w:szCs w:val="28"/>
            </w:rPr>
            <w:t>43.2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70</w:t>
          </w:r>
          <w:r w:rsidR="00B37D8D" w:rsidRPr="006C48E9">
            <w:rPr>
              <w:noProof/>
              <w:webHidden/>
              <w:sz w:val="28"/>
              <w:szCs w:val="28"/>
            </w:rPr>
            <w:fldChar w:fldCharType="end"/>
          </w:r>
          <w:r w:rsidRPr="006C48E9">
            <w:rPr>
              <w:noProof/>
              <w:sz w:val="28"/>
              <w:szCs w:val="28"/>
            </w:rPr>
            <w:fldChar w:fldCharType="end"/>
          </w:r>
        </w:p>
        <w:p w14:paraId="1D0A4A1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"_Toc77785475" </w:instrText>
          </w:r>
          <w:r w:rsidRPr="006C48E9">
            <w:rPr>
              <w:rPrChange w:id="66" w:author="Chungpth" w:date="2021-08-17T15:49:00Z">
                <w:rPr>
                  <w:noProof/>
                  <w:sz w:val="28"/>
                  <w:szCs w:val="28"/>
                </w:rPr>
              </w:rPrChange>
            </w:rPr>
            <w:fldChar w:fldCharType="separate"/>
          </w:r>
          <w:r w:rsidR="00B37D8D" w:rsidRPr="003D1C86">
            <w:rPr>
              <w:rStyle w:val="Hyperlink"/>
              <w:noProof/>
              <w:sz w:val="28"/>
              <w:szCs w:val="28"/>
            </w:rPr>
            <w:t>44.</w:t>
          </w:r>
          <w:r w:rsidR="00B37D8D" w:rsidRPr="003D1C86">
            <w:rPr>
              <w:rFonts w:eastAsiaTheme="minorEastAsia"/>
              <w:noProof/>
              <w:snapToGrid/>
              <w:sz w:val="28"/>
              <w:szCs w:val="28"/>
            </w:rPr>
            <w:tab/>
          </w:r>
          <w:r w:rsidR="00B37D8D" w:rsidRPr="003D1C86">
            <w:rPr>
              <w:rStyle w:val="Hyperlink"/>
              <w:noProof/>
              <w:sz w:val="28"/>
              <w:szCs w:val="28"/>
            </w:rPr>
            <w:t>Đồng bộ ngành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74</w:t>
          </w:r>
          <w:r w:rsidR="00B37D8D" w:rsidRPr="006C48E9">
            <w:rPr>
              <w:noProof/>
              <w:webHidden/>
              <w:sz w:val="28"/>
              <w:szCs w:val="28"/>
            </w:rPr>
            <w:fldChar w:fldCharType="end"/>
          </w:r>
          <w:r w:rsidRPr="006C48E9">
            <w:rPr>
              <w:noProof/>
              <w:sz w:val="28"/>
              <w:szCs w:val="28"/>
            </w:rPr>
            <w:fldChar w:fldCharType="end"/>
          </w:r>
        </w:p>
        <w:p w14:paraId="2EC9EB17"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"_Toc77785476" </w:instrText>
          </w:r>
          <w:r w:rsidRPr="006C48E9">
            <w:rPr>
              <w:rPrChange w:id="67" w:author="Chungpth" w:date="2021-08-17T15:49:00Z">
                <w:rPr>
                  <w:noProof/>
                  <w:sz w:val="28"/>
                  <w:szCs w:val="28"/>
                </w:rPr>
              </w:rPrChange>
            </w:rPr>
            <w:fldChar w:fldCharType="separate"/>
          </w:r>
          <w:r w:rsidR="00B37D8D" w:rsidRPr="003D1C86">
            <w:rPr>
              <w:rStyle w:val="Hyperlink"/>
              <w:noProof/>
              <w:sz w:val="28"/>
              <w:szCs w:val="28"/>
            </w:rPr>
            <w:t>44.1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74</w:t>
          </w:r>
          <w:r w:rsidR="00B37D8D" w:rsidRPr="006C48E9">
            <w:rPr>
              <w:noProof/>
              <w:webHidden/>
              <w:sz w:val="28"/>
              <w:szCs w:val="28"/>
            </w:rPr>
            <w:fldChar w:fldCharType="end"/>
          </w:r>
          <w:r w:rsidRPr="006C48E9">
            <w:rPr>
              <w:noProof/>
              <w:sz w:val="28"/>
              <w:szCs w:val="28"/>
            </w:rPr>
            <w:fldChar w:fldCharType="end"/>
          </w:r>
        </w:p>
        <w:p w14:paraId="134C9FCF"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"_Toc77785477" </w:instrText>
          </w:r>
          <w:r w:rsidRPr="006C48E9">
            <w:rPr>
              <w:rPrChange w:id="68" w:author="Chungpth" w:date="2021-08-17T15:49:00Z">
                <w:rPr>
                  <w:noProof/>
                  <w:sz w:val="28"/>
                  <w:szCs w:val="28"/>
                </w:rPr>
              </w:rPrChange>
            </w:rPr>
            <w:fldChar w:fldCharType="separate"/>
          </w:r>
          <w:r w:rsidR="00B37D8D" w:rsidRPr="003D1C86">
            <w:rPr>
              <w:rStyle w:val="Hyperlink"/>
              <w:noProof/>
              <w:sz w:val="28"/>
              <w:szCs w:val="28"/>
            </w:rPr>
            <w:t>44.2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75</w:t>
          </w:r>
          <w:r w:rsidR="00B37D8D" w:rsidRPr="006C48E9">
            <w:rPr>
              <w:noProof/>
              <w:webHidden/>
              <w:sz w:val="28"/>
              <w:szCs w:val="28"/>
            </w:rPr>
            <w:fldChar w:fldCharType="end"/>
          </w:r>
          <w:r w:rsidRPr="006C48E9">
            <w:rPr>
              <w:noProof/>
              <w:sz w:val="28"/>
              <w:szCs w:val="28"/>
            </w:rPr>
            <w:fldChar w:fldCharType="end"/>
          </w:r>
        </w:p>
        <w:p w14:paraId="7D9B827D"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"_Toc77785478" </w:instrText>
          </w:r>
          <w:r w:rsidRPr="006C48E9">
            <w:rPr>
              <w:rPrChange w:id="69" w:author="Chungpth" w:date="2021-08-17T15:49:00Z">
                <w:rPr>
                  <w:noProof/>
                  <w:sz w:val="28"/>
                  <w:szCs w:val="28"/>
                </w:rPr>
              </w:rPrChange>
            </w:rPr>
            <w:fldChar w:fldCharType="separate"/>
          </w:r>
          <w:r w:rsidR="00B37D8D" w:rsidRPr="003D1C86">
            <w:rPr>
              <w:rStyle w:val="Hyperlink"/>
              <w:noProof/>
              <w:sz w:val="28"/>
              <w:szCs w:val="28"/>
            </w:rPr>
            <w:t>45.</w:t>
          </w:r>
          <w:r w:rsidR="00B37D8D" w:rsidRPr="003D1C86">
            <w:rPr>
              <w:rFonts w:eastAsiaTheme="minorEastAsia"/>
              <w:noProof/>
              <w:snapToGrid/>
              <w:sz w:val="28"/>
              <w:szCs w:val="28"/>
            </w:rPr>
            <w:tab/>
          </w:r>
          <w:r w:rsidR="00B37D8D" w:rsidRPr="003D1C86">
            <w:rPr>
              <w:rStyle w:val="Hyperlink"/>
              <w:noProof/>
              <w:sz w:val="28"/>
              <w:szCs w:val="28"/>
            </w:rPr>
            <w:t>Đồng bộ Công nợ</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75</w:t>
          </w:r>
          <w:r w:rsidR="00B37D8D" w:rsidRPr="006C48E9">
            <w:rPr>
              <w:noProof/>
              <w:webHidden/>
              <w:sz w:val="28"/>
              <w:szCs w:val="28"/>
            </w:rPr>
            <w:fldChar w:fldCharType="end"/>
          </w:r>
          <w:r w:rsidRPr="006C48E9">
            <w:rPr>
              <w:noProof/>
              <w:sz w:val="28"/>
              <w:szCs w:val="28"/>
            </w:rPr>
            <w:fldChar w:fldCharType="end"/>
          </w:r>
        </w:p>
        <w:p w14:paraId="51EA01C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"_Toc77785479" </w:instrText>
          </w:r>
          <w:r w:rsidRPr="006C48E9">
            <w:rPr>
              <w:rPrChange w:id="70" w:author="Chungpth" w:date="2021-08-17T15:49:00Z">
                <w:rPr>
                  <w:noProof/>
                  <w:sz w:val="28"/>
                  <w:szCs w:val="28"/>
                </w:rPr>
              </w:rPrChange>
            </w:rPr>
            <w:fldChar w:fldCharType="separate"/>
          </w:r>
          <w:r w:rsidR="00B37D8D" w:rsidRPr="003D1C86">
            <w:rPr>
              <w:rStyle w:val="Hyperlink"/>
              <w:noProof/>
              <w:sz w:val="28"/>
              <w:szCs w:val="28"/>
            </w:rPr>
            <w:t>45.1</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_Toc77785479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77</w:t>
          </w:r>
          <w:r w:rsidR="00B37D8D" w:rsidRPr="006C48E9">
            <w:rPr>
              <w:noProof/>
              <w:webHidden/>
              <w:sz w:val="28"/>
              <w:szCs w:val="28"/>
            </w:rPr>
            <w:fldChar w:fldCharType="end"/>
          </w:r>
          <w:r w:rsidRPr="006C48E9">
            <w:rPr>
              <w:noProof/>
              <w:sz w:val="28"/>
              <w:szCs w:val="28"/>
            </w:rPr>
            <w:fldChar w:fldCharType="end"/>
          </w:r>
        </w:p>
        <w:p w14:paraId="195204D5"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"_Toc77785480" </w:instrText>
          </w:r>
          <w:r w:rsidRPr="006C48E9">
            <w:rPr>
              <w:rPrChange w:id="71" w:author="Chungpth" w:date="2021-08-17T15:49:00Z">
                <w:rPr>
                  <w:noProof/>
                  <w:sz w:val="28"/>
                  <w:szCs w:val="28"/>
                </w:rPr>
              </w:rPrChange>
            </w:rPr>
            <w:fldChar w:fldCharType="separate"/>
          </w:r>
          <w:r w:rsidR="00B37D8D" w:rsidRPr="003D1C86">
            <w:rPr>
              <w:rStyle w:val="Hyperlink"/>
              <w:noProof/>
              <w:sz w:val="28"/>
              <w:szCs w:val="28"/>
            </w:rPr>
            <w:t>45.2</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77</w:t>
          </w:r>
          <w:r w:rsidR="00B37D8D" w:rsidRPr="006C48E9">
            <w:rPr>
              <w:noProof/>
              <w:webHidden/>
              <w:sz w:val="28"/>
              <w:szCs w:val="28"/>
            </w:rPr>
            <w:fldChar w:fldCharType="end"/>
          </w:r>
          <w:r w:rsidRPr="006C48E9">
            <w:rPr>
              <w:noProof/>
              <w:sz w:val="28"/>
              <w:szCs w:val="28"/>
            </w:rPr>
            <w:fldChar w:fldCharType="end"/>
          </w:r>
        </w:p>
        <w:p w14:paraId="7A90304C"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fldChar w:fldCharType="begin"/>
          </w:r>
          <w:r w:rsidRPr="003D1C86">
            <w:instrText xml:space="preserve"> HYPERLINK \l "_Toc77785481" </w:instrText>
          </w:r>
          <w:r w:rsidRPr="006C48E9">
            <w:rPr>
              <w:rPrChange w:id="72" w:author="Chungpth" w:date="2021-08-17T15:49:00Z">
                <w:rPr>
                  <w:noProof/>
                  <w:sz w:val="28"/>
                  <w:szCs w:val="28"/>
                </w:rPr>
              </w:rPrChange>
            </w:rPr>
            <w:fldChar w:fldCharType="separate"/>
          </w:r>
          <w:r w:rsidR="00B37D8D" w:rsidRPr="003D1C86">
            <w:rPr>
              <w:rStyle w:val="Hyperlink"/>
              <w:noProof/>
              <w:sz w:val="28"/>
              <w:szCs w:val="28"/>
            </w:rPr>
            <w:t>46.</w:t>
          </w:r>
          <w:r w:rsidR="00B37D8D" w:rsidRPr="003D1C86">
            <w:rPr>
              <w:rFonts w:eastAsiaTheme="minorEastAsia"/>
              <w:noProof/>
              <w:snapToGrid/>
              <w:sz w:val="28"/>
              <w:szCs w:val="28"/>
            </w:rPr>
            <w:tab/>
          </w:r>
          <w:r w:rsidR="00B37D8D" w:rsidRPr="003D1C86">
            <w:rPr>
              <w:rStyle w:val="Hyperlink"/>
              <w:noProof/>
              <w:sz w:val="28"/>
              <w:szCs w:val="28"/>
            </w:rPr>
            <w:t>Đồng bộ luồng mua/trả hàng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79</w:t>
          </w:r>
          <w:r w:rsidR="00B37D8D" w:rsidRPr="006C48E9">
            <w:rPr>
              <w:noProof/>
              <w:webHidden/>
              <w:sz w:val="28"/>
              <w:szCs w:val="28"/>
            </w:rPr>
            <w:fldChar w:fldCharType="end"/>
          </w:r>
          <w:r w:rsidRPr="006C48E9">
            <w:rPr>
              <w:noProof/>
              <w:sz w:val="28"/>
              <w:szCs w:val="28"/>
            </w:rPr>
            <w:fldChar w:fldCharType="end"/>
          </w:r>
        </w:p>
        <w:p w14:paraId="0899DA69"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"_Toc77785482" </w:instrText>
          </w:r>
          <w:r w:rsidRPr="006C48E9">
            <w:rPr>
              <w:rPrChange w:id="73" w:author="Chungpth" w:date="2021-08-17T15:49:00Z">
                <w:rPr>
                  <w:noProof/>
                  <w:sz w:val="28"/>
                  <w:szCs w:val="28"/>
                </w:rPr>
              </w:rPrChange>
            </w:rPr>
            <w:fldChar w:fldCharType="separate"/>
          </w:r>
          <w:r w:rsidR="00B37D8D" w:rsidRPr="003D1C86">
            <w:rPr>
              <w:rStyle w:val="Hyperlink"/>
              <w:noProof/>
              <w:sz w:val="28"/>
              <w:szCs w:val="28"/>
            </w:rPr>
            <w:t>46.1</w:t>
          </w:r>
          <w:r w:rsidR="00B37D8D" w:rsidRPr="003D1C86">
            <w:rPr>
              <w:rFonts w:eastAsiaTheme="minorEastAsia"/>
              <w:noProof/>
              <w:snapToGrid/>
              <w:sz w:val="28"/>
              <w:szCs w:val="28"/>
            </w:rPr>
            <w:tab/>
          </w:r>
          <w:r w:rsidR="00B37D8D" w:rsidRPr="003D1C86">
            <w:rPr>
              <w:rStyle w:val="Hyperlink"/>
              <w:noProof/>
              <w:sz w:val="28"/>
              <w:szCs w:val="28"/>
            </w:rPr>
            <w:t>Luồng quy trình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79</w:t>
          </w:r>
          <w:r w:rsidR="00B37D8D" w:rsidRPr="006C48E9">
            <w:rPr>
              <w:noProof/>
              <w:webHidden/>
              <w:sz w:val="28"/>
              <w:szCs w:val="28"/>
            </w:rPr>
            <w:fldChar w:fldCharType="end"/>
          </w:r>
          <w:r w:rsidRPr="006C48E9">
            <w:rPr>
              <w:noProof/>
              <w:sz w:val="28"/>
              <w:szCs w:val="28"/>
            </w:rPr>
            <w:fldChar w:fldCharType="end"/>
          </w:r>
        </w:p>
        <w:p w14:paraId="115C98EF"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"_Toc77785483" </w:instrText>
          </w:r>
          <w:r w:rsidRPr="006C48E9">
            <w:rPr>
              <w:rPrChange w:id="74" w:author="Chungpth" w:date="2021-08-17T15:49:00Z">
                <w:rPr>
                  <w:noProof/>
                  <w:sz w:val="28"/>
                  <w:szCs w:val="28"/>
                </w:rPr>
              </w:rPrChange>
            </w:rPr>
            <w:fldChar w:fldCharType="separate"/>
          </w:r>
          <w:r w:rsidR="00B37D8D" w:rsidRPr="003D1C86">
            <w:rPr>
              <w:rStyle w:val="Hyperlink"/>
              <w:noProof/>
              <w:sz w:val="28"/>
              <w:szCs w:val="28"/>
            </w:rPr>
            <w:t>46.2</w:t>
          </w:r>
          <w:r w:rsidR="00B37D8D" w:rsidRPr="003D1C86">
            <w:rPr>
              <w:rFonts w:eastAsiaTheme="minorEastAsia"/>
              <w:noProof/>
              <w:snapToGrid/>
              <w:sz w:val="28"/>
              <w:szCs w:val="28"/>
            </w:rPr>
            <w:tab/>
          </w:r>
          <w:r w:rsidR="00B37D8D" w:rsidRPr="003D1C86">
            <w:rPr>
              <w:rStyle w:val="Hyperlink"/>
              <w:noProof/>
              <w:sz w:val="28"/>
              <w:szCs w:val="28"/>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82</w:t>
          </w:r>
          <w:r w:rsidR="00B37D8D" w:rsidRPr="006C48E9">
            <w:rPr>
              <w:noProof/>
              <w:webHidden/>
              <w:sz w:val="28"/>
              <w:szCs w:val="28"/>
            </w:rPr>
            <w:fldChar w:fldCharType="end"/>
          </w:r>
          <w:r w:rsidRPr="006C48E9">
            <w:rPr>
              <w:noProof/>
              <w:sz w:val="28"/>
              <w:szCs w:val="28"/>
            </w:rPr>
            <w:fldChar w:fldCharType="end"/>
          </w:r>
        </w:p>
        <w:p w14:paraId="2863B170" w14:textId="77777777" w:rsidR="00B37D8D" w:rsidRPr="005C6A0A" w:rsidRDefault="00215D52">
          <w:pPr>
            <w:pStyle w:val="TOC2"/>
            <w:tabs>
              <w:tab w:val="left" w:pos="1100"/>
              <w:tab w:val="right" w:leader="dot" w:pos="9350"/>
            </w:tabs>
            <w:rPr>
              <w:rFonts w:eastAsiaTheme="minorEastAsia"/>
              <w:noProof/>
              <w:snapToGrid/>
              <w:sz w:val="28"/>
              <w:szCs w:val="28"/>
            </w:rPr>
          </w:pPr>
          <w:r w:rsidRPr="006C48E9">
            <w:fldChar w:fldCharType="begin"/>
          </w:r>
          <w:r w:rsidRPr="003D1C86">
            <w:instrText xml:space="preserve"> HYPERLINK \l "_Toc77785484" </w:instrText>
          </w:r>
          <w:r w:rsidRPr="006C48E9">
            <w:rPr>
              <w:rPrChange w:id="75" w:author="Chungpth" w:date="2021-08-17T15:49:00Z">
                <w:rPr>
                  <w:noProof/>
                  <w:sz w:val="28"/>
                  <w:szCs w:val="28"/>
                </w:rPr>
              </w:rPrChange>
            </w:rPr>
            <w:fldChar w:fldCharType="separate"/>
          </w:r>
          <w:r w:rsidR="00B37D8D" w:rsidRPr="003D1C86">
            <w:rPr>
              <w:rStyle w:val="Hyperlink"/>
              <w:noProof/>
              <w:sz w:val="28"/>
              <w:szCs w:val="28"/>
            </w:rPr>
            <w:t>46.3</w:t>
          </w:r>
          <w:r w:rsidR="00B37D8D" w:rsidRPr="003D1C86">
            <w:rPr>
              <w:rFonts w:eastAsiaTheme="minorEastAsia"/>
              <w:noProof/>
              <w:snapToGrid/>
              <w:sz w:val="28"/>
              <w:szCs w:val="28"/>
            </w:rPr>
            <w:tab/>
          </w:r>
          <w:r w:rsidR="00B37D8D" w:rsidRPr="003D1C86">
            <w:rPr>
              <w:rStyle w:val="Hyperlink"/>
              <w:noProof/>
              <w:sz w:val="28"/>
              <w:szCs w:val="28"/>
            </w:rPr>
            <w:t>Mô tả luồng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_Toc77785484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82</w:t>
          </w:r>
          <w:r w:rsidR="00B37D8D" w:rsidRPr="006C48E9">
            <w:rPr>
              <w:noProof/>
              <w:webHidden/>
              <w:sz w:val="28"/>
              <w:szCs w:val="28"/>
            </w:rPr>
            <w:fldChar w:fldCharType="end"/>
          </w:r>
          <w:r w:rsidRPr="006C48E9">
            <w:rPr>
              <w:noProof/>
              <w:sz w:val="28"/>
              <w:szCs w:val="28"/>
            </w:rPr>
            <w:fldChar w:fldCharType="end"/>
          </w:r>
        </w:p>
        <w:p w14:paraId="139ADA66" w14:textId="77777777" w:rsidR="00B37D8D" w:rsidRPr="005C6A0A" w:rsidRDefault="00215D52">
          <w:pPr>
            <w:pStyle w:val="TOC1"/>
            <w:tabs>
              <w:tab w:val="left" w:pos="660"/>
              <w:tab w:val="right" w:leader="dot" w:pos="9350"/>
            </w:tabs>
            <w:rPr>
              <w:rFonts w:eastAsiaTheme="minorEastAsia"/>
              <w:noProof/>
              <w:snapToGrid/>
              <w:sz w:val="28"/>
              <w:szCs w:val="28"/>
            </w:rPr>
          </w:pPr>
          <w:r w:rsidRPr="006C48E9">
            <w:lastRenderedPageBreak/>
            <w:fldChar w:fldCharType="begin"/>
          </w:r>
          <w:r w:rsidRPr="003D1C86">
            <w:instrText xml:space="preserve"> HYPERLINK \l "_Toc77785485" </w:instrText>
          </w:r>
          <w:r w:rsidRPr="006C48E9">
            <w:rPr>
              <w:rPrChange w:id="76" w:author="Chungpth" w:date="2021-08-17T15:49:00Z">
                <w:rPr>
                  <w:noProof/>
                  <w:sz w:val="28"/>
                  <w:szCs w:val="28"/>
                </w:rPr>
              </w:rPrChange>
            </w:rPr>
            <w:fldChar w:fldCharType="separate"/>
          </w:r>
          <w:r w:rsidR="00B37D8D" w:rsidRPr="003D1C86">
            <w:rPr>
              <w:rStyle w:val="Hyperlink"/>
              <w:noProof/>
              <w:sz w:val="28"/>
              <w:szCs w:val="28"/>
            </w:rPr>
            <w:t>47.</w:t>
          </w:r>
          <w:r w:rsidR="00B37D8D" w:rsidRPr="003D1C86">
            <w:rPr>
              <w:rFonts w:eastAsiaTheme="minorEastAsia"/>
              <w:noProof/>
              <w:snapToGrid/>
              <w:sz w:val="28"/>
              <w:szCs w:val="28"/>
            </w:rPr>
            <w:tab/>
          </w:r>
          <w:r w:rsidR="00B37D8D" w:rsidRPr="003D1C86">
            <w:rPr>
              <w:rStyle w:val="Hyperlink"/>
              <w:noProof/>
              <w:sz w:val="28"/>
              <w:szCs w:val="28"/>
            </w:rPr>
            <w:t>Đồng bộ bằng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_Toc77785485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85</w:t>
          </w:r>
          <w:r w:rsidR="00B37D8D" w:rsidRPr="006C48E9">
            <w:rPr>
              <w:noProof/>
              <w:webHidden/>
              <w:sz w:val="28"/>
              <w:szCs w:val="28"/>
            </w:rPr>
            <w:fldChar w:fldCharType="end"/>
          </w:r>
          <w:r w:rsidRPr="006C48E9">
            <w:rPr>
              <w:noProof/>
              <w:sz w:val="28"/>
              <w:szCs w:val="28"/>
            </w:rPr>
            <w:fldChar w:fldCharType="end"/>
          </w:r>
        </w:p>
        <w:p w14:paraId="36B94430"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"_Toc77785486" </w:instrText>
          </w:r>
          <w:r w:rsidRPr="006C48E9">
            <w:rPr>
              <w:rPrChange w:id="77" w:author="Chungpth" w:date="2021-08-17T15:49:00Z">
                <w:rPr>
                  <w:noProof/>
                  <w:sz w:val="28"/>
                  <w:szCs w:val="28"/>
                </w:rPr>
              </w:rPrChange>
            </w:rPr>
            <w:fldChar w:fldCharType="separate"/>
          </w:r>
          <w:r w:rsidR="00B37D8D" w:rsidRPr="003D1C86">
            <w:rPr>
              <w:rStyle w:val="Hyperlink"/>
              <w:noProof/>
              <w:sz w:val="28"/>
              <w:szCs w:val="28"/>
              <w:lang w:eastAsia="ar-SA"/>
            </w:rPr>
            <w:t>1.6</w:t>
          </w:r>
          <w:r w:rsidR="00B37D8D" w:rsidRPr="003D1C86">
            <w:rPr>
              <w:rFonts w:eastAsiaTheme="minorEastAsia"/>
              <w:noProof/>
              <w:snapToGrid/>
              <w:sz w:val="28"/>
              <w:szCs w:val="28"/>
            </w:rPr>
            <w:tab/>
          </w:r>
          <w:r w:rsidR="00B37D8D" w:rsidRPr="003D1C86">
            <w:rPr>
              <w:rStyle w:val="Hyperlink"/>
              <w:noProof/>
              <w:sz w:val="28"/>
              <w:szCs w:val="28"/>
              <w:lang w:eastAsia="ar-SA"/>
            </w:rPr>
            <w:t>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_Toc77785486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86</w:t>
          </w:r>
          <w:r w:rsidR="00B37D8D" w:rsidRPr="006C48E9">
            <w:rPr>
              <w:noProof/>
              <w:webHidden/>
              <w:sz w:val="28"/>
              <w:szCs w:val="28"/>
            </w:rPr>
            <w:fldChar w:fldCharType="end"/>
          </w:r>
          <w:r w:rsidRPr="006C48E9">
            <w:rPr>
              <w:noProof/>
              <w:sz w:val="28"/>
              <w:szCs w:val="28"/>
            </w:rPr>
            <w:fldChar w:fldCharType="end"/>
          </w:r>
        </w:p>
        <w:p w14:paraId="7C79A3B3" w14:textId="77777777" w:rsidR="00B37D8D" w:rsidRPr="005C6A0A" w:rsidRDefault="00215D52">
          <w:pPr>
            <w:pStyle w:val="TOC2"/>
            <w:tabs>
              <w:tab w:val="left" w:pos="880"/>
              <w:tab w:val="right" w:leader="dot" w:pos="9350"/>
            </w:tabs>
            <w:rPr>
              <w:rFonts w:eastAsiaTheme="minorEastAsia"/>
              <w:noProof/>
              <w:snapToGrid/>
              <w:sz w:val="28"/>
              <w:szCs w:val="28"/>
            </w:rPr>
          </w:pPr>
          <w:r w:rsidRPr="006C48E9">
            <w:fldChar w:fldCharType="begin"/>
          </w:r>
          <w:r w:rsidRPr="003D1C86">
            <w:instrText xml:space="preserve"> HYPERLINK \l "_Toc77785487" </w:instrText>
          </w:r>
          <w:r w:rsidRPr="006C48E9">
            <w:rPr>
              <w:rPrChange w:id="78" w:author="Chungpth" w:date="2021-08-17T15:49:00Z">
                <w:rPr>
                  <w:noProof/>
                  <w:sz w:val="28"/>
                  <w:szCs w:val="28"/>
                </w:rPr>
              </w:rPrChange>
            </w:rPr>
            <w:fldChar w:fldCharType="separate"/>
          </w:r>
          <w:r w:rsidR="00B37D8D" w:rsidRPr="003D1C86">
            <w:rPr>
              <w:rStyle w:val="Hyperlink"/>
              <w:noProof/>
              <w:sz w:val="28"/>
              <w:szCs w:val="28"/>
              <w:lang w:eastAsia="ar-SA"/>
            </w:rPr>
            <w:t>1.7</w:t>
          </w:r>
          <w:r w:rsidR="00B37D8D" w:rsidRPr="003D1C86">
            <w:rPr>
              <w:rFonts w:eastAsiaTheme="minorEastAsia"/>
              <w:noProof/>
              <w:snapToGrid/>
              <w:sz w:val="28"/>
              <w:szCs w:val="28"/>
            </w:rPr>
            <w:tab/>
          </w:r>
          <w:r w:rsidR="00B37D8D" w:rsidRPr="003D1C86">
            <w:rPr>
              <w:rStyle w:val="Hyperlink"/>
              <w:noProof/>
              <w:sz w:val="28"/>
              <w:szCs w:val="28"/>
              <w:lang w:eastAsia="ar-SA"/>
            </w:rPr>
            <w:t>Mô tả dòng sự kiện chính (Basic Flow)</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_Toc77785487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86</w:t>
          </w:r>
          <w:r w:rsidR="00B37D8D" w:rsidRPr="006C48E9">
            <w:rPr>
              <w:noProof/>
              <w:webHidden/>
              <w:sz w:val="28"/>
              <w:szCs w:val="28"/>
            </w:rPr>
            <w:fldChar w:fldCharType="end"/>
          </w:r>
          <w:r w:rsidRPr="006C48E9">
            <w:rPr>
              <w:noProof/>
              <w:sz w:val="28"/>
              <w:szCs w:val="28"/>
            </w:rPr>
            <w:fldChar w:fldCharType="end"/>
          </w:r>
        </w:p>
        <w:p w14:paraId="618A080E" w14:textId="77777777" w:rsidR="00B37D8D" w:rsidRPr="005C6A0A" w:rsidRDefault="00215D52">
          <w:pPr>
            <w:pStyle w:val="TOC1"/>
            <w:tabs>
              <w:tab w:val="right" w:leader="dot" w:pos="9350"/>
            </w:tabs>
            <w:rPr>
              <w:rFonts w:eastAsiaTheme="minorEastAsia"/>
              <w:noProof/>
              <w:snapToGrid/>
              <w:sz w:val="28"/>
              <w:szCs w:val="28"/>
            </w:rPr>
          </w:pPr>
          <w:r w:rsidRPr="006C48E9">
            <w:fldChar w:fldCharType="begin"/>
          </w:r>
          <w:r w:rsidRPr="003D1C86">
            <w:instrText xml:space="preserve"> HYPERLINK \l "_Toc77785488" </w:instrText>
          </w:r>
          <w:r w:rsidRPr="006C48E9">
            <w:rPr>
              <w:rPrChange w:id="79" w:author="Chungpth" w:date="2021-08-17T15:49:00Z">
                <w:rPr>
                  <w:noProof/>
                  <w:sz w:val="28"/>
                  <w:szCs w:val="28"/>
                </w:rPr>
              </w:rPrChange>
            </w:rPr>
            <w:fldChar w:fldCharType="separate"/>
          </w:r>
          <w:r w:rsidR="00B37D8D" w:rsidRPr="003D1C86">
            <w:rPr>
              <w:rStyle w:val="Hyperlink"/>
              <w:noProof/>
              <w:sz w:val="28"/>
              <w:szCs w:val="28"/>
            </w:rPr>
            <w:t>48 Báo cáo bảng kê chứng từ hàng hóa mua vào</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_Toc77785488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88</w:t>
          </w:r>
          <w:r w:rsidR="00B37D8D" w:rsidRPr="006C48E9">
            <w:rPr>
              <w:noProof/>
              <w:webHidden/>
              <w:sz w:val="28"/>
              <w:szCs w:val="28"/>
            </w:rPr>
            <w:fldChar w:fldCharType="end"/>
          </w:r>
          <w:r w:rsidRPr="006C48E9">
            <w:rPr>
              <w:noProof/>
              <w:sz w:val="28"/>
              <w:szCs w:val="28"/>
            </w:rPr>
            <w:fldChar w:fldCharType="end"/>
          </w:r>
        </w:p>
        <w:p w14:paraId="0763EF02"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"_Toc77785489" </w:instrText>
          </w:r>
          <w:r w:rsidRPr="006C48E9">
            <w:rPr>
              <w:rPrChange w:id="80" w:author="Chungpth" w:date="2021-08-17T15:49:00Z">
                <w:rPr>
                  <w:noProof/>
                  <w:sz w:val="28"/>
                  <w:szCs w:val="28"/>
                </w:rPr>
              </w:rPrChange>
            </w:rPr>
            <w:fldChar w:fldCharType="separate"/>
          </w:r>
          <w:r w:rsidR="00B37D8D" w:rsidRPr="003D1C86">
            <w:rPr>
              <w:rStyle w:val="Hyperlink"/>
              <w:noProof/>
              <w:sz w:val="28"/>
              <w:szCs w:val="28"/>
            </w:rPr>
            <w:t>48.1 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_Toc77785489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89</w:t>
          </w:r>
          <w:r w:rsidR="00B37D8D" w:rsidRPr="006C48E9">
            <w:rPr>
              <w:noProof/>
              <w:webHidden/>
              <w:sz w:val="28"/>
              <w:szCs w:val="28"/>
            </w:rPr>
            <w:fldChar w:fldCharType="end"/>
          </w:r>
          <w:r w:rsidRPr="006C48E9">
            <w:rPr>
              <w:noProof/>
              <w:sz w:val="28"/>
              <w:szCs w:val="28"/>
            </w:rPr>
            <w:fldChar w:fldCharType="end"/>
          </w:r>
        </w:p>
        <w:p w14:paraId="1FD4E51D"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"_Toc77785490" </w:instrText>
          </w:r>
          <w:r w:rsidRPr="006C48E9">
            <w:rPr>
              <w:rPrChange w:id="81" w:author="Chungpth" w:date="2021-08-17T15:49:00Z">
                <w:rPr>
                  <w:noProof/>
                  <w:sz w:val="28"/>
                  <w:szCs w:val="28"/>
                </w:rPr>
              </w:rPrChange>
            </w:rPr>
            <w:fldChar w:fldCharType="separate"/>
          </w:r>
          <w:r w:rsidR="00B37D8D" w:rsidRPr="003D1C86">
            <w:rPr>
              <w:rStyle w:val="Hyperlink"/>
              <w:noProof/>
              <w:sz w:val="28"/>
              <w:szCs w:val="28"/>
              <w:lang w:eastAsia="ar-SA"/>
            </w:rPr>
            <w:t>48.2 Mô tả dòng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_Toc77785490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89</w:t>
          </w:r>
          <w:r w:rsidR="00B37D8D" w:rsidRPr="006C48E9">
            <w:rPr>
              <w:noProof/>
              <w:webHidden/>
              <w:sz w:val="28"/>
              <w:szCs w:val="28"/>
            </w:rPr>
            <w:fldChar w:fldCharType="end"/>
          </w:r>
          <w:r w:rsidRPr="006C48E9">
            <w:rPr>
              <w:noProof/>
              <w:sz w:val="28"/>
              <w:szCs w:val="28"/>
            </w:rPr>
            <w:fldChar w:fldCharType="end"/>
          </w:r>
        </w:p>
        <w:p w14:paraId="456644A7" w14:textId="77777777" w:rsidR="00B37D8D" w:rsidRPr="005C6A0A" w:rsidRDefault="00215D52">
          <w:pPr>
            <w:pStyle w:val="TOC1"/>
            <w:tabs>
              <w:tab w:val="right" w:leader="dot" w:pos="9350"/>
            </w:tabs>
            <w:rPr>
              <w:rFonts w:eastAsiaTheme="minorEastAsia"/>
              <w:noProof/>
              <w:snapToGrid/>
              <w:sz w:val="28"/>
              <w:szCs w:val="28"/>
            </w:rPr>
          </w:pPr>
          <w:r w:rsidRPr="006C48E9">
            <w:fldChar w:fldCharType="begin"/>
          </w:r>
          <w:r w:rsidRPr="003D1C86">
            <w:instrText xml:space="preserve"> HYPERLINK \l "_Toc77785491" </w:instrText>
          </w:r>
          <w:r w:rsidRPr="006C48E9">
            <w:rPr>
              <w:rPrChange w:id="82" w:author="Chungpth" w:date="2021-08-17T15:49:00Z">
                <w:rPr>
                  <w:noProof/>
                  <w:sz w:val="28"/>
                  <w:szCs w:val="28"/>
                </w:rPr>
              </w:rPrChange>
            </w:rPr>
            <w:fldChar w:fldCharType="separate"/>
          </w:r>
          <w:r w:rsidR="00B37D8D" w:rsidRPr="003D1C86">
            <w:rPr>
              <w:rStyle w:val="Hyperlink"/>
              <w:noProof/>
              <w:sz w:val="28"/>
              <w:szCs w:val="28"/>
              <w:lang w:eastAsia="ar-SA"/>
            </w:rPr>
            <w:t>49 Báo cáo hiện trạng kho NPP</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_Toc77785491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90</w:t>
          </w:r>
          <w:r w:rsidR="00B37D8D" w:rsidRPr="006C48E9">
            <w:rPr>
              <w:noProof/>
              <w:webHidden/>
              <w:sz w:val="28"/>
              <w:szCs w:val="28"/>
            </w:rPr>
            <w:fldChar w:fldCharType="end"/>
          </w:r>
          <w:r w:rsidRPr="006C48E9">
            <w:rPr>
              <w:noProof/>
              <w:sz w:val="28"/>
              <w:szCs w:val="28"/>
            </w:rPr>
            <w:fldChar w:fldCharType="end"/>
          </w:r>
        </w:p>
        <w:p w14:paraId="7F64A091"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"_Toc77785492" </w:instrText>
          </w:r>
          <w:r w:rsidRPr="006C48E9">
            <w:rPr>
              <w:rPrChange w:id="83" w:author="Chungpth" w:date="2021-08-17T15:49:00Z">
                <w:rPr>
                  <w:noProof/>
                  <w:sz w:val="28"/>
                  <w:szCs w:val="28"/>
                </w:rPr>
              </w:rPrChange>
            </w:rPr>
            <w:fldChar w:fldCharType="separate"/>
          </w:r>
          <w:r w:rsidR="00B37D8D" w:rsidRPr="003D1C86">
            <w:rPr>
              <w:rStyle w:val="Hyperlink"/>
              <w:noProof/>
              <w:sz w:val="28"/>
              <w:szCs w:val="28"/>
              <w:lang w:eastAsia="ar-SA"/>
            </w:rPr>
            <w:t>49.1 Màn hình chức năng</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_Toc77785492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91</w:t>
          </w:r>
          <w:r w:rsidR="00B37D8D" w:rsidRPr="006C48E9">
            <w:rPr>
              <w:noProof/>
              <w:webHidden/>
              <w:sz w:val="28"/>
              <w:szCs w:val="28"/>
            </w:rPr>
            <w:fldChar w:fldCharType="end"/>
          </w:r>
          <w:r w:rsidRPr="006C48E9">
            <w:rPr>
              <w:noProof/>
              <w:sz w:val="28"/>
              <w:szCs w:val="28"/>
            </w:rPr>
            <w:fldChar w:fldCharType="end"/>
          </w:r>
        </w:p>
        <w:p w14:paraId="5270DC13" w14:textId="77777777" w:rsidR="00B37D8D" w:rsidRPr="005C6A0A" w:rsidRDefault="00215D52">
          <w:pPr>
            <w:pStyle w:val="TOC2"/>
            <w:tabs>
              <w:tab w:val="right" w:leader="dot" w:pos="9350"/>
            </w:tabs>
            <w:rPr>
              <w:rFonts w:eastAsiaTheme="minorEastAsia"/>
              <w:noProof/>
              <w:snapToGrid/>
              <w:sz w:val="28"/>
              <w:szCs w:val="28"/>
            </w:rPr>
          </w:pPr>
          <w:r w:rsidRPr="006C48E9">
            <w:fldChar w:fldCharType="begin"/>
          </w:r>
          <w:r w:rsidRPr="003D1C86">
            <w:instrText xml:space="preserve"> HYPERLINK \l "_Toc77785493" </w:instrText>
          </w:r>
          <w:r w:rsidRPr="006C48E9">
            <w:rPr>
              <w:rPrChange w:id="84" w:author="Chungpth" w:date="2021-08-17T15:49:00Z">
                <w:rPr>
                  <w:noProof/>
                  <w:sz w:val="28"/>
                  <w:szCs w:val="28"/>
                </w:rPr>
              </w:rPrChange>
            </w:rPr>
            <w:fldChar w:fldCharType="separate"/>
          </w:r>
          <w:r w:rsidR="00B37D8D" w:rsidRPr="003D1C86">
            <w:rPr>
              <w:rStyle w:val="Hyperlink"/>
              <w:noProof/>
              <w:sz w:val="28"/>
              <w:szCs w:val="28"/>
              <w:lang w:eastAsia="ar-SA"/>
            </w:rPr>
            <w:t>49.2 Mô tả dòng sự kiện chính</w:t>
          </w:r>
          <w:r w:rsidR="00B37D8D" w:rsidRPr="003D1C86">
            <w:rPr>
              <w:noProof/>
              <w:webHidden/>
              <w:sz w:val="28"/>
              <w:szCs w:val="28"/>
            </w:rPr>
            <w:tab/>
          </w:r>
          <w:r w:rsidR="00B37D8D" w:rsidRPr="006C48E9">
            <w:rPr>
              <w:noProof/>
              <w:webHidden/>
              <w:sz w:val="28"/>
              <w:szCs w:val="28"/>
            </w:rPr>
            <w:fldChar w:fldCharType="begin"/>
          </w:r>
          <w:r w:rsidR="00B37D8D" w:rsidRPr="003D1C86">
            <w:rPr>
              <w:noProof/>
              <w:webHidden/>
              <w:sz w:val="28"/>
              <w:szCs w:val="28"/>
            </w:rPr>
            <w:instrText xml:space="preserve"> PAGEREF _Toc77785493 \h </w:instrText>
          </w:r>
          <w:r w:rsidR="00B37D8D" w:rsidRPr="006C48E9">
            <w:rPr>
              <w:noProof/>
              <w:webHidden/>
              <w:sz w:val="28"/>
              <w:szCs w:val="28"/>
            </w:rPr>
          </w:r>
          <w:r w:rsidR="00B37D8D" w:rsidRPr="006C48E9">
            <w:rPr>
              <w:noProof/>
              <w:webHidden/>
              <w:sz w:val="28"/>
              <w:szCs w:val="28"/>
            </w:rPr>
            <w:fldChar w:fldCharType="separate"/>
          </w:r>
          <w:r w:rsidR="00B37D8D" w:rsidRPr="003D1C86">
            <w:rPr>
              <w:noProof/>
              <w:webHidden/>
              <w:sz w:val="28"/>
              <w:szCs w:val="28"/>
            </w:rPr>
            <w:t>91</w:t>
          </w:r>
          <w:r w:rsidR="00B37D8D" w:rsidRPr="006C48E9">
            <w:rPr>
              <w:noProof/>
              <w:webHidden/>
              <w:sz w:val="28"/>
              <w:szCs w:val="28"/>
            </w:rPr>
            <w:fldChar w:fldCharType="end"/>
          </w:r>
          <w:r w:rsidRPr="006C48E9">
            <w:rPr>
              <w:noProof/>
              <w:sz w:val="28"/>
              <w:szCs w:val="28"/>
            </w:rPr>
            <w:fldChar w:fldCharType="end"/>
          </w:r>
        </w:p>
        <w:p w14:paraId="04DA9110" w14:textId="77777777" w:rsidR="009E4099" w:rsidRPr="005C6A0A" w:rsidRDefault="009E4099">
          <w:pPr>
            <w:rPr>
              <w:sz w:val="28"/>
              <w:szCs w:val="28"/>
            </w:rPr>
          </w:pPr>
          <w:r w:rsidRPr="005C6A0A">
            <w:rPr>
              <w:b/>
              <w:bCs/>
              <w:noProof/>
              <w:sz w:val="28"/>
              <w:szCs w:val="28"/>
            </w:rPr>
            <w:fldChar w:fldCharType="end"/>
          </w:r>
        </w:p>
      </w:sdtContent>
    </w:sdt>
    <w:p w14:paraId="4FFBC77D" w14:textId="77777777" w:rsidR="006F1465" w:rsidRPr="003D1C86" w:rsidRDefault="006F1465">
      <w:pPr>
        <w:rPr>
          <w:sz w:val="28"/>
          <w:szCs w:val="28"/>
        </w:rPr>
      </w:pPr>
    </w:p>
    <w:p w14:paraId="0920D47D" w14:textId="77777777" w:rsidR="00FC6FA7" w:rsidRPr="003D1C86" w:rsidRDefault="00FC6FA7">
      <w:pPr>
        <w:rPr>
          <w:sz w:val="28"/>
          <w:szCs w:val="28"/>
        </w:rPr>
      </w:pPr>
    </w:p>
    <w:p w14:paraId="4B847D3A" w14:textId="77777777" w:rsidR="00FC6FA7" w:rsidRPr="003D1C86" w:rsidRDefault="00FC6FA7">
      <w:pPr>
        <w:rPr>
          <w:sz w:val="28"/>
          <w:szCs w:val="28"/>
        </w:rPr>
      </w:pPr>
      <w:r w:rsidRPr="003D1C86">
        <w:rPr>
          <w:sz w:val="28"/>
          <w:szCs w:val="28"/>
        </w:rPr>
        <w:br/>
      </w:r>
    </w:p>
    <w:p w14:paraId="2115CC6B" w14:textId="77777777" w:rsidR="005117D6" w:rsidRPr="003D1C86" w:rsidRDefault="00FC6FA7" w:rsidP="00F17FBD">
      <w:pPr>
        <w:pStyle w:val="Heading1"/>
        <w:rPr>
          <w:sz w:val="28"/>
          <w:szCs w:val="28"/>
        </w:rPr>
      </w:pPr>
      <w:r w:rsidRPr="003D1C86">
        <w:rPr>
          <w:sz w:val="28"/>
          <w:szCs w:val="28"/>
        </w:rPr>
        <w:br w:type="page"/>
      </w:r>
      <w:bookmarkStart w:id="85" w:name="_Toc68786338"/>
      <w:r w:rsidR="005117D6" w:rsidRPr="003D1C86">
        <w:rPr>
          <w:sz w:val="28"/>
          <w:szCs w:val="28"/>
        </w:rPr>
        <w:lastRenderedPageBreak/>
        <w:t>GIỚI THIỆU</w:t>
      </w:r>
      <w:bookmarkEnd w:id="85"/>
    </w:p>
    <w:p w14:paraId="5C4FF232" w14:textId="77777777" w:rsidR="005117D6" w:rsidRPr="003D1C86" w:rsidRDefault="005117D6" w:rsidP="00F17FBD">
      <w:pPr>
        <w:pStyle w:val="Heading2"/>
      </w:pPr>
      <w:bookmarkStart w:id="86" w:name="_Toc66964156"/>
      <w:bookmarkStart w:id="87" w:name="_Toc72062202"/>
      <w:bookmarkStart w:id="88" w:name="_Toc68786339"/>
      <w:r w:rsidRPr="003D1C86">
        <w:t>Mục đích tài liệu</w:t>
      </w:r>
      <w:bookmarkEnd w:id="86"/>
      <w:bookmarkEnd w:id="87"/>
      <w:bookmarkEnd w:id="88"/>
    </w:p>
    <w:p w14:paraId="020B5364" w14:textId="77777777" w:rsidR="005117D6" w:rsidRPr="003D1C86" w:rsidRDefault="005117D6" w:rsidP="005117D6">
      <w:pPr>
        <w:spacing w:line="240" w:lineRule="auto"/>
        <w:jc w:val="both"/>
        <w:rPr>
          <w:sz w:val="28"/>
          <w:szCs w:val="28"/>
        </w:rPr>
      </w:pPr>
      <w:bookmarkStart w:id="89" w:name="_Toc66964157"/>
      <w:bookmarkStart w:id="90" w:name="_Toc72062203"/>
      <w:r w:rsidRPr="003D1C86">
        <w:rPr>
          <w:sz w:val="28"/>
          <w:szCs w:val="28"/>
        </w:rPr>
        <w:t>Tài liệu nhằm mô tả các qui trình nghiệp vụ của người sử dụng, các yêu cầu của người sử dụng với các tính năng trên hệ thống DMS.ONE. Tài liệu là cơ sở để xây dựng ứng dụng, đánh giá mức độ hoàn thiện của ứng dụng. Tài liệu sẽ được khách hàng, đội phát triển, và đội test sử dụng trong quá trình phát triển của sản phẩm.</w:t>
      </w:r>
    </w:p>
    <w:p w14:paraId="078AD409" w14:textId="77777777" w:rsidR="005117D6" w:rsidRPr="003D1C86" w:rsidRDefault="005117D6" w:rsidP="00F17FBD">
      <w:pPr>
        <w:pStyle w:val="Heading2"/>
      </w:pPr>
      <w:bookmarkStart w:id="91" w:name="_Toc68786340"/>
      <w:r w:rsidRPr="003D1C86">
        <w:t>Phạm vi tài liệu</w:t>
      </w:r>
      <w:bookmarkEnd w:id="89"/>
      <w:bookmarkEnd w:id="90"/>
      <w:bookmarkEnd w:id="91"/>
    </w:p>
    <w:p w14:paraId="73F5134B" w14:textId="77777777" w:rsidR="005117D6" w:rsidRPr="003D1C86" w:rsidRDefault="005117D6" w:rsidP="005117D6">
      <w:pPr>
        <w:spacing w:line="240" w:lineRule="auto"/>
        <w:jc w:val="both"/>
        <w:rPr>
          <w:sz w:val="28"/>
          <w:szCs w:val="28"/>
        </w:rPr>
      </w:pPr>
      <w:bookmarkStart w:id="92" w:name="_Toc40023090"/>
      <w:bookmarkStart w:id="93" w:name="_Toc40545062"/>
      <w:bookmarkStart w:id="94" w:name="_Toc43256392"/>
      <w:bookmarkStart w:id="95" w:name="_Toc47768301"/>
      <w:bookmarkStart w:id="96" w:name="_Toc48041132"/>
      <w:bookmarkStart w:id="97" w:name="_Toc66964158"/>
      <w:bookmarkStart w:id="98" w:name="_Toc72062204"/>
      <w:r w:rsidRPr="003D1C86">
        <w:rPr>
          <w:sz w:val="28"/>
          <w:szCs w:val="28"/>
        </w:rPr>
        <w:t>Tài liệu này được dùng để:</w:t>
      </w:r>
    </w:p>
    <w:p w14:paraId="1BF213A8" w14:textId="3240C6F5" w:rsidR="005117D6" w:rsidRPr="003D1C86" w:rsidRDefault="005117D6" w:rsidP="008633E7">
      <w:pPr>
        <w:numPr>
          <w:ilvl w:val="0"/>
          <w:numId w:val="24"/>
        </w:numPr>
        <w:spacing w:line="240" w:lineRule="auto"/>
        <w:jc w:val="both"/>
        <w:rPr>
          <w:sz w:val="28"/>
          <w:szCs w:val="28"/>
        </w:rPr>
      </w:pPr>
      <w:r w:rsidRPr="003D1C86">
        <w:rPr>
          <w:sz w:val="28"/>
          <w:szCs w:val="28"/>
        </w:rPr>
        <w:t>Mô tả các yêu cầu xây dựng hệ thống</w:t>
      </w:r>
      <w:r w:rsidR="00376D48" w:rsidRPr="003D1C86">
        <w:rPr>
          <w:sz w:val="28"/>
          <w:szCs w:val="28"/>
        </w:rPr>
        <w:t>.</w:t>
      </w:r>
    </w:p>
    <w:p w14:paraId="30E8E27B" w14:textId="77777777" w:rsidR="005117D6" w:rsidRPr="003D1C86" w:rsidRDefault="005117D6" w:rsidP="008633E7">
      <w:pPr>
        <w:numPr>
          <w:ilvl w:val="0"/>
          <w:numId w:val="24"/>
        </w:numPr>
        <w:spacing w:line="240" w:lineRule="auto"/>
        <w:jc w:val="both"/>
        <w:rPr>
          <w:sz w:val="28"/>
          <w:szCs w:val="28"/>
        </w:rPr>
      </w:pPr>
      <w:r w:rsidRPr="003D1C86">
        <w:rPr>
          <w:sz w:val="28"/>
          <w:szCs w:val="28"/>
        </w:rPr>
        <w:t xml:space="preserve">Kiểm tra hệ thống: Xác định các kịch bản kiểm tra hệ thống, nghiệm thu hệ thống </w:t>
      </w:r>
    </w:p>
    <w:p w14:paraId="71456957" w14:textId="77777777" w:rsidR="005117D6" w:rsidRPr="003D1C86" w:rsidRDefault="005117D6" w:rsidP="00F17FBD">
      <w:pPr>
        <w:pStyle w:val="Heading2"/>
      </w:pPr>
      <w:bookmarkStart w:id="99" w:name="_Toc68786341"/>
      <w:r w:rsidRPr="003D1C86">
        <w:t>Định nghĩa thuật ngữ và các từ viết tắt</w:t>
      </w:r>
      <w:bookmarkEnd w:id="92"/>
      <w:bookmarkEnd w:id="93"/>
      <w:bookmarkEnd w:id="94"/>
      <w:bookmarkEnd w:id="95"/>
      <w:bookmarkEnd w:id="96"/>
      <w:bookmarkEnd w:id="97"/>
      <w:bookmarkEnd w:id="98"/>
      <w:bookmarkEnd w:id="99"/>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5"/>
        <w:gridCol w:w="4343"/>
        <w:gridCol w:w="1710"/>
      </w:tblGrid>
      <w:tr w:rsidR="005117D6" w:rsidRPr="003D1C86" w14:paraId="71D0A090" w14:textId="77777777" w:rsidTr="005117D6">
        <w:trPr>
          <w:tblHeader/>
          <w:jc w:val="center"/>
        </w:trPr>
        <w:tc>
          <w:tcPr>
            <w:tcW w:w="2695" w:type="dxa"/>
            <w:shd w:val="clear" w:color="auto" w:fill="D5DCE4" w:themeFill="text2" w:themeFillTint="33"/>
          </w:tcPr>
          <w:p w14:paraId="0EE71496" w14:textId="77777777" w:rsidR="005117D6" w:rsidRPr="003D1C86" w:rsidRDefault="005117D6" w:rsidP="005117D6">
            <w:pPr>
              <w:pStyle w:val="Bang"/>
              <w:spacing w:line="240" w:lineRule="auto"/>
              <w:jc w:val="center"/>
              <w:rPr>
                <w:b/>
                <w:sz w:val="28"/>
                <w:szCs w:val="28"/>
              </w:rPr>
            </w:pPr>
            <w:r w:rsidRPr="003D1C86">
              <w:rPr>
                <w:b/>
                <w:sz w:val="28"/>
                <w:szCs w:val="28"/>
              </w:rPr>
              <w:t>Thuật ngữ</w:t>
            </w:r>
          </w:p>
        </w:tc>
        <w:tc>
          <w:tcPr>
            <w:tcW w:w="4343" w:type="dxa"/>
            <w:shd w:val="clear" w:color="auto" w:fill="D5DCE4" w:themeFill="text2" w:themeFillTint="33"/>
          </w:tcPr>
          <w:p w14:paraId="520D7A36" w14:textId="77777777" w:rsidR="005117D6" w:rsidRPr="003D1C86" w:rsidRDefault="005117D6" w:rsidP="005117D6">
            <w:pPr>
              <w:pStyle w:val="Bang"/>
              <w:spacing w:line="240" w:lineRule="auto"/>
              <w:jc w:val="center"/>
              <w:rPr>
                <w:b/>
                <w:sz w:val="28"/>
                <w:szCs w:val="28"/>
              </w:rPr>
            </w:pPr>
            <w:r w:rsidRPr="003D1C86">
              <w:rPr>
                <w:b/>
                <w:sz w:val="28"/>
                <w:szCs w:val="28"/>
              </w:rPr>
              <w:t>Định nghĩa</w:t>
            </w:r>
          </w:p>
        </w:tc>
        <w:tc>
          <w:tcPr>
            <w:tcW w:w="1710" w:type="dxa"/>
            <w:shd w:val="clear" w:color="auto" w:fill="D5DCE4" w:themeFill="text2" w:themeFillTint="33"/>
          </w:tcPr>
          <w:p w14:paraId="6A163A8A" w14:textId="77777777" w:rsidR="005117D6" w:rsidRPr="003D1C86" w:rsidRDefault="005117D6" w:rsidP="005117D6">
            <w:pPr>
              <w:pStyle w:val="Bang"/>
              <w:spacing w:line="240" w:lineRule="auto"/>
              <w:jc w:val="center"/>
              <w:rPr>
                <w:b/>
                <w:sz w:val="28"/>
                <w:szCs w:val="28"/>
              </w:rPr>
            </w:pPr>
            <w:r w:rsidRPr="003D1C86">
              <w:rPr>
                <w:b/>
                <w:sz w:val="28"/>
                <w:szCs w:val="28"/>
              </w:rPr>
              <w:t>Ghi chú</w:t>
            </w:r>
          </w:p>
        </w:tc>
      </w:tr>
      <w:tr w:rsidR="005117D6" w:rsidRPr="003D1C86" w14:paraId="310EEE1C" w14:textId="77777777" w:rsidTr="005117D6">
        <w:trPr>
          <w:jc w:val="center"/>
        </w:trPr>
        <w:tc>
          <w:tcPr>
            <w:tcW w:w="2695" w:type="dxa"/>
          </w:tcPr>
          <w:p w14:paraId="6BACABBF" w14:textId="77777777" w:rsidR="005117D6" w:rsidRPr="003D1C86" w:rsidRDefault="005117D6" w:rsidP="005117D6">
            <w:pPr>
              <w:pStyle w:val="Bang"/>
              <w:spacing w:line="240" w:lineRule="auto"/>
              <w:rPr>
                <w:sz w:val="28"/>
                <w:szCs w:val="28"/>
              </w:rPr>
            </w:pPr>
            <w:r w:rsidRPr="003D1C86">
              <w:rPr>
                <w:sz w:val="28"/>
                <w:szCs w:val="28"/>
              </w:rPr>
              <w:t>NVBH</w:t>
            </w:r>
          </w:p>
        </w:tc>
        <w:tc>
          <w:tcPr>
            <w:tcW w:w="4343" w:type="dxa"/>
          </w:tcPr>
          <w:p w14:paraId="5A45ACE8" w14:textId="77777777" w:rsidR="005117D6" w:rsidRPr="003D1C86" w:rsidRDefault="005117D6" w:rsidP="005117D6">
            <w:pPr>
              <w:pStyle w:val="Bang"/>
              <w:spacing w:line="240" w:lineRule="auto"/>
              <w:rPr>
                <w:sz w:val="28"/>
                <w:szCs w:val="28"/>
              </w:rPr>
            </w:pPr>
            <w:r w:rsidRPr="003D1C86">
              <w:rPr>
                <w:sz w:val="28"/>
                <w:szCs w:val="28"/>
              </w:rPr>
              <w:t>Nhân viên bán hàng</w:t>
            </w:r>
          </w:p>
        </w:tc>
        <w:tc>
          <w:tcPr>
            <w:tcW w:w="1710" w:type="dxa"/>
          </w:tcPr>
          <w:p w14:paraId="3E071720" w14:textId="77777777" w:rsidR="005117D6" w:rsidRPr="003D1C86" w:rsidRDefault="005117D6" w:rsidP="005117D6">
            <w:pPr>
              <w:pStyle w:val="Bang"/>
              <w:spacing w:line="240" w:lineRule="auto"/>
              <w:rPr>
                <w:sz w:val="28"/>
                <w:szCs w:val="28"/>
              </w:rPr>
            </w:pPr>
          </w:p>
        </w:tc>
      </w:tr>
      <w:tr w:rsidR="005117D6" w:rsidRPr="003D1C86" w14:paraId="51357372" w14:textId="77777777" w:rsidTr="005117D6">
        <w:trPr>
          <w:jc w:val="center"/>
        </w:trPr>
        <w:tc>
          <w:tcPr>
            <w:tcW w:w="2695" w:type="dxa"/>
          </w:tcPr>
          <w:p w14:paraId="24D16697" w14:textId="574A8524" w:rsidR="005117D6" w:rsidRPr="003D1C86" w:rsidRDefault="005117D6" w:rsidP="005117D6">
            <w:pPr>
              <w:pStyle w:val="Bang"/>
              <w:spacing w:line="240" w:lineRule="auto"/>
              <w:rPr>
                <w:sz w:val="28"/>
                <w:szCs w:val="28"/>
              </w:rPr>
            </w:pPr>
            <w:r w:rsidRPr="003D1C86">
              <w:rPr>
                <w:sz w:val="28"/>
                <w:szCs w:val="28"/>
              </w:rPr>
              <w:t>GSBH</w:t>
            </w:r>
          </w:p>
        </w:tc>
        <w:tc>
          <w:tcPr>
            <w:tcW w:w="4343" w:type="dxa"/>
          </w:tcPr>
          <w:p w14:paraId="10596E19" w14:textId="77777777" w:rsidR="005117D6" w:rsidRPr="003D1C86" w:rsidRDefault="005117D6" w:rsidP="005117D6">
            <w:pPr>
              <w:pStyle w:val="Bang"/>
              <w:spacing w:line="240" w:lineRule="auto"/>
              <w:rPr>
                <w:sz w:val="28"/>
                <w:szCs w:val="28"/>
              </w:rPr>
            </w:pPr>
            <w:r w:rsidRPr="003D1C86">
              <w:rPr>
                <w:sz w:val="28"/>
                <w:szCs w:val="28"/>
              </w:rPr>
              <w:t>Giám sát bán hàng</w:t>
            </w:r>
          </w:p>
        </w:tc>
        <w:tc>
          <w:tcPr>
            <w:tcW w:w="1710" w:type="dxa"/>
          </w:tcPr>
          <w:p w14:paraId="51E1743F" w14:textId="77777777" w:rsidR="005117D6" w:rsidRPr="003D1C86" w:rsidRDefault="005117D6" w:rsidP="005117D6">
            <w:pPr>
              <w:pStyle w:val="Bang"/>
              <w:spacing w:line="240" w:lineRule="auto"/>
              <w:rPr>
                <w:sz w:val="28"/>
                <w:szCs w:val="28"/>
              </w:rPr>
            </w:pPr>
          </w:p>
        </w:tc>
      </w:tr>
      <w:tr w:rsidR="005117D6" w:rsidRPr="003D1C86" w14:paraId="32558ADF" w14:textId="77777777" w:rsidTr="005117D6">
        <w:trPr>
          <w:jc w:val="center"/>
        </w:trPr>
        <w:tc>
          <w:tcPr>
            <w:tcW w:w="2695" w:type="dxa"/>
          </w:tcPr>
          <w:p w14:paraId="0A9ABF19" w14:textId="77777777" w:rsidR="005117D6" w:rsidRPr="003D1C86" w:rsidRDefault="005117D6" w:rsidP="005117D6">
            <w:pPr>
              <w:pStyle w:val="Bang"/>
              <w:spacing w:line="240" w:lineRule="auto"/>
              <w:rPr>
                <w:sz w:val="28"/>
                <w:szCs w:val="28"/>
              </w:rPr>
            </w:pPr>
            <w:r w:rsidRPr="003D1C86">
              <w:rPr>
                <w:sz w:val="28"/>
                <w:szCs w:val="28"/>
              </w:rPr>
              <w:t>NVTT</w:t>
            </w:r>
          </w:p>
        </w:tc>
        <w:tc>
          <w:tcPr>
            <w:tcW w:w="4343" w:type="dxa"/>
          </w:tcPr>
          <w:p w14:paraId="6DA1DE06" w14:textId="77777777" w:rsidR="005117D6" w:rsidRPr="003D1C86" w:rsidRDefault="005117D6" w:rsidP="005117D6">
            <w:pPr>
              <w:pStyle w:val="Bang"/>
              <w:spacing w:line="240" w:lineRule="auto"/>
              <w:rPr>
                <w:sz w:val="28"/>
                <w:szCs w:val="28"/>
              </w:rPr>
            </w:pPr>
            <w:r w:rsidRPr="003D1C86">
              <w:rPr>
                <w:sz w:val="28"/>
                <w:szCs w:val="28"/>
              </w:rPr>
              <w:t>Nhân viên thu tiền</w:t>
            </w:r>
          </w:p>
        </w:tc>
        <w:tc>
          <w:tcPr>
            <w:tcW w:w="1710" w:type="dxa"/>
          </w:tcPr>
          <w:p w14:paraId="75CF7201" w14:textId="77777777" w:rsidR="005117D6" w:rsidRPr="003D1C86" w:rsidRDefault="005117D6" w:rsidP="005117D6">
            <w:pPr>
              <w:pStyle w:val="Bang"/>
              <w:spacing w:line="240" w:lineRule="auto"/>
              <w:rPr>
                <w:sz w:val="28"/>
                <w:szCs w:val="28"/>
              </w:rPr>
            </w:pPr>
          </w:p>
        </w:tc>
      </w:tr>
      <w:tr w:rsidR="005117D6" w:rsidRPr="003D1C86" w14:paraId="23860C50" w14:textId="77777777" w:rsidTr="005117D6">
        <w:trPr>
          <w:jc w:val="center"/>
        </w:trPr>
        <w:tc>
          <w:tcPr>
            <w:tcW w:w="2695" w:type="dxa"/>
          </w:tcPr>
          <w:p w14:paraId="16BD6641" w14:textId="77777777" w:rsidR="005117D6" w:rsidRPr="003D1C86" w:rsidRDefault="005117D6" w:rsidP="005117D6">
            <w:pPr>
              <w:pStyle w:val="Bang"/>
              <w:spacing w:line="240" w:lineRule="auto"/>
              <w:rPr>
                <w:sz w:val="28"/>
                <w:szCs w:val="28"/>
              </w:rPr>
            </w:pPr>
            <w:r w:rsidRPr="003D1C86">
              <w:rPr>
                <w:sz w:val="28"/>
                <w:szCs w:val="28"/>
              </w:rPr>
              <w:t>NVGH</w:t>
            </w:r>
          </w:p>
        </w:tc>
        <w:tc>
          <w:tcPr>
            <w:tcW w:w="4343" w:type="dxa"/>
          </w:tcPr>
          <w:p w14:paraId="7B088BE6" w14:textId="77777777" w:rsidR="005117D6" w:rsidRPr="003D1C86" w:rsidRDefault="005117D6" w:rsidP="005117D6">
            <w:pPr>
              <w:pStyle w:val="Bang"/>
              <w:spacing w:line="240" w:lineRule="auto"/>
              <w:rPr>
                <w:sz w:val="28"/>
                <w:szCs w:val="28"/>
              </w:rPr>
            </w:pPr>
            <w:r w:rsidRPr="003D1C86">
              <w:rPr>
                <w:sz w:val="28"/>
                <w:szCs w:val="28"/>
              </w:rPr>
              <w:t>Nhân viên giao hàng</w:t>
            </w:r>
          </w:p>
        </w:tc>
        <w:tc>
          <w:tcPr>
            <w:tcW w:w="1710" w:type="dxa"/>
          </w:tcPr>
          <w:p w14:paraId="11EBF0EA" w14:textId="77777777" w:rsidR="005117D6" w:rsidRPr="003D1C86" w:rsidRDefault="005117D6" w:rsidP="005117D6">
            <w:pPr>
              <w:pStyle w:val="Bang"/>
              <w:spacing w:line="240" w:lineRule="auto"/>
              <w:rPr>
                <w:sz w:val="28"/>
                <w:szCs w:val="28"/>
              </w:rPr>
            </w:pPr>
          </w:p>
        </w:tc>
      </w:tr>
      <w:tr w:rsidR="005117D6" w:rsidRPr="003D1C86" w14:paraId="2F5A536D" w14:textId="77777777" w:rsidTr="005117D6">
        <w:trPr>
          <w:jc w:val="center"/>
        </w:trPr>
        <w:tc>
          <w:tcPr>
            <w:tcW w:w="2695" w:type="dxa"/>
          </w:tcPr>
          <w:p w14:paraId="68932197" w14:textId="77777777" w:rsidR="005117D6" w:rsidRPr="003D1C86" w:rsidRDefault="005117D6" w:rsidP="005117D6">
            <w:pPr>
              <w:pStyle w:val="Bang"/>
              <w:spacing w:line="240" w:lineRule="auto"/>
              <w:rPr>
                <w:sz w:val="28"/>
                <w:szCs w:val="28"/>
              </w:rPr>
            </w:pPr>
            <w:r w:rsidRPr="003D1C86">
              <w:rPr>
                <w:sz w:val="28"/>
                <w:szCs w:val="28"/>
              </w:rPr>
              <w:t>KẾ TOÁN NPP</w:t>
            </w:r>
          </w:p>
        </w:tc>
        <w:tc>
          <w:tcPr>
            <w:tcW w:w="4343" w:type="dxa"/>
          </w:tcPr>
          <w:p w14:paraId="6F7C9776" w14:textId="77777777" w:rsidR="005117D6" w:rsidRPr="003D1C86" w:rsidRDefault="005117D6" w:rsidP="005117D6">
            <w:pPr>
              <w:pStyle w:val="Bang"/>
              <w:spacing w:line="240" w:lineRule="auto"/>
              <w:rPr>
                <w:sz w:val="28"/>
                <w:szCs w:val="28"/>
              </w:rPr>
            </w:pPr>
            <w:r w:rsidRPr="003D1C86">
              <w:rPr>
                <w:sz w:val="28"/>
                <w:szCs w:val="28"/>
              </w:rPr>
              <w:t>Kế toán Nhà phân phối</w:t>
            </w:r>
          </w:p>
        </w:tc>
        <w:tc>
          <w:tcPr>
            <w:tcW w:w="1710" w:type="dxa"/>
          </w:tcPr>
          <w:p w14:paraId="19CB8281" w14:textId="77777777" w:rsidR="005117D6" w:rsidRPr="003D1C86" w:rsidRDefault="005117D6" w:rsidP="005117D6">
            <w:pPr>
              <w:pStyle w:val="Bang"/>
              <w:spacing w:line="240" w:lineRule="auto"/>
              <w:rPr>
                <w:sz w:val="28"/>
                <w:szCs w:val="28"/>
              </w:rPr>
            </w:pPr>
          </w:p>
        </w:tc>
      </w:tr>
      <w:tr w:rsidR="005117D6" w:rsidRPr="003D1C86" w14:paraId="1F5548DC" w14:textId="77777777" w:rsidTr="005117D6">
        <w:trPr>
          <w:jc w:val="center"/>
        </w:trPr>
        <w:tc>
          <w:tcPr>
            <w:tcW w:w="2695" w:type="dxa"/>
          </w:tcPr>
          <w:p w14:paraId="373F37CB" w14:textId="77777777" w:rsidR="005117D6" w:rsidRPr="003D1C86" w:rsidRDefault="005117D6" w:rsidP="005117D6">
            <w:pPr>
              <w:pStyle w:val="Bang"/>
              <w:spacing w:line="240" w:lineRule="auto"/>
              <w:rPr>
                <w:sz w:val="28"/>
                <w:szCs w:val="28"/>
              </w:rPr>
            </w:pPr>
            <w:r w:rsidRPr="003D1C86">
              <w:rPr>
                <w:sz w:val="28"/>
                <w:szCs w:val="28"/>
              </w:rPr>
              <w:t>SKU</w:t>
            </w:r>
          </w:p>
        </w:tc>
        <w:tc>
          <w:tcPr>
            <w:tcW w:w="4343" w:type="dxa"/>
          </w:tcPr>
          <w:p w14:paraId="0F4C2D42" w14:textId="77777777" w:rsidR="005117D6" w:rsidRPr="003D1C86" w:rsidRDefault="005117D6" w:rsidP="005117D6">
            <w:pPr>
              <w:pStyle w:val="Bang"/>
              <w:spacing w:line="240" w:lineRule="auto"/>
              <w:rPr>
                <w:sz w:val="28"/>
                <w:szCs w:val="28"/>
              </w:rPr>
            </w:pPr>
            <w:r w:rsidRPr="003D1C86">
              <w:rPr>
                <w:sz w:val="28"/>
                <w:szCs w:val="28"/>
              </w:rPr>
              <w:t>Sản phẩm</w:t>
            </w:r>
          </w:p>
        </w:tc>
        <w:tc>
          <w:tcPr>
            <w:tcW w:w="1710" w:type="dxa"/>
          </w:tcPr>
          <w:p w14:paraId="7870ED87" w14:textId="77777777" w:rsidR="005117D6" w:rsidRPr="003D1C86" w:rsidRDefault="005117D6" w:rsidP="005117D6">
            <w:pPr>
              <w:pStyle w:val="Bang"/>
              <w:spacing w:line="240" w:lineRule="auto"/>
              <w:rPr>
                <w:sz w:val="28"/>
                <w:szCs w:val="28"/>
              </w:rPr>
            </w:pPr>
          </w:p>
        </w:tc>
      </w:tr>
      <w:tr w:rsidR="005117D6" w:rsidRPr="003D1C86" w14:paraId="2D0FDF40" w14:textId="77777777" w:rsidTr="005117D6">
        <w:trPr>
          <w:jc w:val="center"/>
        </w:trPr>
        <w:tc>
          <w:tcPr>
            <w:tcW w:w="2695" w:type="dxa"/>
          </w:tcPr>
          <w:p w14:paraId="25D8DA4B" w14:textId="77777777" w:rsidR="005117D6" w:rsidRPr="003D1C86" w:rsidRDefault="005117D6" w:rsidP="005117D6">
            <w:pPr>
              <w:pStyle w:val="Bang"/>
              <w:spacing w:line="240" w:lineRule="auto"/>
              <w:rPr>
                <w:sz w:val="28"/>
                <w:szCs w:val="28"/>
              </w:rPr>
            </w:pPr>
            <w:r w:rsidRPr="003D1C86">
              <w:rPr>
                <w:sz w:val="28"/>
                <w:szCs w:val="28"/>
              </w:rPr>
              <w:t>NPP</w:t>
            </w:r>
          </w:p>
        </w:tc>
        <w:tc>
          <w:tcPr>
            <w:tcW w:w="4343" w:type="dxa"/>
          </w:tcPr>
          <w:p w14:paraId="0B3B35D5" w14:textId="77777777" w:rsidR="005117D6" w:rsidRPr="003D1C86" w:rsidRDefault="005117D6" w:rsidP="005117D6">
            <w:pPr>
              <w:pStyle w:val="Bang"/>
              <w:spacing w:line="240" w:lineRule="auto"/>
              <w:rPr>
                <w:sz w:val="28"/>
                <w:szCs w:val="28"/>
              </w:rPr>
            </w:pPr>
            <w:r w:rsidRPr="003D1C86">
              <w:rPr>
                <w:sz w:val="28"/>
                <w:szCs w:val="28"/>
              </w:rPr>
              <w:t>Nhà phân phối</w:t>
            </w:r>
          </w:p>
        </w:tc>
        <w:tc>
          <w:tcPr>
            <w:tcW w:w="1710" w:type="dxa"/>
          </w:tcPr>
          <w:p w14:paraId="798CE3E6" w14:textId="77777777" w:rsidR="005117D6" w:rsidRPr="003D1C86" w:rsidRDefault="005117D6" w:rsidP="005117D6">
            <w:pPr>
              <w:pStyle w:val="Bang"/>
              <w:spacing w:line="240" w:lineRule="auto"/>
              <w:rPr>
                <w:sz w:val="28"/>
                <w:szCs w:val="28"/>
              </w:rPr>
            </w:pPr>
          </w:p>
        </w:tc>
      </w:tr>
      <w:tr w:rsidR="005117D6" w:rsidRPr="003D1C86" w14:paraId="02D7CC49" w14:textId="77777777" w:rsidTr="005117D6">
        <w:trPr>
          <w:jc w:val="center"/>
        </w:trPr>
        <w:tc>
          <w:tcPr>
            <w:tcW w:w="2695" w:type="dxa"/>
          </w:tcPr>
          <w:p w14:paraId="479E5CF9" w14:textId="77777777" w:rsidR="005117D6" w:rsidRPr="003D1C86" w:rsidRDefault="005117D6" w:rsidP="005117D6">
            <w:pPr>
              <w:pStyle w:val="Bang"/>
              <w:spacing w:line="240" w:lineRule="auto"/>
              <w:rPr>
                <w:sz w:val="28"/>
                <w:szCs w:val="28"/>
              </w:rPr>
            </w:pPr>
            <w:r w:rsidRPr="003D1C86">
              <w:rPr>
                <w:sz w:val="28"/>
                <w:szCs w:val="28"/>
              </w:rPr>
              <w:t>KH</w:t>
            </w:r>
          </w:p>
        </w:tc>
        <w:tc>
          <w:tcPr>
            <w:tcW w:w="4343" w:type="dxa"/>
          </w:tcPr>
          <w:p w14:paraId="21619938" w14:textId="77777777" w:rsidR="005117D6" w:rsidRPr="003D1C86" w:rsidRDefault="005117D6" w:rsidP="005117D6">
            <w:pPr>
              <w:pStyle w:val="Bang"/>
              <w:spacing w:line="240" w:lineRule="auto"/>
              <w:rPr>
                <w:sz w:val="28"/>
                <w:szCs w:val="28"/>
              </w:rPr>
            </w:pPr>
            <w:r w:rsidRPr="003D1C86">
              <w:rPr>
                <w:sz w:val="28"/>
                <w:szCs w:val="28"/>
              </w:rPr>
              <w:t>Khách hàng</w:t>
            </w:r>
          </w:p>
        </w:tc>
        <w:tc>
          <w:tcPr>
            <w:tcW w:w="1710" w:type="dxa"/>
          </w:tcPr>
          <w:p w14:paraId="383FCE3D" w14:textId="77777777" w:rsidR="005117D6" w:rsidRPr="003D1C86" w:rsidRDefault="005117D6" w:rsidP="005117D6">
            <w:pPr>
              <w:pStyle w:val="Bang"/>
              <w:spacing w:line="240" w:lineRule="auto"/>
              <w:rPr>
                <w:sz w:val="28"/>
                <w:szCs w:val="28"/>
              </w:rPr>
            </w:pPr>
          </w:p>
        </w:tc>
      </w:tr>
      <w:tr w:rsidR="00EC1230" w:rsidRPr="003D1C86" w14:paraId="4990D056" w14:textId="77777777" w:rsidTr="005117D6">
        <w:trPr>
          <w:jc w:val="center"/>
          <w:ins w:id="100" w:author="Chungpth" w:date="2021-08-19T20:32:00Z"/>
        </w:trPr>
        <w:tc>
          <w:tcPr>
            <w:tcW w:w="2695" w:type="dxa"/>
          </w:tcPr>
          <w:p w14:paraId="19E5ADAC" w14:textId="22E8C2B9" w:rsidR="00EC1230" w:rsidRPr="003D1C86" w:rsidRDefault="00EC1230" w:rsidP="005117D6">
            <w:pPr>
              <w:pStyle w:val="Bang"/>
              <w:spacing w:line="240" w:lineRule="auto"/>
              <w:rPr>
                <w:ins w:id="101" w:author="Chungpth" w:date="2021-08-19T20:32:00Z"/>
                <w:sz w:val="28"/>
                <w:szCs w:val="28"/>
              </w:rPr>
            </w:pPr>
            <w:ins w:id="102" w:author="Chungpth" w:date="2021-08-19T20:32:00Z">
              <w:r>
                <w:rPr>
                  <w:sz w:val="28"/>
                  <w:szCs w:val="28"/>
                </w:rPr>
                <w:t xml:space="preserve">C </w:t>
              </w:r>
            </w:ins>
          </w:p>
        </w:tc>
        <w:tc>
          <w:tcPr>
            <w:tcW w:w="4343" w:type="dxa"/>
          </w:tcPr>
          <w:p w14:paraId="1B4456DC" w14:textId="6170D0B3" w:rsidR="00EC1230" w:rsidRPr="003D1C86" w:rsidRDefault="00EC1230" w:rsidP="005117D6">
            <w:pPr>
              <w:pStyle w:val="Bang"/>
              <w:spacing w:line="240" w:lineRule="auto"/>
              <w:rPr>
                <w:ins w:id="103" w:author="Chungpth" w:date="2021-08-19T20:32:00Z"/>
                <w:sz w:val="28"/>
                <w:szCs w:val="28"/>
              </w:rPr>
            </w:pPr>
            <w:ins w:id="104" w:author="Chungpth" w:date="2021-08-19T20:33:00Z">
              <w:r>
                <w:rPr>
                  <w:sz w:val="28"/>
                  <w:szCs w:val="28"/>
                </w:rPr>
                <w:t>Create</w:t>
              </w:r>
            </w:ins>
          </w:p>
        </w:tc>
        <w:tc>
          <w:tcPr>
            <w:tcW w:w="1710" w:type="dxa"/>
          </w:tcPr>
          <w:p w14:paraId="27C4F251" w14:textId="360C4F9F" w:rsidR="00EC1230" w:rsidRPr="003D1C86" w:rsidRDefault="00EC1230" w:rsidP="005117D6">
            <w:pPr>
              <w:pStyle w:val="Bang"/>
              <w:spacing w:line="240" w:lineRule="auto"/>
              <w:rPr>
                <w:ins w:id="105" w:author="Chungpth" w:date="2021-08-19T20:32:00Z"/>
                <w:sz w:val="28"/>
                <w:szCs w:val="28"/>
              </w:rPr>
            </w:pPr>
            <w:ins w:id="106" w:author="Chungpth" w:date="2021-08-19T20:33:00Z">
              <w:r>
                <w:rPr>
                  <w:sz w:val="28"/>
                  <w:szCs w:val="28"/>
                </w:rPr>
                <w:t>Tạo mới</w:t>
              </w:r>
            </w:ins>
          </w:p>
        </w:tc>
      </w:tr>
      <w:tr w:rsidR="00EC1230" w:rsidRPr="003D1C86" w14:paraId="11E97CB9" w14:textId="77777777" w:rsidTr="005117D6">
        <w:trPr>
          <w:jc w:val="center"/>
          <w:ins w:id="107" w:author="Chungpth" w:date="2021-08-19T20:33:00Z"/>
        </w:trPr>
        <w:tc>
          <w:tcPr>
            <w:tcW w:w="2695" w:type="dxa"/>
          </w:tcPr>
          <w:p w14:paraId="10028BBC" w14:textId="45627144" w:rsidR="00EC1230" w:rsidRDefault="00EC1230" w:rsidP="005117D6">
            <w:pPr>
              <w:pStyle w:val="Bang"/>
              <w:spacing w:line="240" w:lineRule="auto"/>
              <w:rPr>
                <w:ins w:id="108" w:author="Chungpth" w:date="2021-08-19T20:33:00Z"/>
                <w:sz w:val="28"/>
                <w:szCs w:val="28"/>
              </w:rPr>
            </w:pPr>
            <w:ins w:id="109" w:author="Chungpth" w:date="2021-08-19T20:33:00Z">
              <w:r>
                <w:rPr>
                  <w:sz w:val="28"/>
                  <w:szCs w:val="28"/>
                </w:rPr>
                <w:t>U</w:t>
              </w:r>
            </w:ins>
          </w:p>
        </w:tc>
        <w:tc>
          <w:tcPr>
            <w:tcW w:w="4343" w:type="dxa"/>
          </w:tcPr>
          <w:p w14:paraId="4CB76EF5" w14:textId="2540A620" w:rsidR="00EC1230" w:rsidRDefault="00EC1230" w:rsidP="005117D6">
            <w:pPr>
              <w:pStyle w:val="Bang"/>
              <w:spacing w:line="240" w:lineRule="auto"/>
              <w:rPr>
                <w:ins w:id="110" w:author="Chungpth" w:date="2021-08-19T20:33:00Z"/>
                <w:sz w:val="28"/>
                <w:szCs w:val="28"/>
              </w:rPr>
            </w:pPr>
            <w:ins w:id="111" w:author="Chungpth" w:date="2021-08-19T20:33:00Z">
              <w:r>
                <w:rPr>
                  <w:sz w:val="28"/>
                  <w:szCs w:val="28"/>
                </w:rPr>
                <w:t>Update</w:t>
              </w:r>
            </w:ins>
          </w:p>
        </w:tc>
        <w:tc>
          <w:tcPr>
            <w:tcW w:w="1710" w:type="dxa"/>
          </w:tcPr>
          <w:p w14:paraId="342887AB" w14:textId="58EC0C65" w:rsidR="00EC1230" w:rsidRDefault="00EC1230" w:rsidP="005117D6">
            <w:pPr>
              <w:pStyle w:val="Bang"/>
              <w:spacing w:line="240" w:lineRule="auto"/>
              <w:rPr>
                <w:ins w:id="112" w:author="Chungpth" w:date="2021-08-19T20:33:00Z"/>
                <w:sz w:val="28"/>
                <w:szCs w:val="28"/>
              </w:rPr>
            </w:pPr>
            <w:ins w:id="113" w:author="Chungpth" w:date="2021-08-19T20:33:00Z">
              <w:r>
                <w:rPr>
                  <w:sz w:val="28"/>
                  <w:szCs w:val="28"/>
                </w:rPr>
                <w:t xml:space="preserve">Cập nhật </w:t>
              </w:r>
            </w:ins>
          </w:p>
        </w:tc>
      </w:tr>
      <w:tr w:rsidR="00EC1230" w:rsidRPr="003D1C86" w14:paraId="2FD4B740" w14:textId="77777777" w:rsidTr="005117D6">
        <w:trPr>
          <w:jc w:val="center"/>
          <w:ins w:id="114" w:author="Chungpth" w:date="2021-08-19T20:33:00Z"/>
        </w:trPr>
        <w:tc>
          <w:tcPr>
            <w:tcW w:w="2695" w:type="dxa"/>
          </w:tcPr>
          <w:p w14:paraId="42361E6B" w14:textId="3B2544C5" w:rsidR="00EC1230" w:rsidRDefault="00EC1230" w:rsidP="005117D6">
            <w:pPr>
              <w:pStyle w:val="Bang"/>
              <w:spacing w:line="240" w:lineRule="auto"/>
              <w:rPr>
                <w:ins w:id="115" w:author="Chungpth" w:date="2021-08-19T20:33:00Z"/>
                <w:sz w:val="28"/>
                <w:szCs w:val="28"/>
              </w:rPr>
            </w:pPr>
            <w:ins w:id="116" w:author="Chungpth" w:date="2021-08-19T20:34:00Z">
              <w:r>
                <w:rPr>
                  <w:sz w:val="28"/>
                  <w:szCs w:val="28"/>
                </w:rPr>
                <w:t>D</w:t>
              </w:r>
            </w:ins>
          </w:p>
        </w:tc>
        <w:tc>
          <w:tcPr>
            <w:tcW w:w="4343" w:type="dxa"/>
          </w:tcPr>
          <w:p w14:paraId="3139D826" w14:textId="6A8E9388" w:rsidR="00EC1230" w:rsidRDefault="00EC1230" w:rsidP="005117D6">
            <w:pPr>
              <w:pStyle w:val="Bang"/>
              <w:spacing w:line="240" w:lineRule="auto"/>
              <w:rPr>
                <w:ins w:id="117" w:author="Chungpth" w:date="2021-08-19T20:33:00Z"/>
                <w:sz w:val="28"/>
                <w:szCs w:val="28"/>
              </w:rPr>
            </w:pPr>
            <w:ins w:id="118" w:author="Chungpth" w:date="2021-08-19T20:35:00Z">
              <w:r>
                <w:rPr>
                  <w:sz w:val="28"/>
                  <w:szCs w:val="28"/>
                </w:rPr>
                <w:t>Delete</w:t>
              </w:r>
            </w:ins>
          </w:p>
        </w:tc>
        <w:tc>
          <w:tcPr>
            <w:tcW w:w="1710" w:type="dxa"/>
          </w:tcPr>
          <w:p w14:paraId="1325E527" w14:textId="3A0842DB" w:rsidR="00EC1230" w:rsidRDefault="00EC1230" w:rsidP="005117D6">
            <w:pPr>
              <w:pStyle w:val="Bang"/>
              <w:spacing w:line="240" w:lineRule="auto"/>
              <w:rPr>
                <w:ins w:id="119" w:author="Chungpth" w:date="2021-08-19T20:33:00Z"/>
                <w:sz w:val="28"/>
                <w:szCs w:val="28"/>
              </w:rPr>
            </w:pPr>
            <w:ins w:id="120" w:author="Chungpth" w:date="2021-08-19T20:35:00Z">
              <w:r>
                <w:rPr>
                  <w:sz w:val="28"/>
                  <w:szCs w:val="28"/>
                </w:rPr>
                <w:t>Xóa</w:t>
              </w:r>
            </w:ins>
          </w:p>
        </w:tc>
      </w:tr>
      <w:tr w:rsidR="00EC1230" w:rsidRPr="003D1C86" w14:paraId="4375C785" w14:textId="77777777" w:rsidTr="005117D6">
        <w:trPr>
          <w:jc w:val="center"/>
          <w:ins w:id="121" w:author="Chungpth" w:date="2021-08-19T20:33:00Z"/>
        </w:trPr>
        <w:tc>
          <w:tcPr>
            <w:tcW w:w="2695" w:type="dxa"/>
          </w:tcPr>
          <w:p w14:paraId="73FBBEFE" w14:textId="69F9AE03" w:rsidR="00EC1230" w:rsidRDefault="00EC1230" w:rsidP="005117D6">
            <w:pPr>
              <w:pStyle w:val="Bang"/>
              <w:spacing w:line="240" w:lineRule="auto"/>
              <w:rPr>
                <w:ins w:id="122" w:author="Chungpth" w:date="2021-08-19T20:33:00Z"/>
                <w:sz w:val="28"/>
                <w:szCs w:val="28"/>
              </w:rPr>
            </w:pPr>
            <w:ins w:id="123" w:author="Chungpth" w:date="2021-08-19T20:35:00Z">
              <w:r>
                <w:rPr>
                  <w:sz w:val="28"/>
                  <w:szCs w:val="28"/>
                </w:rPr>
                <w:t>R</w:t>
              </w:r>
            </w:ins>
          </w:p>
        </w:tc>
        <w:tc>
          <w:tcPr>
            <w:tcW w:w="4343" w:type="dxa"/>
          </w:tcPr>
          <w:p w14:paraId="1BDAFE80" w14:textId="77777777" w:rsidR="00EC1230" w:rsidRDefault="00EC1230" w:rsidP="005117D6">
            <w:pPr>
              <w:pStyle w:val="Bang"/>
              <w:spacing w:line="240" w:lineRule="auto"/>
              <w:rPr>
                <w:ins w:id="124" w:author="Chungpth" w:date="2021-08-19T20:33:00Z"/>
                <w:sz w:val="28"/>
                <w:szCs w:val="28"/>
              </w:rPr>
            </w:pPr>
          </w:p>
        </w:tc>
        <w:tc>
          <w:tcPr>
            <w:tcW w:w="1710" w:type="dxa"/>
          </w:tcPr>
          <w:p w14:paraId="3B624174" w14:textId="77777777" w:rsidR="00EC1230" w:rsidRDefault="00EC1230" w:rsidP="005117D6">
            <w:pPr>
              <w:pStyle w:val="Bang"/>
              <w:spacing w:line="240" w:lineRule="auto"/>
              <w:rPr>
                <w:ins w:id="125" w:author="Chungpth" w:date="2021-08-19T20:33:00Z"/>
                <w:sz w:val="28"/>
                <w:szCs w:val="28"/>
              </w:rPr>
            </w:pPr>
          </w:p>
        </w:tc>
      </w:tr>
    </w:tbl>
    <w:p w14:paraId="2BC4C2FE" w14:textId="77777777" w:rsidR="005117D6" w:rsidRPr="003D1C86" w:rsidRDefault="005117D6" w:rsidP="005117D6">
      <w:pPr>
        <w:pStyle w:val="NormalIndent"/>
        <w:ind w:left="2880" w:firstLine="720"/>
        <w:rPr>
          <w:sz w:val="28"/>
          <w:szCs w:val="28"/>
        </w:rPr>
      </w:pPr>
      <w:r w:rsidRPr="003D1C86">
        <w:rPr>
          <w:sz w:val="28"/>
          <w:szCs w:val="28"/>
        </w:rPr>
        <w:t xml:space="preserve">Bảng </w:t>
      </w:r>
      <w:r w:rsidRPr="006C48E9">
        <w:rPr>
          <w:sz w:val="28"/>
          <w:szCs w:val="28"/>
        </w:rPr>
        <w:fldChar w:fldCharType="begin"/>
      </w:r>
      <w:r w:rsidRPr="003D1C86">
        <w:rPr>
          <w:sz w:val="28"/>
          <w:szCs w:val="28"/>
        </w:rPr>
        <w:instrText xml:space="preserve"> AUTONUMLGL \e </w:instrText>
      </w:r>
      <w:r w:rsidRPr="006C48E9">
        <w:rPr>
          <w:sz w:val="28"/>
          <w:szCs w:val="28"/>
        </w:rPr>
        <w:fldChar w:fldCharType="end"/>
      </w:r>
      <w:r w:rsidRPr="005C6A0A">
        <w:rPr>
          <w:sz w:val="28"/>
          <w:szCs w:val="28"/>
        </w:rPr>
        <w:t>: Thuật ngữ và định nghĩa</w:t>
      </w:r>
    </w:p>
    <w:p w14:paraId="36796624" w14:textId="77777777" w:rsidR="005117D6" w:rsidRPr="003D1C86" w:rsidRDefault="005117D6" w:rsidP="00F17FBD">
      <w:pPr>
        <w:pStyle w:val="Heading2"/>
      </w:pPr>
      <w:bookmarkStart w:id="126" w:name="_Toc68786342"/>
      <w:r w:rsidRPr="003D1C86">
        <w:lastRenderedPageBreak/>
        <w:t>Ý nghĩa các hình trên hình vẽ</w:t>
      </w:r>
      <w:bookmarkEnd w:id="126"/>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8"/>
        <w:gridCol w:w="4660"/>
        <w:gridCol w:w="1710"/>
      </w:tblGrid>
      <w:tr w:rsidR="005117D6" w:rsidRPr="003D1C86" w14:paraId="62519A96" w14:textId="77777777" w:rsidTr="00107C19">
        <w:trPr>
          <w:tblHeader/>
          <w:jc w:val="center"/>
        </w:trPr>
        <w:tc>
          <w:tcPr>
            <w:tcW w:w="2378" w:type="dxa"/>
            <w:shd w:val="pct5" w:color="auto" w:fill="FFFFFF"/>
            <w:vAlign w:val="center"/>
          </w:tcPr>
          <w:p w14:paraId="6A5031B7" w14:textId="77777777" w:rsidR="005117D6" w:rsidRPr="003D1C86" w:rsidRDefault="005117D6" w:rsidP="005117D6">
            <w:pPr>
              <w:pStyle w:val="Bang"/>
              <w:spacing w:line="240" w:lineRule="auto"/>
              <w:jc w:val="center"/>
              <w:rPr>
                <w:sz w:val="28"/>
                <w:szCs w:val="28"/>
              </w:rPr>
            </w:pPr>
            <w:r w:rsidRPr="003D1C86">
              <w:rPr>
                <w:sz w:val="28"/>
                <w:szCs w:val="28"/>
              </w:rPr>
              <w:t>Ký hiệu</w:t>
            </w:r>
          </w:p>
        </w:tc>
        <w:tc>
          <w:tcPr>
            <w:tcW w:w="4660" w:type="dxa"/>
            <w:shd w:val="pct5" w:color="auto" w:fill="FFFFFF"/>
            <w:vAlign w:val="center"/>
          </w:tcPr>
          <w:p w14:paraId="219033FE" w14:textId="77777777" w:rsidR="005117D6" w:rsidRPr="003D1C86" w:rsidRDefault="005117D6" w:rsidP="005117D6">
            <w:pPr>
              <w:pStyle w:val="Bang"/>
              <w:spacing w:line="240" w:lineRule="auto"/>
              <w:jc w:val="center"/>
              <w:rPr>
                <w:sz w:val="28"/>
                <w:szCs w:val="28"/>
              </w:rPr>
            </w:pPr>
            <w:r w:rsidRPr="003D1C86">
              <w:rPr>
                <w:sz w:val="28"/>
                <w:szCs w:val="28"/>
              </w:rPr>
              <w:t>Diễn giải</w:t>
            </w:r>
          </w:p>
        </w:tc>
        <w:tc>
          <w:tcPr>
            <w:tcW w:w="1710" w:type="dxa"/>
            <w:shd w:val="pct5" w:color="auto" w:fill="FFFFFF"/>
            <w:vAlign w:val="center"/>
          </w:tcPr>
          <w:p w14:paraId="34274A13" w14:textId="77777777" w:rsidR="005117D6" w:rsidRPr="003D1C86" w:rsidRDefault="005117D6" w:rsidP="005117D6">
            <w:pPr>
              <w:pStyle w:val="Bang"/>
              <w:spacing w:line="240" w:lineRule="auto"/>
              <w:jc w:val="center"/>
              <w:rPr>
                <w:sz w:val="28"/>
                <w:szCs w:val="28"/>
              </w:rPr>
            </w:pPr>
            <w:r w:rsidRPr="003D1C86">
              <w:rPr>
                <w:sz w:val="28"/>
                <w:szCs w:val="28"/>
              </w:rPr>
              <w:t>Ghi chú</w:t>
            </w:r>
          </w:p>
        </w:tc>
      </w:tr>
      <w:tr w:rsidR="005117D6" w:rsidRPr="003D1C86" w14:paraId="038BAE79" w14:textId="77777777" w:rsidTr="00107C19">
        <w:trPr>
          <w:jc w:val="center"/>
        </w:trPr>
        <w:tc>
          <w:tcPr>
            <w:tcW w:w="2378" w:type="dxa"/>
            <w:vAlign w:val="center"/>
          </w:tcPr>
          <w:p w14:paraId="6FA4449B" w14:textId="77777777" w:rsidR="005117D6" w:rsidRPr="005C6A0A" w:rsidRDefault="005117D6" w:rsidP="005117D6">
            <w:pPr>
              <w:pStyle w:val="Bang"/>
              <w:spacing w:line="240" w:lineRule="auto"/>
              <w:jc w:val="center"/>
              <w:rPr>
                <w:sz w:val="28"/>
                <w:szCs w:val="28"/>
              </w:rPr>
            </w:pPr>
            <w:r w:rsidRPr="006C48E9">
              <w:rPr>
                <w:sz w:val="28"/>
                <w:szCs w:val="28"/>
              </w:rPr>
              <w:object w:dxaOrig="1502" w:dyaOrig="651" w14:anchorId="13AA23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28.5pt" o:ole="">
                  <v:imagedata r:id="rId9" o:title=""/>
                </v:shape>
                <o:OLEObject Type="Embed" ProgID="Visio.Drawing.11" ShapeID="_x0000_i1025" DrawAspect="Content" ObjectID="_1695023274" r:id="rId10"/>
              </w:object>
            </w:r>
          </w:p>
        </w:tc>
        <w:tc>
          <w:tcPr>
            <w:tcW w:w="4660" w:type="dxa"/>
            <w:vAlign w:val="center"/>
          </w:tcPr>
          <w:p w14:paraId="0BE8DF87" w14:textId="77777777" w:rsidR="005117D6" w:rsidRPr="003D1C86" w:rsidRDefault="005117D6" w:rsidP="005117D6">
            <w:pPr>
              <w:pStyle w:val="Bang"/>
              <w:spacing w:line="240" w:lineRule="auto"/>
              <w:rPr>
                <w:sz w:val="28"/>
                <w:szCs w:val="28"/>
              </w:rPr>
            </w:pPr>
            <w:r w:rsidRPr="003D1C86">
              <w:rPr>
                <w:sz w:val="28"/>
                <w:szCs w:val="28"/>
              </w:rPr>
              <w:t>Bắt đầu quy trình</w:t>
            </w:r>
          </w:p>
        </w:tc>
        <w:tc>
          <w:tcPr>
            <w:tcW w:w="1710" w:type="dxa"/>
            <w:vAlign w:val="center"/>
          </w:tcPr>
          <w:p w14:paraId="7FD40333" w14:textId="77777777" w:rsidR="005117D6" w:rsidRPr="003D1C86" w:rsidRDefault="005117D6" w:rsidP="005117D6">
            <w:pPr>
              <w:pStyle w:val="Bang"/>
              <w:spacing w:line="240" w:lineRule="auto"/>
              <w:rPr>
                <w:sz w:val="28"/>
                <w:szCs w:val="28"/>
              </w:rPr>
            </w:pPr>
          </w:p>
        </w:tc>
      </w:tr>
      <w:tr w:rsidR="005117D6" w:rsidRPr="003D1C86" w14:paraId="0C348776" w14:textId="77777777" w:rsidTr="00107C19">
        <w:trPr>
          <w:jc w:val="center"/>
        </w:trPr>
        <w:tc>
          <w:tcPr>
            <w:tcW w:w="2378" w:type="dxa"/>
            <w:vAlign w:val="center"/>
          </w:tcPr>
          <w:p w14:paraId="20B0FDA6" w14:textId="77777777" w:rsidR="005117D6" w:rsidRPr="005C6A0A" w:rsidRDefault="005117D6" w:rsidP="005117D6">
            <w:pPr>
              <w:pStyle w:val="Bang"/>
              <w:spacing w:line="240" w:lineRule="auto"/>
              <w:jc w:val="center"/>
              <w:rPr>
                <w:sz w:val="28"/>
                <w:szCs w:val="28"/>
              </w:rPr>
            </w:pPr>
            <w:r w:rsidRPr="006C48E9">
              <w:rPr>
                <w:sz w:val="28"/>
                <w:szCs w:val="28"/>
              </w:rPr>
              <w:object w:dxaOrig="1502" w:dyaOrig="651" w14:anchorId="011A513E">
                <v:shape id="_x0000_i1026" type="#_x0000_t75" style="width:79.5pt;height:28.5pt" o:ole="">
                  <v:imagedata r:id="rId11" o:title=""/>
                </v:shape>
                <o:OLEObject Type="Embed" ProgID="Visio.Drawing.11" ShapeID="_x0000_i1026" DrawAspect="Content" ObjectID="_1695023275" r:id="rId12"/>
              </w:object>
            </w:r>
          </w:p>
        </w:tc>
        <w:tc>
          <w:tcPr>
            <w:tcW w:w="4660" w:type="dxa"/>
            <w:vAlign w:val="center"/>
          </w:tcPr>
          <w:p w14:paraId="40FF8ACB" w14:textId="77777777" w:rsidR="005117D6" w:rsidRPr="003D1C86" w:rsidRDefault="005117D6" w:rsidP="005117D6">
            <w:pPr>
              <w:pStyle w:val="Bang"/>
              <w:spacing w:line="240" w:lineRule="auto"/>
              <w:rPr>
                <w:sz w:val="28"/>
                <w:szCs w:val="28"/>
              </w:rPr>
            </w:pPr>
            <w:r w:rsidRPr="003D1C86">
              <w:rPr>
                <w:sz w:val="28"/>
                <w:szCs w:val="28"/>
              </w:rPr>
              <w:t>Kết thúc quy trình</w:t>
            </w:r>
          </w:p>
        </w:tc>
        <w:tc>
          <w:tcPr>
            <w:tcW w:w="1710" w:type="dxa"/>
            <w:vAlign w:val="center"/>
          </w:tcPr>
          <w:p w14:paraId="267C5E25" w14:textId="77777777" w:rsidR="005117D6" w:rsidRPr="003D1C86" w:rsidRDefault="005117D6" w:rsidP="005117D6">
            <w:pPr>
              <w:pStyle w:val="Bang"/>
              <w:spacing w:line="240" w:lineRule="auto"/>
              <w:rPr>
                <w:sz w:val="28"/>
                <w:szCs w:val="28"/>
              </w:rPr>
            </w:pPr>
          </w:p>
        </w:tc>
      </w:tr>
      <w:tr w:rsidR="005117D6" w:rsidRPr="003D1C86" w14:paraId="363914A9" w14:textId="77777777" w:rsidTr="00107C19">
        <w:trPr>
          <w:jc w:val="center"/>
        </w:trPr>
        <w:tc>
          <w:tcPr>
            <w:tcW w:w="2378" w:type="dxa"/>
            <w:vAlign w:val="center"/>
          </w:tcPr>
          <w:p w14:paraId="563D816C"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69AB776F">
                <v:shape id="_x0000_i1027" type="#_x0000_t75" style="width:43.5pt;height:28.5pt" o:ole="">
                  <v:imagedata r:id="rId13" o:title=""/>
                </v:shape>
                <o:OLEObject Type="Embed" ProgID="Visio.Drawing.11" ShapeID="_x0000_i1027" DrawAspect="Content" ObjectID="_1695023276" r:id="rId14"/>
              </w:object>
            </w:r>
          </w:p>
        </w:tc>
        <w:tc>
          <w:tcPr>
            <w:tcW w:w="4660" w:type="dxa"/>
            <w:vAlign w:val="center"/>
          </w:tcPr>
          <w:p w14:paraId="109AF7FC" w14:textId="77777777" w:rsidR="005117D6" w:rsidRPr="003D1C86" w:rsidRDefault="005117D6" w:rsidP="005117D6">
            <w:pPr>
              <w:pStyle w:val="Bang"/>
              <w:spacing w:line="240" w:lineRule="auto"/>
              <w:rPr>
                <w:sz w:val="28"/>
                <w:szCs w:val="28"/>
              </w:rPr>
            </w:pPr>
            <w:r w:rsidRPr="003D1C86">
              <w:rPr>
                <w:sz w:val="28"/>
                <w:szCs w:val="28"/>
              </w:rPr>
              <w:t>Tài liệu, chứng từ</w:t>
            </w:r>
          </w:p>
        </w:tc>
        <w:tc>
          <w:tcPr>
            <w:tcW w:w="1710" w:type="dxa"/>
            <w:vAlign w:val="center"/>
          </w:tcPr>
          <w:p w14:paraId="242839AB" w14:textId="77777777" w:rsidR="005117D6" w:rsidRPr="003D1C86" w:rsidRDefault="005117D6" w:rsidP="005117D6">
            <w:pPr>
              <w:pStyle w:val="Bang"/>
              <w:spacing w:line="240" w:lineRule="auto"/>
              <w:rPr>
                <w:sz w:val="28"/>
                <w:szCs w:val="28"/>
              </w:rPr>
            </w:pPr>
          </w:p>
        </w:tc>
      </w:tr>
      <w:tr w:rsidR="005117D6" w:rsidRPr="003D1C86" w14:paraId="3A215504" w14:textId="77777777" w:rsidTr="00107C19">
        <w:trPr>
          <w:jc w:val="center"/>
        </w:trPr>
        <w:tc>
          <w:tcPr>
            <w:tcW w:w="2378" w:type="dxa"/>
            <w:vAlign w:val="center"/>
          </w:tcPr>
          <w:p w14:paraId="46DA726F"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7211DB34">
                <v:shape id="_x0000_i1028" type="#_x0000_t75" style="width:43.5pt;height:28.5pt" o:ole="">
                  <v:imagedata r:id="rId15" o:title=""/>
                </v:shape>
                <o:OLEObject Type="Embed" ProgID="Visio.Drawing.11" ShapeID="_x0000_i1028" DrawAspect="Content" ObjectID="_1695023277" r:id="rId16"/>
              </w:object>
            </w:r>
          </w:p>
        </w:tc>
        <w:tc>
          <w:tcPr>
            <w:tcW w:w="4660" w:type="dxa"/>
            <w:vAlign w:val="center"/>
          </w:tcPr>
          <w:p w14:paraId="4564DA66" w14:textId="77777777" w:rsidR="005117D6" w:rsidRPr="003D1C86" w:rsidRDefault="005117D6" w:rsidP="005117D6">
            <w:pPr>
              <w:pStyle w:val="Bang"/>
              <w:spacing w:line="240" w:lineRule="auto"/>
              <w:rPr>
                <w:sz w:val="28"/>
                <w:szCs w:val="28"/>
              </w:rPr>
            </w:pPr>
            <w:r w:rsidRPr="003D1C86">
              <w:rPr>
                <w:sz w:val="28"/>
                <w:szCs w:val="28"/>
              </w:rPr>
              <w:t>Quy trình xử lý</w:t>
            </w:r>
          </w:p>
        </w:tc>
        <w:tc>
          <w:tcPr>
            <w:tcW w:w="1710" w:type="dxa"/>
            <w:vAlign w:val="center"/>
          </w:tcPr>
          <w:p w14:paraId="491B5F3C" w14:textId="77777777" w:rsidR="005117D6" w:rsidRPr="003D1C86" w:rsidRDefault="005117D6" w:rsidP="005117D6">
            <w:pPr>
              <w:pStyle w:val="Bang"/>
              <w:spacing w:line="240" w:lineRule="auto"/>
              <w:rPr>
                <w:sz w:val="28"/>
                <w:szCs w:val="28"/>
              </w:rPr>
            </w:pPr>
          </w:p>
        </w:tc>
      </w:tr>
      <w:tr w:rsidR="005117D6" w:rsidRPr="003D1C86" w14:paraId="7DC7CA18" w14:textId="77777777" w:rsidTr="00107C19">
        <w:trPr>
          <w:jc w:val="center"/>
        </w:trPr>
        <w:tc>
          <w:tcPr>
            <w:tcW w:w="2378" w:type="dxa"/>
            <w:vAlign w:val="center"/>
          </w:tcPr>
          <w:p w14:paraId="2BC75A96"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32134530">
                <v:shape id="_x0000_i1029" type="#_x0000_t75" style="width:43.5pt;height:22.5pt" o:ole="">
                  <v:imagedata r:id="rId17" o:title=""/>
                </v:shape>
                <o:OLEObject Type="Embed" ProgID="Visio.Drawing.11" ShapeID="_x0000_i1029" DrawAspect="Content" ObjectID="_1695023278" r:id="rId18"/>
              </w:object>
            </w:r>
          </w:p>
        </w:tc>
        <w:tc>
          <w:tcPr>
            <w:tcW w:w="4660" w:type="dxa"/>
            <w:vAlign w:val="center"/>
          </w:tcPr>
          <w:p w14:paraId="19EB080F" w14:textId="77777777" w:rsidR="005117D6" w:rsidRPr="003D1C86" w:rsidRDefault="005117D6" w:rsidP="005117D6">
            <w:pPr>
              <w:pStyle w:val="Bang"/>
              <w:spacing w:line="240" w:lineRule="auto"/>
              <w:rPr>
                <w:sz w:val="28"/>
                <w:szCs w:val="28"/>
              </w:rPr>
            </w:pPr>
            <w:r w:rsidRPr="003D1C86">
              <w:rPr>
                <w:sz w:val="28"/>
                <w:szCs w:val="28"/>
              </w:rPr>
              <w:t>Quy trình xử lý bằng tay</w:t>
            </w:r>
          </w:p>
        </w:tc>
        <w:tc>
          <w:tcPr>
            <w:tcW w:w="1710" w:type="dxa"/>
            <w:vAlign w:val="center"/>
          </w:tcPr>
          <w:p w14:paraId="68A0D993" w14:textId="77777777" w:rsidR="005117D6" w:rsidRPr="003D1C86" w:rsidRDefault="005117D6" w:rsidP="005117D6">
            <w:pPr>
              <w:pStyle w:val="Bang"/>
              <w:spacing w:line="240" w:lineRule="auto"/>
              <w:rPr>
                <w:sz w:val="28"/>
                <w:szCs w:val="28"/>
              </w:rPr>
            </w:pPr>
          </w:p>
        </w:tc>
      </w:tr>
      <w:tr w:rsidR="005117D6" w:rsidRPr="003D1C86" w14:paraId="2C3B43DD" w14:textId="77777777" w:rsidTr="00107C19">
        <w:trPr>
          <w:jc w:val="center"/>
        </w:trPr>
        <w:tc>
          <w:tcPr>
            <w:tcW w:w="2378" w:type="dxa"/>
            <w:vAlign w:val="center"/>
          </w:tcPr>
          <w:p w14:paraId="74A0F7EC"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28522079">
                <v:shape id="_x0000_i1030" type="#_x0000_t75" style="width:43.5pt;height:28.5pt" o:ole="">
                  <v:imagedata r:id="rId19" o:title=""/>
                </v:shape>
                <o:OLEObject Type="Embed" ProgID="Visio.Drawing.11" ShapeID="_x0000_i1030" DrawAspect="Content" ObjectID="_1695023279" r:id="rId20"/>
              </w:object>
            </w:r>
          </w:p>
        </w:tc>
        <w:tc>
          <w:tcPr>
            <w:tcW w:w="4660" w:type="dxa"/>
            <w:vAlign w:val="center"/>
          </w:tcPr>
          <w:p w14:paraId="5E5406A7" w14:textId="77777777" w:rsidR="005117D6" w:rsidRPr="003D1C86" w:rsidRDefault="005117D6" w:rsidP="005117D6">
            <w:pPr>
              <w:pStyle w:val="Bang"/>
              <w:spacing w:line="240" w:lineRule="auto"/>
              <w:rPr>
                <w:sz w:val="28"/>
                <w:szCs w:val="28"/>
              </w:rPr>
            </w:pPr>
            <w:r w:rsidRPr="003D1C86">
              <w:rPr>
                <w:sz w:val="28"/>
                <w:szCs w:val="28"/>
              </w:rPr>
              <w:t>Kiểm tra điều kiện</w:t>
            </w:r>
          </w:p>
        </w:tc>
        <w:tc>
          <w:tcPr>
            <w:tcW w:w="1710" w:type="dxa"/>
            <w:vAlign w:val="center"/>
          </w:tcPr>
          <w:p w14:paraId="5890207D" w14:textId="77777777" w:rsidR="005117D6" w:rsidRPr="003D1C86" w:rsidRDefault="005117D6" w:rsidP="005117D6">
            <w:pPr>
              <w:pStyle w:val="Bang"/>
              <w:spacing w:line="240" w:lineRule="auto"/>
              <w:rPr>
                <w:sz w:val="28"/>
                <w:szCs w:val="28"/>
              </w:rPr>
            </w:pPr>
          </w:p>
        </w:tc>
      </w:tr>
      <w:tr w:rsidR="005117D6" w:rsidRPr="003D1C86" w14:paraId="639B94E6" w14:textId="77777777" w:rsidTr="00107C19">
        <w:trPr>
          <w:jc w:val="center"/>
        </w:trPr>
        <w:tc>
          <w:tcPr>
            <w:tcW w:w="2378" w:type="dxa"/>
            <w:vAlign w:val="center"/>
          </w:tcPr>
          <w:p w14:paraId="78A730B3" w14:textId="77777777" w:rsidR="005117D6" w:rsidRPr="005C6A0A" w:rsidRDefault="005117D6" w:rsidP="005117D6">
            <w:pPr>
              <w:pStyle w:val="Bang"/>
              <w:spacing w:line="240" w:lineRule="auto"/>
              <w:jc w:val="center"/>
              <w:rPr>
                <w:sz w:val="28"/>
                <w:szCs w:val="28"/>
              </w:rPr>
            </w:pPr>
            <w:r w:rsidRPr="006C48E9">
              <w:rPr>
                <w:sz w:val="28"/>
                <w:szCs w:val="28"/>
              </w:rPr>
              <w:object w:dxaOrig="1472" w:dyaOrig="905" w14:anchorId="71B49A38">
                <v:shape id="_x0000_i1031" type="#_x0000_t75" style="width:1in;height:43.5pt" o:ole="">
                  <v:imagedata r:id="rId21" o:title=""/>
                </v:shape>
                <o:OLEObject Type="Embed" ProgID="Visio.Drawing.11" ShapeID="_x0000_i1031" DrawAspect="Content" ObjectID="_1695023280" r:id="rId22"/>
              </w:object>
            </w:r>
          </w:p>
        </w:tc>
        <w:tc>
          <w:tcPr>
            <w:tcW w:w="4660" w:type="dxa"/>
            <w:vAlign w:val="center"/>
          </w:tcPr>
          <w:p w14:paraId="410444CE" w14:textId="77777777" w:rsidR="005117D6" w:rsidRPr="003D1C86" w:rsidRDefault="005117D6" w:rsidP="005117D6">
            <w:pPr>
              <w:pStyle w:val="Bang"/>
              <w:spacing w:line="240" w:lineRule="auto"/>
              <w:rPr>
                <w:sz w:val="28"/>
                <w:szCs w:val="28"/>
              </w:rPr>
            </w:pPr>
            <w:r w:rsidRPr="003D1C86">
              <w:rPr>
                <w:sz w:val="28"/>
                <w:szCs w:val="28"/>
              </w:rPr>
              <w:t>Tham chiếu đến quy trình khác</w:t>
            </w:r>
          </w:p>
        </w:tc>
        <w:tc>
          <w:tcPr>
            <w:tcW w:w="1710" w:type="dxa"/>
            <w:vAlign w:val="center"/>
          </w:tcPr>
          <w:p w14:paraId="5BD05D63" w14:textId="77777777" w:rsidR="005117D6" w:rsidRPr="003D1C86" w:rsidRDefault="005117D6" w:rsidP="005117D6">
            <w:pPr>
              <w:pStyle w:val="Bang"/>
              <w:spacing w:line="240" w:lineRule="auto"/>
              <w:rPr>
                <w:sz w:val="28"/>
                <w:szCs w:val="28"/>
              </w:rPr>
            </w:pPr>
          </w:p>
        </w:tc>
      </w:tr>
    </w:tbl>
    <w:p w14:paraId="38D215A2" w14:textId="77777777" w:rsidR="005117D6" w:rsidRPr="003D1C86" w:rsidRDefault="005117D6" w:rsidP="00107C19">
      <w:pPr>
        <w:pStyle w:val="NormalIndent"/>
        <w:jc w:val="center"/>
        <w:rPr>
          <w:sz w:val="28"/>
          <w:szCs w:val="28"/>
        </w:rPr>
      </w:pPr>
      <w:r w:rsidRPr="003D1C86">
        <w:rPr>
          <w:sz w:val="28"/>
          <w:szCs w:val="28"/>
        </w:rPr>
        <w:t>Bảng 2 – Ý nghĩa các hình vẽ quy trình</w:t>
      </w:r>
    </w:p>
    <w:p w14:paraId="6E94AE48" w14:textId="77777777" w:rsidR="005117D6" w:rsidRPr="003D1C86" w:rsidRDefault="005117D6" w:rsidP="00F17FBD">
      <w:pPr>
        <w:pStyle w:val="Heading2"/>
      </w:pPr>
      <w:bookmarkStart w:id="127" w:name="_Toc68786343"/>
      <w:r w:rsidRPr="003D1C86">
        <w:t>Tài liệu tham khảo</w:t>
      </w:r>
      <w:bookmarkEnd w:id="12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5117D6" w:rsidRPr="003D1C86" w14:paraId="5675E14D" w14:textId="77777777" w:rsidTr="005117D6">
        <w:trPr>
          <w:jc w:val="center"/>
        </w:trPr>
        <w:tc>
          <w:tcPr>
            <w:tcW w:w="2430" w:type="dxa"/>
            <w:shd w:val="pct10" w:color="auto" w:fill="auto"/>
          </w:tcPr>
          <w:p w14:paraId="58EEF678" w14:textId="77777777" w:rsidR="005117D6" w:rsidRPr="003D1C86" w:rsidRDefault="005117D6" w:rsidP="005117D6">
            <w:pPr>
              <w:pStyle w:val="BodyTextIndent"/>
              <w:spacing w:line="240" w:lineRule="auto"/>
              <w:ind w:left="0"/>
              <w:jc w:val="center"/>
              <w:rPr>
                <w:sz w:val="28"/>
                <w:szCs w:val="28"/>
              </w:rPr>
            </w:pPr>
            <w:r w:rsidRPr="003D1C86">
              <w:rPr>
                <w:sz w:val="28"/>
                <w:szCs w:val="28"/>
              </w:rPr>
              <w:t>Tên tài liệu</w:t>
            </w:r>
          </w:p>
        </w:tc>
        <w:tc>
          <w:tcPr>
            <w:tcW w:w="2340" w:type="dxa"/>
            <w:shd w:val="pct10" w:color="auto" w:fill="auto"/>
          </w:tcPr>
          <w:p w14:paraId="62722C3D" w14:textId="77777777" w:rsidR="005117D6" w:rsidRPr="003D1C86" w:rsidRDefault="005117D6" w:rsidP="005117D6">
            <w:pPr>
              <w:pStyle w:val="BodyTextIndent"/>
              <w:spacing w:line="240" w:lineRule="auto"/>
              <w:ind w:left="0"/>
              <w:jc w:val="center"/>
              <w:rPr>
                <w:sz w:val="28"/>
                <w:szCs w:val="28"/>
              </w:rPr>
            </w:pPr>
            <w:r w:rsidRPr="003D1C86">
              <w:rPr>
                <w:sz w:val="28"/>
                <w:szCs w:val="28"/>
              </w:rPr>
              <w:t>Ngày phát hành</w:t>
            </w:r>
          </w:p>
        </w:tc>
        <w:tc>
          <w:tcPr>
            <w:tcW w:w="2340" w:type="dxa"/>
            <w:shd w:val="pct10" w:color="auto" w:fill="auto"/>
          </w:tcPr>
          <w:p w14:paraId="51180769" w14:textId="77777777" w:rsidR="005117D6" w:rsidRPr="003D1C86" w:rsidRDefault="005117D6" w:rsidP="005117D6">
            <w:pPr>
              <w:pStyle w:val="BodyTextIndent"/>
              <w:spacing w:line="240" w:lineRule="auto"/>
              <w:ind w:left="0"/>
              <w:jc w:val="center"/>
              <w:rPr>
                <w:sz w:val="28"/>
                <w:szCs w:val="28"/>
              </w:rPr>
            </w:pPr>
            <w:r w:rsidRPr="003D1C86">
              <w:rPr>
                <w:sz w:val="28"/>
                <w:szCs w:val="28"/>
              </w:rPr>
              <w:t>Nguồn</w:t>
            </w:r>
          </w:p>
        </w:tc>
        <w:tc>
          <w:tcPr>
            <w:tcW w:w="1710" w:type="dxa"/>
            <w:shd w:val="pct10" w:color="auto" w:fill="auto"/>
          </w:tcPr>
          <w:p w14:paraId="21E12C86" w14:textId="77777777" w:rsidR="005117D6" w:rsidRPr="003D1C86" w:rsidRDefault="005117D6" w:rsidP="005117D6">
            <w:pPr>
              <w:pStyle w:val="BodyTextIndent"/>
              <w:spacing w:line="240" w:lineRule="auto"/>
              <w:ind w:left="0"/>
              <w:jc w:val="center"/>
              <w:rPr>
                <w:sz w:val="28"/>
                <w:szCs w:val="28"/>
              </w:rPr>
            </w:pPr>
            <w:r w:rsidRPr="003D1C86">
              <w:rPr>
                <w:sz w:val="28"/>
                <w:szCs w:val="28"/>
              </w:rPr>
              <w:t>Ghi chú</w:t>
            </w:r>
          </w:p>
        </w:tc>
      </w:tr>
      <w:tr w:rsidR="005117D6" w:rsidRPr="003D1C86" w14:paraId="667610F0" w14:textId="77777777" w:rsidTr="005117D6">
        <w:trPr>
          <w:jc w:val="center"/>
        </w:trPr>
        <w:tc>
          <w:tcPr>
            <w:tcW w:w="2430" w:type="dxa"/>
          </w:tcPr>
          <w:p w14:paraId="035131E6" w14:textId="77777777" w:rsidR="005117D6" w:rsidRPr="003D1C86" w:rsidRDefault="005117D6" w:rsidP="005117D6">
            <w:pPr>
              <w:pStyle w:val="BodyTextIndent"/>
              <w:spacing w:line="240" w:lineRule="auto"/>
              <w:ind w:left="0"/>
              <w:rPr>
                <w:sz w:val="28"/>
                <w:szCs w:val="28"/>
              </w:rPr>
            </w:pPr>
          </w:p>
        </w:tc>
        <w:tc>
          <w:tcPr>
            <w:tcW w:w="2340" w:type="dxa"/>
          </w:tcPr>
          <w:p w14:paraId="5CF3FFBF" w14:textId="77777777" w:rsidR="005117D6" w:rsidRPr="003D1C86" w:rsidRDefault="005117D6" w:rsidP="005117D6">
            <w:pPr>
              <w:pStyle w:val="BodyTextIndent"/>
              <w:spacing w:line="240" w:lineRule="auto"/>
              <w:ind w:left="0"/>
              <w:rPr>
                <w:sz w:val="28"/>
                <w:szCs w:val="28"/>
              </w:rPr>
            </w:pPr>
          </w:p>
        </w:tc>
        <w:tc>
          <w:tcPr>
            <w:tcW w:w="2340" w:type="dxa"/>
          </w:tcPr>
          <w:p w14:paraId="17A72F43" w14:textId="77777777" w:rsidR="005117D6" w:rsidRPr="003D1C86" w:rsidRDefault="005117D6" w:rsidP="005117D6">
            <w:pPr>
              <w:pStyle w:val="BodyTextIndent"/>
              <w:spacing w:line="240" w:lineRule="auto"/>
              <w:ind w:left="0"/>
              <w:rPr>
                <w:sz w:val="28"/>
                <w:szCs w:val="28"/>
              </w:rPr>
            </w:pPr>
          </w:p>
        </w:tc>
        <w:tc>
          <w:tcPr>
            <w:tcW w:w="1710" w:type="dxa"/>
          </w:tcPr>
          <w:p w14:paraId="03CCE4E6" w14:textId="77777777" w:rsidR="005117D6" w:rsidRPr="003D1C86" w:rsidRDefault="005117D6" w:rsidP="005117D6">
            <w:pPr>
              <w:pStyle w:val="BodyTextIndent"/>
              <w:spacing w:line="240" w:lineRule="auto"/>
              <w:ind w:left="0"/>
              <w:rPr>
                <w:sz w:val="28"/>
                <w:szCs w:val="28"/>
              </w:rPr>
            </w:pPr>
          </w:p>
        </w:tc>
      </w:tr>
      <w:tr w:rsidR="005117D6" w:rsidRPr="003D1C86" w14:paraId="56CB660D" w14:textId="77777777" w:rsidTr="005117D6">
        <w:trPr>
          <w:jc w:val="center"/>
        </w:trPr>
        <w:tc>
          <w:tcPr>
            <w:tcW w:w="2430" w:type="dxa"/>
            <w:shd w:val="pct10" w:color="auto" w:fill="auto"/>
          </w:tcPr>
          <w:p w14:paraId="5A74A8AB" w14:textId="77777777" w:rsidR="005117D6" w:rsidRPr="003D1C86" w:rsidRDefault="005117D6" w:rsidP="005117D6">
            <w:pPr>
              <w:pStyle w:val="BodyTextIndent"/>
              <w:spacing w:line="240" w:lineRule="auto"/>
              <w:ind w:left="0"/>
              <w:rPr>
                <w:sz w:val="28"/>
                <w:szCs w:val="28"/>
              </w:rPr>
            </w:pPr>
          </w:p>
        </w:tc>
        <w:tc>
          <w:tcPr>
            <w:tcW w:w="2340" w:type="dxa"/>
            <w:shd w:val="pct10" w:color="auto" w:fill="auto"/>
          </w:tcPr>
          <w:p w14:paraId="48778E06" w14:textId="77777777" w:rsidR="005117D6" w:rsidRPr="003D1C86" w:rsidRDefault="005117D6" w:rsidP="005117D6">
            <w:pPr>
              <w:pStyle w:val="BodyTextIndent"/>
              <w:spacing w:line="240" w:lineRule="auto"/>
              <w:ind w:left="0"/>
              <w:rPr>
                <w:sz w:val="28"/>
                <w:szCs w:val="28"/>
              </w:rPr>
            </w:pPr>
          </w:p>
        </w:tc>
        <w:tc>
          <w:tcPr>
            <w:tcW w:w="2340" w:type="dxa"/>
            <w:shd w:val="pct10" w:color="auto" w:fill="auto"/>
          </w:tcPr>
          <w:p w14:paraId="2D905738" w14:textId="77777777" w:rsidR="005117D6" w:rsidRPr="003D1C86" w:rsidRDefault="005117D6" w:rsidP="005117D6">
            <w:pPr>
              <w:pStyle w:val="BodyTextIndent"/>
              <w:spacing w:line="240" w:lineRule="auto"/>
              <w:ind w:left="0"/>
              <w:rPr>
                <w:sz w:val="28"/>
                <w:szCs w:val="28"/>
              </w:rPr>
            </w:pPr>
          </w:p>
        </w:tc>
        <w:tc>
          <w:tcPr>
            <w:tcW w:w="1710" w:type="dxa"/>
            <w:shd w:val="pct10" w:color="auto" w:fill="auto"/>
          </w:tcPr>
          <w:p w14:paraId="156ECD6C" w14:textId="77777777" w:rsidR="005117D6" w:rsidRPr="003D1C86" w:rsidRDefault="005117D6" w:rsidP="005117D6">
            <w:pPr>
              <w:pStyle w:val="BodyTextIndent"/>
              <w:spacing w:line="240" w:lineRule="auto"/>
              <w:ind w:left="0"/>
              <w:rPr>
                <w:sz w:val="28"/>
                <w:szCs w:val="28"/>
              </w:rPr>
            </w:pPr>
          </w:p>
        </w:tc>
      </w:tr>
    </w:tbl>
    <w:p w14:paraId="5416D4F1" w14:textId="77777777" w:rsidR="005117D6" w:rsidRPr="003D1C86" w:rsidRDefault="005117D6" w:rsidP="00F17FBD">
      <w:pPr>
        <w:pStyle w:val="Heading2"/>
      </w:pPr>
      <w:bookmarkStart w:id="128" w:name="_Toc68786344"/>
      <w:r w:rsidRPr="003D1C86">
        <w:t>Mô tả tài liệu</w:t>
      </w:r>
      <w:bookmarkEnd w:id="128"/>
    </w:p>
    <w:p w14:paraId="0AF401B0" w14:textId="7CBC2238" w:rsidR="005117D6" w:rsidRPr="003D1C86" w:rsidRDefault="005117D6" w:rsidP="005117D6">
      <w:pPr>
        <w:spacing w:line="240" w:lineRule="auto"/>
        <w:jc w:val="both"/>
        <w:rPr>
          <w:sz w:val="28"/>
          <w:szCs w:val="28"/>
          <w:lang w:val="it-IT"/>
        </w:rPr>
      </w:pPr>
      <w:bookmarkStart w:id="129" w:name="_Toc72062206"/>
      <w:r w:rsidRPr="003D1C86">
        <w:rPr>
          <w:sz w:val="28"/>
          <w:szCs w:val="28"/>
          <w:lang w:val="it-IT"/>
        </w:rPr>
        <w:t xml:space="preserve">Tài </w:t>
      </w:r>
      <w:r w:rsidRPr="003D1C86">
        <w:rPr>
          <w:sz w:val="28"/>
          <w:szCs w:val="28"/>
        </w:rPr>
        <w:t xml:space="preserve">liệu chia làm </w:t>
      </w:r>
      <w:r w:rsidR="00C52630" w:rsidRPr="003D1C86">
        <w:rPr>
          <w:sz w:val="28"/>
          <w:szCs w:val="28"/>
        </w:rPr>
        <w:t>3</w:t>
      </w:r>
      <w:r w:rsidRPr="003D1C86">
        <w:rPr>
          <w:sz w:val="28"/>
          <w:szCs w:val="28"/>
          <w:lang w:val="it-IT"/>
        </w:rPr>
        <w:t xml:space="preserve"> phần:</w:t>
      </w:r>
    </w:p>
    <w:p w14:paraId="4DF17223" w14:textId="77777777" w:rsidR="005117D6" w:rsidRPr="003D1C86" w:rsidRDefault="005117D6" w:rsidP="008633E7">
      <w:pPr>
        <w:numPr>
          <w:ilvl w:val="1"/>
          <w:numId w:val="25"/>
        </w:numPr>
        <w:tabs>
          <w:tab w:val="clear" w:pos="2007"/>
        </w:tabs>
        <w:spacing w:line="240" w:lineRule="auto"/>
        <w:jc w:val="both"/>
        <w:rPr>
          <w:sz w:val="28"/>
          <w:szCs w:val="28"/>
        </w:rPr>
      </w:pPr>
      <w:r w:rsidRPr="003D1C86">
        <w:rPr>
          <w:sz w:val="28"/>
          <w:szCs w:val="28"/>
        </w:rPr>
        <w:t>Phần 1: Giới thiệu</w:t>
      </w:r>
    </w:p>
    <w:p w14:paraId="42B48135" w14:textId="77777777" w:rsidR="005117D6" w:rsidRPr="003D1C86" w:rsidRDefault="005117D6" w:rsidP="008633E7">
      <w:pPr>
        <w:numPr>
          <w:ilvl w:val="1"/>
          <w:numId w:val="25"/>
        </w:numPr>
        <w:tabs>
          <w:tab w:val="clear" w:pos="2007"/>
        </w:tabs>
        <w:spacing w:line="240" w:lineRule="auto"/>
        <w:jc w:val="both"/>
        <w:rPr>
          <w:sz w:val="28"/>
          <w:szCs w:val="28"/>
        </w:rPr>
      </w:pPr>
      <w:r w:rsidRPr="003D1C86">
        <w:rPr>
          <w:sz w:val="28"/>
          <w:szCs w:val="28"/>
        </w:rPr>
        <w:t>Phần 2: Tổng quan về hệ thống</w:t>
      </w:r>
    </w:p>
    <w:p w14:paraId="66F07255" w14:textId="429EF9BB" w:rsidR="005117D6" w:rsidRPr="003D1C86" w:rsidRDefault="005117D6" w:rsidP="008633E7">
      <w:pPr>
        <w:numPr>
          <w:ilvl w:val="1"/>
          <w:numId w:val="25"/>
        </w:numPr>
        <w:spacing w:line="240" w:lineRule="auto"/>
        <w:jc w:val="both"/>
        <w:rPr>
          <w:sz w:val="28"/>
          <w:szCs w:val="28"/>
        </w:rPr>
      </w:pPr>
      <w:r w:rsidRPr="003D1C86">
        <w:rPr>
          <w:sz w:val="28"/>
          <w:szCs w:val="28"/>
        </w:rPr>
        <w:t xml:space="preserve">Phần 3: </w:t>
      </w:r>
      <w:r w:rsidR="004F23C8" w:rsidRPr="003D1C86">
        <w:rPr>
          <w:sz w:val="28"/>
          <w:szCs w:val="28"/>
        </w:rPr>
        <w:t>Thống nhất yêu cầu chức năng /nghiệp vụ</w:t>
      </w:r>
    </w:p>
    <w:p w14:paraId="7878D1BF" w14:textId="77777777" w:rsidR="00376D48" w:rsidRPr="003D1C86" w:rsidRDefault="00376D48" w:rsidP="00376D48">
      <w:pPr>
        <w:spacing w:line="240" w:lineRule="auto"/>
        <w:jc w:val="both"/>
        <w:rPr>
          <w:sz w:val="28"/>
          <w:szCs w:val="28"/>
        </w:rPr>
      </w:pPr>
    </w:p>
    <w:p w14:paraId="61AC6626" w14:textId="77777777" w:rsidR="005117D6" w:rsidRPr="003D1C86" w:rsidRDefault="005117D6" w:rsidP="005117D6">
      <w:pPr>
        <w:pStyle w:val="Heading1"/>
        <w:tabs>
          <w:tab w:val="num" w:pos="432"/>
        </w:tabs>
        <w:spacing w:before="120" w:after="120" w:line="240" w:lineRule="auto"/>
        <w:rPr>
          <w:sz w:val="28"/>
          <w:szCs w:val="28"/>
        </w:rPr>
      </w:pPr>
      <w:bookmarkStart w:id="130" w:name="_Toc68786345"/>
      <w:r w:rsidRPr="003D1C86">
        <w:rPr>
          <w:sz w:val="28"/>
          <w:szCs w:val="28"/>
        </w:rPr>
        <w:lastRenderedPageBreak/>
        <w:t>TỔNG QUAN VỀ HỆ THỐNG</w:t>
      </w:r>
      <w:bookmarkEnd w:id="129"/>
      <w:bookmarkEnd w:id="130"/>
    </w:p>
    <w:p w14:paraId="2DD7A555" w14:textId="77777777" w:rsidR="005117D6" w:rsidRPr="003D1C86" w:rsidRDefault="005117D6" w:rsidP="00F17FBD">
      <w:pPr>
        <w:pStyle w:val="Heading2"/>
      </w:pPr>
      <w:bookmarkStart w:id="131" w:name="_Toc72062207"/>
      <w:bookmarkStart w:id="132" w:name="_Toc68786346"/>
      <w:r w:rsidRPr="003D1C86">
        <w:t>Phát biểu bài toán</w:t>
      </w:r>
      <w:bookmarkStart w:id="133" w:name="_Toc72062208"/>
      <w:bookmarkEnd w:id="131"/>
      <w:bookmarkEnd w:id="132"/>
    </w:p>
    <w:p w14:paraId="44EE8C70" w14:textId="1D9B2225" w:rsidR="005117D6" w:rsidRPr="003D1C86" w:rsidRDefault="005117D6" w:rsidP="005117D6">
      <w:pPr>
        <w:spacing w:line="240" w:lineRule="auto"/>
        <w:ind w:left="576"/>
        <w:jc w:val="both"/>
        <w:rPr>
          <w:sz w:val="28"/>
          <w:szCs w:val="28"/>
        </w:rPr>
      </w:pPr>
      <w:r w:rsidRPr="003D1C86">
        <w:rPr>
          <w:sz w:val="28"/>
          <w:szCs w:val="28"/>
        </w:rPr>
        <w:t xml:space="preserve">Hệ thống </w:t>
      </w:r>
      <w:r w:rsidR="00ED553F" w:rsidRPr="003D1C86">
        <w:rPr>
          <w:sz w:val="28"/>
          <w:szCs w:val="28"/>
        </w:rPr>
        <w:t xml:space="preserve">DMS.ONE </w:t>
      </w:r>
      <w:r w:rsidRPr="003D1C86">
        <w:rPr>
          <w:sz w:val="28"/>
          <w:szCs w:val="28"/>
        </w:rPr>
        <w:t xml:space="preserve">được xây dựng nhằm hỗ trợ quá trình bán hàng của công ty, tập trung dữ liệu và trực tuyến (realtime) đến các kênh bán hàng trực tiếp. Ngoài ra hệ thống hỗ trợ Kế toán nhân viên bán hàng, quản lý nhân viên tại NPP, khách hàng; </w:t>
      </w:r>
      <w:r w:rsidR="00376D48" w:rsidRPr="003D1C86">
        <w:rPr>
          <w:sz w:val="28"/>
          <w:szCs w:val="28"/>
        </w:rPr>
        <w:t>quản</w:t>
      </w:r>
      <w:r w:rsidRPr="003D1C86">
        <w:rPr>
          <w:sz w:val="28"/>
          <w:szCs w:val="28"/>
        </w:rPr>
        <w:t>lý tài sản và lập kế hoạch tiêu thụ.</w:t>
      </w:r>
    </w:p>
    <w:p w14:paraId="0CEC0375" w14:textId="77777777" w:rsidR="005117D6" w:rsidRPr="003D1C86" w:rsidRDefault="005117D6" w:rsidP="00F17FBD">
      <w:pPr>
        <w:pStyle w:val="Heading2"/>
      </w:pPr>
      <w:bookmarkStart w:id="134" w:name="_Toc68786347"/>
      <w:r w:rsidRPr="003D1C86">
        <w:t>Mục tiêu hệ thống</w:t>
      </w:r>
      <w:bookmarkEnd w:id="133"/>
      <w:bookmarkEnd w:id="134"/>
    </w:p>
    <w:p w14:paraId="554D5EF8" w14:textId="77777777" w:rsidR="005117D6" w:rsidRPr="003D1C86" w:rsidRDefault="005117D6" w:rsidP="005117D6">
      <w:pPr>
        <w:spacing w:line="240" w:lineRule="auto"/>
        <w:ind w:left="0" w:firstLine="576"/>
        <w:jc w:val="both"/>
        <w:rPr>
          <w:sz w:val="28"/>
          <w:szCs w:val="28"/>
        </w:rPr>
      </w:pPr>
      <w:r w:rsidRPr="003D1C86">
        <w:rPr>
          <w:sz w:val="28"/>
          <w:szCs w:val="28"/>
        </w:rPr>
        <w:t>Hệ thống cần đáp ứng các yêu cầu sau:</w:t>
      </w:r>
    </w:p>
    <w:p w14:paraId="1441242B" w14:textId="77777777" w:rsidR="005117D6" w:rsidRPr="003D1C86" w:rsidRDefault="005117D6" w:rsidP="008633E7">
      <w:pPr>
        <w:widowControl/>
        <w:numPr>
          <w:ilvl w:val="0"/>
          <w:numId w:val="13"/>
        </w:numPr>
        <w:spacing w:before="0" w:after="200" w:line="240" w:lineRule="auto"/>
        <w:jc w:val="both"/>
        <w:rPr>
          <w:sz w:val="28"/>
          <w:szCs w:val="28"/>
        </w:rPr>
      </w:pPr>
      <w:r w:rsidRPr="003D1C86">
        <w:rPr>
          <w:sz w:val="28"/>
          <w:szCs w:val="28"/>
        </w:rPr>
        <w:t xml:space="preserve">Quản lý tập trung và trực tuyến dữ liệu, nghiệp vụ. Có thể kiểm soát doanh số và kết quả nghiệp vụ tức thì. </w:t>
      </w:r>
    </w:p>
    <w:p w14:paraId="22153175" w14:textId="77777777" w:rsidR="005117D6" w:rsidRPr="003D1C86" w:rsidRDefault="005117D6" w:rsidP="008633E7">
      <w:pPr>
        <w:widowControl/>
        <w:numPr>
          <w:ilvl w:val="0"/>
          <w:numId w:val="13"/>
        </w:numPr>
        <w:spacing w:before="0" w:after="200" w:line="240" w:lineRule="auto"/>
        <w:jc w:val="both"/>
        <w:rPr>
          <w:sz w:val="28"/>
          <w:szCs w:val="28"/>
        </w:rPr>
      </w:pPr>
      <w:r w:rsidRPr="003D1C86">
        <w:rPr>
          <w:sz w:val="28"/>
          <w:szCs w:val="28"/>
        </w:rPr>
        <w:t>Bổ sung các chức năng hỗ trợ nghiệp vụ bán hàng cho NVBH. Bổ sung nghiệp vụ Kế toán hoạt động, thực hiện lộ trình của NVBH, Kế toán vị trí hiện tại và theo dõi lộ trình thực tế so với kế hoạch. Cung cấp công cụ cho NVGS có thể bám sát hoạt động doanh số của NVBH.</w:t>
      </w:r>
    </w:p>
    <w:p w14:paraId="221712F2" w14:textId="2E1BE140" w:rsidR="005117D6" w:rsidRPr="003D1C86" w:rsidDel="00F50A9C" w:rsidRDefault="005117D6" w:rsidP="008633E7">
      <w:pPr>
        <w:widowControl/>
        <w:numPr>
          <w:ilvl w:val="0"/>
          <w:numId w:val="13"/>
        </w:numPr>
        <w:spacing w:before="0" w:after="200" w:line="240" w:lineRule="auto"/>
        <w:jc w:val="both"/>
        <w:rPr>
          <w:del w:id="135" w:author="Chungpth" w:date="2021-08-17T13:15:00Z"/>
          <w:sz w:val="28"/>
          <w:szCs w:val="28"/>
        </w:rPr>
      </w:pPr>
      <w:del w:id="136" w:author="Chungpth" w:date="2021-08-17T13:15:00Z">
        <w:r w:rsidRPr="003D1C86" w:rsidDel="00F50A9C">
          <w:rPr>
            <w:sz w:val="28"/>
            <w:szCs w:val="28"/>
          </w:rPr>
          <w:delText>Bổ sung các nghiệp vụ mới hỗ trợ cho hoạt động tại công ty như quản lý thiết bị…</w:delText>
        </w:r>
      </w:del>
    </w:p>
    <w:p w14:paraId="6A3EA5A7" w14:textId="77777777" w:rsidR="005117D6" w:rsidRPr="003D1C86" w:rsidRDefault="005117D6" w:rsidP="00F17FBD">
      <w:pPr>
        <w:pStyle w:val="Heading2"/>
      </w:pPr>
      <w:bookmarkStart w:id="137" w:name="_Toc68786348"/>
      <w:bookmarkStart w:id="138" w:name="_Toc72062209"/>
      <w:r w:rsidRPr="003D1C86">
        <w:t>Phạm vi hệ thống</w:t>
      </w:r>
      <w:bookmarkEnd w:id="137"/>
    </w:p>
    <w:p w14:paraId="7CE9CA87" w14:textId="48546EF1" w:rsidR="00ED553F" w:rsidRPr="003D1C86" w:rsidRDefault="00ED553F" w:rsidP="00ED553F">
      <w:pPr>
        <w:pStyle w:val="NormalIndent"/>
        <w:rPr>
          <w:sz w:val="28"/>
          <w:szCs w:val="28"/>
        </w:rPr>
      </w:pPr>
      <w:r w:rsidRPr="003D1C86">
        <w:rPr>
          <w:sz w:val="28"/>
          <w:szCs w:val="28"/>
        </w:rPr>
        <w:t>Mô tả chi tiết các tính năng nâng cấp, bổ sung theo yêu cầu của khách hàng.</w:t>
      </w:r>
    </w:p>
    <w:p w14:paraId="0065EC69" w14:textId="77777777" w:rsidR="005117D6" w:rsidRPr="003D1C86" w:rsidRDefault="005117D6" w:rsidP="005117D6">
      <w:pPr>
        <w:pStyle w:val="Heading3"/>
        <w:spacing w:line="240" w:lineRule="auto"/>
        <w:rPr>
          <w:rFonts w:ascii="Times New Roman" w:hAnsi="Times New Roman"/>
          <w:i w:val="0"/>
          <w:sz w:val="28"/>
          <w:szCs w:val="28"/>
        </w:rPr>
      </w:pPr>
      <w:bookmarkStart w:id="139" w:name="_Toc68786349"/>
      <w:r w:rsidRPr="003D1C86">
        <w:rPr>
          <w:rFonts w:ascii="Times New Roman" w:hAnsi="Times New Roman"/>
          <w:i w:val="0"/>
          <w:sz w:val="28"/>
          <w:szCs w:val="28"/>
        </w:rPr>
        <w:t>Danh sách nhóm người sử dụng hệ thống</w:t>
      </w:r>
      <w:bookmarkEnd w:id="139"/>
    </w:p>
    <w:p w14:paraId="612B2B78" w14:textId="77777777" w:rsidR="005117D6" w:rsidRPr="003D1C86" w:rsidRDefault="005117D6" w:rsidP="005117D6">
      <w:pPr>
        <w:spacing w:line="240" w:lineRule="auto"/>
        <w:ind w:left="0" w:firstLine="720"/>
        <w:jc w:val="both"/>
        <w:rPr>
          <w:sz w:val="28"/>
          <w:szCs w:val="28"/>
        </w:rPr>
      </w:pPr>
      <w:r w:rsidRPr="003D1C86">
        <w:rPr>
          <w:sz w:val="28"/>
          <w:szCs w:val="28"/>
        </w:rPr>
        <w:t>Các đối tượng sẽ sử dụng hệ thống:</w:t>
      </w:r>
    </w:p>
    <w:p w14:paraId="502F84B1"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bán hàng sử dụng Tablet để thao tác nghiệp vụ.</w:t>
      </w:r>
    </w:p>
    <w:p w14:paraId="4A026A51" w14:textId="3AADF268" w:rsidR="005117D6" w:rsidRPr="003D1C86" w:rsidRDefault="005117D6" w:rsidP="008633E7">
      <w:pPr>
        <w:numPr>
          <w:ilvl w:val="0"/>
          <w:numId w:val="13"/>
        </w:numPr>
        <w:spacing w:line="240" w:lineRule="auto"/>
        <w:jc w:val="both"/>
        <w:rPr>
          <w:sz w:val="28"/>
          <w:szCs w:val="28"/>
        </w:rPr>
      </w:pPr>
      <w:r w:rsidRPr="003D1C86">
        <w:rPr>
          <w:sz w:val="28"/>
          <w:szCs w:val="28"/>
        </w:rPr>
        <w:t xml:space="preserve">Nhân viên GSBH sử dụng Tablet, máy tính để Kế toán </w:t>
      </w:r>
      <w:r w:rsidR="00ED553F" w:rsidRPr="003D1C86">
        <w:rPr>
          <w:sz w:val="28"/>
          <w:szCs w:val="28"/>
        </w:rPr>
        <w:t>NPP</w:t>
      </w:r>
      <w:r w:rsidRPr="003D1C86">
        <w:rPr>
          <w:sz w:val="28"/>
          <w:szCs w:val="28"/>
        </w:rPr>
        <w:t xml:space="preserve"> thao tác nghiệp vụ.</w:t>
      </w:r>
    </w:p>
    <w:p w14:paraId="59B59478"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tác nghiệp kinh doanh vùng, miền, quản lý tại công ty.</w:t>
      </w:r>
    </w:p>
    <w:p w14:paraId="260DA0C7" w14:textId="77777777" w:rsidR="005117D6" w:rsidRPr="003D1C86" w:rsidRDefault="005117D6" w:rsidP="008633E7">
      <w:pPr>
        <w:numPr>
          <w:ilvl w:val="0"/>
          <w:numId w:val="13"/>
        </w:numPr>
        <w:spacing w:line="240" w:lineRule="auto"/>
        <w:jc w:val="both"/>
        <w:rPr>
          <w:sz w:val="28"/>
          <w:szCs w:val="28"/>
        </w:rPr>
      </w:pPr>
      <w:r w:rsidRPr="003D1C86">
        <w:rPr>
          <w:sz w:val="28"/>
          <w:szCs w:val="28"/>
        </w:rPr>
        <w:t>Nhân viên kế toán tại Nhà phân phối.</w:t>
      </w:r>
    </w:p>
    <w:p w14:paraId="73DDBC52" w14:textId="77777777" w:rsidR="005117D6" w:rsidRPr="003D1C86" w:rsidRDefault="005117D6" w:rsidP="005117D6">
      <w:pPr>
        <w:pStyle w:val="Heading3"/>
        <w:spacing w:line="240" w:lineRule="auto"/>
        <w:rPr>
          <w:rFonts w:ascii="Times New Roman" w:hAnsi="Times New Roman"/>
          <w:i w:val="0"/>
          <w:sz w:val="28"/>
          <w:szCs w:val="28"/>
        </w:rPr>
      </w:pPr>
      <w:bookmarkStart w:id="140" w:name="_Toc68786350"/>
      <w:r w:rsidRPr="003D1C86">
        <w:rPr>
          <w:rFonts w:ascii="Times New Roman" w:hAnsi="Times New Roman"/>
          <w:i w:val="0"/>
          <w:sz w:val="28"/>
          <w:szCs w:val="28"/>
        </w:rPr>
        <w:t>Mô hình tổng thể hệ thống</w:t>
      </w:r>
      <w:bookmarkEnd w:id="140"/>
    </w:p>
    <w:p w14:paraId="1C8E8150" w14:textId="77777777" w:rsidR="005117D6" w:rsidRPr="003D1C86" w:rsidRDefault="005117D6" w:rsidP="005117D6">
      <w:pPr>
        <w:rPr>
          <w:sz w:val="28"/>
          <w:szCs w:val="28"/>
        </w:rPr>
      </w:pPr>
    </w:p>
    <w:p w14:paraId="2203A6B7" w14:textId="28E4B1CC" w:rsidR="005117D6" w:rsidRPr="005C6A0A" w:rsidRDefault="00ED553F" w:rsidP="005117D6">
      <w:pPr>
        <w:pStyle w:val="NormalIndent"/>
        <w:jc w:val="center"/>
        <w:rPr>
          <w:sz w:val="28"/>
          <w:szCs w:val="28"/>
        </w:rPr>
      </w:pPr>
      <w:r w:rsidRPr="005C6A0A">
        <w:rPr>
          <w:noProof/>
          <w:sz w:val="28"/>
          <w:szCs w:val="28"/>
        </w:rPr>
        <w:lastRenderedPageBreak/>
        <w:drawing>
          <wp:inline distT="0" distB="0" distL="0" distR="0" wp14:anchorId="6885B068" wp14:editId="2F2D09E4">
            <wp:extent cx="5943600" cy="2306955"/>
            <wp:effectExtent l="0" t="0" r="0" b="0"/>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3"/>
                    <a:stretch>
                      <a:fillRect/>
                    </a:stretch>
                  </pic:blipFill>
                  <pic:spPr>
                    <a:xfrm>
                      <a:off x="0" y="0"/>
                      <a:ext cx="5943600" cy="2306955"/>
                    </a:xfrm>
                    <a:prstGeom prst="rect">
                      <a:avLst/>
                    </a:prstGeom>
                  </pic:spPr>
                </pic:pic>
              </a:graphicData>
            </a:graphic>
          </wp:inline>
        </w:drawing>
      </w:r>
    </w:p>
    <w:p w14:paraId="011F8D5B" w14:textId="77777777" w:rsidR="005117D6" w:rsidRPr="003D1C86" w:rsidRDefault="005117D6" w:rsidP="008633E7">
      <w:pPr>
        <w:pStyle w:val="Caption"/>
        <w:numPr>
          <w:ilvl w:val="0"/>
          <w:numId w:val="23"/>
        </w:numPr>
        <w:spacing w:line="240" w:lineRule="auto"/>
        <w:jc w:val="center"/>
        <w:rPr>
          <w:rFonts w:ascii="Times New Roman" w:hAnsi="Times New Roman"/>
          <w:bCs/>
          <w:snapToGrid/>
          <w:sz w:val="28"/>
          <w:szCs w:val="28"/>
        </w:rPr>
      </w:pPr>
      <w:r w:rsidRPr="003D1C86">
        <w:rPr>
          <w:rFonts w:ascii="Times New Roman" w:hAnsi="Times New Roman"/>
          <w:bCs/>
          <w:snapToGrid/>
          <w:sz w:val="28"/>
          <w:szCs w:val="28"/>
        </w:rPr>
        <w:t>Sơ đồ tổng thể hệ thống</w:t>
      </w:r>
    </w:p>
    <w:p w14:paraId="6C8819D8" w14:textId="77777777" w:rsidR="005117D6" w:rsidRPr="003D1C86" w:rsidRDefault="005117D6" w:rsidP="005117D6">
      <w:pPr>
        <w:rPr>
          <w:sz w:val="28"/>
          <w:szCs w:val="28"/>
        </w:rPr>
      </w:pPr>
    </w:p>
    <w:p w14:paraId="3C546283" w14:textId="77777777" w:rsidR="005117D6" w:rsidRPr="003D1C86" w:rsidRDefault="005117D6" w:rsidP="005117D6">
      <w:pPr>
        <w:pStyle w:val="Heading1"/>
        <w:tabs>
          <w:tab w:val="num" w:pos="432"/>
        </w:tabs>
        <w:spacing w:before="120" w:after="120"/>
        <w:rPr>
          <w:sz w:val="28"/>
          <w:szCs w:val="28"/>
        </w:rPr>
      </w:pPr>
      <w:bookmarkStart w:id="141" w:name="_Toc337114634"/>
      <w:bookmarkStart w:id="142" w:name="_Toc68786351"/>
      <w:bookmarkEnd w:id="138"/>
      <w:r w:rsidRPr="003D1C86">
        <w:rPr>
          <w:sz w:val="28"/>
          <w:szCs w:val="28"/>
        </w:rPr>
        <w:t>THỐNG NHẤT YÊU CẦU CHỨC NĂNG/NGHIỆP VỤ</w:t>
      </w:r>
      <w:bookmarkEnd w:id="141"/>
      <w:bookmarkEnd w:id="142"/>
    </w:p>
    <w:p w14:paraId="10C5C2EF" w14:textId="60C8AA92" w:rsidR="00D130FB" w:rsidRPr="003D1C86" w:rsidRDefault="00D130FB" w:rsidP="00F17FBD">
      <w:pPr>
        <w:pStyle w:val="Heading2"/>
      </w:pPr>
      <w:bookmarkStart w:id="143" w:name="_Toc77785422"/>
      <w:bookmarkStart w:id="144" w:name="_Toc71097871"/>
      <w:r w:rsidRPr="003D1C86">
        <w:t>Đơn hàng bán: Sau 1 ngày không duyệt tự động chuyển thành huỷ</w:t>
      </w:r>
      <w:del w:id="145" w:author="Hương Nguyễn" w:date="2021-10-06T11:01:00Z">
        <w:r w:rsidRPr="003D1C86" w:rsidDel="00607632">
          <w:delText>.</w:delText>
        </w:r>
      </w:del>
      <w:bookmarkEnd w:id="143"/>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B7A0B" w:rsidRPr="003D1C86" w14:paraId="2D608006" w14:textId="77777777" w:rsidTr="00390AB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DD403FF" w14:textId="77777777" w:rsidR="00D130FB" w:rsidRPr="003D1C86" w:rsidRDefault="00D130FB" w:rsidP="00390AB7">
            <w:pPr>
              <w:ind w:left="142"/>
              <w:rPr>
                <w:color w:val="000000" w:themeColor="text1"/>
                <w:sz w:val="28"/>
                <w:szCs w:val="28"/>
              </w:rPr>
            </w:pPr>
            <w:r w:rsidRPr="003D1C86">
              <w:rPr>
                <w:b/>
                <w:color w:val="000000" w:themeColor="text1"/>
                <w:sz w:val="28"/>
                <w:szCs w:val="28"/>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9AA17D2"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Chuyển trạng thái đơn hàng bán</w:t>
            </w:r>
          </w:p>
        </w:tc>
      </w:tr>
      <w:tr w:rsidR="004B7A0B" w:rsidRPr="003D1C86" w14:paraId="3D10CB2E" w14:textId="77777777" w:rsidTr="00390AB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C2A83" w14:textId="77777777" w:rsidR="00D130FB" w:rsidRPr="003D1C86" w:rsidRDefault="00D130FB" w:rsidP="00390AB7">
            <w:pPr>
              <w:ind w:left="142"/>
              <w:rPr>
                <w:b/>
                <w:color w:val="000000" w:themeColor="text1"/>
                <w:sz w:val="28"/>
                <w:szCs w:val="28"/>
              </w:rPr>
            </w:pPr>
            <w:r w:rsidRPr="003D1C86">
              <w:rPr>
                <w:b/>
                <w:color w:val="000000" w:themeColor="text1"/>
                <w:sz w:val="28"/>
                <w:szCs w:val="28"/>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597D69B"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Chức năng này cho phép tự động chuyển trạng thái đơn hàng bán về trạng thái huỷ nếu sau 1 ngày không được duyệt kể từ ngày tạo đơn, Lý do: Kế toán NPP không duyệt</w:t>
            </w:r>
          </w:p>
        </w:tc>
      </w:tr>
      <w:tr w:rsidR="004B7A0B" w:rsidRPr="003D1C86" w14:paraId="7647E37B" w14:textId="77777777" w:rsidTr="00390AB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4F7981" w14:textId="77777777" w:rsidR="00D130FB" w:rsidRPr="003D1C86" w:rsidRDefault="00D130FB" w:rsidP="00390AB7">
            <w:pPr>
              <w:ind w:left="142"/>
              <w:rPr>
                <w:b/>
                <w:color w:val="000000" w:themeColor="text1"/>
                <w:sz w:val="28"/>
                <w:szCs w:val="28"/>
              </w:rPr>
            </w:pPr>
            <w:r w:rsidRPr="003D1C86">
              <w:rPr>
                <w:b/>
                <w:color w:val="000000" w:themeColor="text1"/>
                <w:sz w:val="28"/>
                <w:szCs w:val="28"/>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F522E1" w14:textId="77777777" w:rsidR="00D130FB" w:rsidRPr="003D1C86" w:rsidRDefault="00D130FB" w:rsidP="00390AB7">
            <w:pPr>
              <w:ind w:left="0"/>
              <w:rPr>
                <w:color w:val="000000" w:themeColor="text1"/>
                <w:sz w:val="28"/>
                <w:szCs w:val="28"/>
              </w:rPr>
            </w:pPr>
            <w:r w:rsidRPr="003D1C86">
              <w:rPr>
                <w:color w:val="000000" w:themeColor="text1"/>
                <w:sz w:val="28"/>
                <w:szCs w:val="28"/>
              </w:rPr>
              <w:t>- Hệ thống</w:t>
            </w:r>
          </w:p>
        </w:tc>
      </w:tr>
      <w:tr w:rsidR="004B7A0B" w:rsidRPr="003D1C86" w14:paraId="0C705F56" w14:textId="77777777" w:rsidTr="004B7A0B">
        <w:trPr>
          <w:trHeight w:val="626"/>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EEEC68" w14:textId="77777777" w:rsidR="00D130FB" w:rsidRPr="003D1C86" w:rsidRDefault="00D130FB" w:rsidP="00390AB7">
            <w:pPr>
              <w:ind w:left="142"/>
              <w:rPr>
                <w:b/>
                <w:color w:val="000000" w:themeColor="text1"/>
                <w:sz w:val="28"/>
                <w:szCs w:val="28"/>
              </w:rPr>
            </w:pPr>
            <w:r w:rsidRPr="003D1C86">
              <w:rPr>
                <w:b/>
                <w:color w:val="000000" w:themeColor="text1"/>
                <w:sz w:val="28"/>
                <w:szCs w:val="28"/>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01C08" w14:textId="77777777" w:rsidR="00D130FB" w:rsidRPr="003D1C86" w:rsidRDefault="00D130FB" w:rsidP="004B7A0B">
            <w:pPr>
              <w:pStyle w:val="BodyText"/>
              <w:spacing w:before="0" w:after="0"/>
              <w:ind w:left="0"/>
              <w:rPr>
                <w:color w:val="000000" w:themeColor="text1"/>
                <w:sz w:val="28"/>
                <w:szCs w:val="28"/>
              </w:rPr>
            </w:pPr>
            <w:r w:rsidRPr="003D1C86">
              <w:rPr>
                <w:color w:val="000000" w:themeColor="text1"/>
                <w:sz w:val="28"/>
                <w:szCs w:val="28"/>
                <w:lang w:eastAsia="ar-SA"/>
              </w:rPr>
              <w:t xml:space="preserve">-  Có đơn hàng bán đã tạo sau 1 ngày chưa duyệt </w:t>
            </w:r>
          </w:p>
        </w:tc>
      </w:tr>
      <w:tr w:rsidR="004B7A0B" w:rsidRPr="003D1C86" w14:paraId="7932BB89" w14:textId="77777777" w:rsidTr="00390AB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E06269B" w14:textId="77777777" w:rsidR="00D130FB" w:rsidRPr="003D1C86" w:rsidRDefault="00D130FB" w:rsidP="00390AB7">
            <w:pPr>
              <w:ind w:left="142"/>
              <w:rPr>
                <w:b/>
                <w:color w:val="000000" w:themeColor="text1"/>
                <w:sz w:val="28"/>
                <w:szCs w:val="28"/>
              </w:rPr>
            </w:pPr>
            <w:r w:rsidRPr="003D1C86">
              <w:rPr>
                <w:b/>
                <w:color w:val="000000" w:themeColor="text1"/>
                <w:sz w:val="28"/>
                <w:szCs w:val="28"/>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D03E345"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-Đơn hàng chuyển thành trạng thái Huỷ</w:t>
            </w:r>
          </w:p>
        </w:tc>
      </w:tr>
      <w:tr w:rsidR="004B7A0B" w:rsidRPr="003D1C86" w14:paraId="6BA9D841" w14:textId="77777777" w:rsidTr="00390AB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515F12" w14:textId="77777777" w:rsidR="00D130FB" w:rsidRPr="003D1C86" w:rsidRDefault="00D130FB" w:rsidP="00390AB7">
            <w:pPr>
              <w:ind w:left="142"/>
              <w:rPr>
                <w:b/>
                <w:color w:val="000000" w:themeColor="text1"/>
                <w:sz w:val="28"/>
                <w:szCs w:val="28"/>
              </w:rPr>
            </w:pPr>
            <w:r w:rsidRPr="003D1C86">
              <w:rPr>
                <w:b/>
                <w:color w:val="000000" w:themeColor="text1"/>
                <w:sz w:val="28"/>
                <w:szCs w:val="28"/>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B90963" w14:textId="77777777" w:rsidR="00D130FB" w:rsidRPr="003D1C86" w:rsidRDefault="00D130FB" w:rsidP="00390AB7">
            <w:pPr>
              <w:pStyle w:val="BodyText"/>
              <w:ind w:left="0"/>
              <w:rPr>
                <w:color w:val="000000" w:themeColor="text1"/>
                <w:sz w:val="28"/>
                <w:szCs w:val="28"/>
                <w:lang w:eastAsia="ar-SA"/>
              </w:rPr>
            </w:pPr>
            <w:r w:rsidRPr="003D1C86">
              <w:rPr>
                <w:color w:val="000000" w:themeColor="text1"/>
                <w:sz w:val="28"/>
                <w:szCs w:val="28"/>
                <w:lang w:eastAsia="ar-SA"/>
              </w:rPr>
              <w:t>-N/A</w:t>
            </w:r>
          </w:p>
        </w:tc>
      </w:tr>
      <w:tr w:rsidR="004B7A0B" w:rsidRPr="003D1C86" w14:paraId="493CCF0D" w14:textId="77777777" w:rsidTr="00390AB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DDA25C7" w14:textId="77777777" w:rsidR="00D130FB" w:rsidRPr="003D1C86" w:rsidRDefault="00D130FB" w:rsidP="00390AB7">
            <w:pPr>
              <w:ind w:left="142"/>
              <w:rPr>
                <w:b/>
                <w:color w:val="000000" w:themeColor="text1"/>
                <w:sz w:val="28"/>
                <w:szCs w:val="28"/>
              </w:rPr>
            </w:pPr>
            <w:r w:rsidRPr="003D1C86">
              <w:rPr>
                <w:b/>
                <w:color w:val="000000" w:themeColor="text1"/>
                <w:sz w:val="28"/>
                <w:szCs w:val="28"/>
              </w:rPr>
              <w:t>Các yêu cầu bổ sung</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CF97651" w14:textId="0A4A6B60" w:rsidR="00D130FB" w:rsidRPr="003D1C86" w:rsidRDefault="004B7A0B" w:rsidP="00390AB7">
            <w:pPr>
              <w:pStyle w:val="BodyText"/>
              <w:ind w:left="0"/>
              <w:rPr>
                <w:color w:val="000000" w:themeColor="text1"/>
                <w:sz w:val="28"/>
                <w:szCs w:val="28"/>
              </w:rPr>
            </w:pPr>
            <w:r w:rsidRPr="003D1C86">
              <w:rPr>
                <w:color w:val="000000" w:themeColor="text1"/>
                <w:sz w:val="28"/>
                <w:szCs w:val="28"/>
                <w:lang w:eastAsia="ar-SA"/>
              </w:rPr>
              <w:t>-N/A</w:t>
            </w:r>
          </w:p>
        </w:tc>
      </w:tr>
    </w:tbl>
    <w:p w14:paraId="79647D15" w14:textId="16C14BE3" w:rsidR="00D130FB" w:rsidRPr="003D1C86" w:rsidRDefault="00D130FB" w:rsidP="005117D6">
      <w:pPr>
        <w:pStyle w:val="Heading3"/>
        <w:rPr>
          <w:rFonts w:ascii="Times New Roman" w:hAnsi="Times New Roman"/>
          <w:sz w:val="28"/>
          <w:szCs w:val="28"/>
        </w:rPr>
      </w:pPr>
      <w:bookmarkStart w:id="146" w:name="_Toc77785423"/>
      <w:r w:rsidRPr="003D1C86">
        <w:rPr>
          <w:rFonts w:ascii="Times New Roman" w:hAnsi="Times New Roman"/>
          <w:sz w:val="28"/>
          <w:szCs w:val="28"/>
        </w:rPr>
        <w:lastRenderedPageBreak/>
        <w:t>Màn hình chức năng</w:t>
      </w:r>
      <w:bookmarkEnd w:id="146"/>
    </w:p>
    <w:p w14:paraId="1F1F92E1" w14:textId="77777777" w:rsidR="00D130FB" w:rsidRPr="003D1C86" w:rsidRDefault="00D130FB" w:rsidP="00D130FB">
      <w:pPr>
        <w:pStyle w:val="NormalIndent"/>
        <w:rPr>
          <w:sz w:val="28"/>
          <w:szCs w:val="28"/>
        </w:rPr>
      </w:pPr>
      <w:r w:rsidRPr="003D1C86">
        <w:rPr>
          <w:noProof/>
          <w:sz w:val="28"/>
          <w:szCs w:val="28"/>
        </w:rPr>
        <w:t>N/A</w:t>
      </w:r>
    </w:p>
    <w:p w14:paraId="19528C25" w14:textId="053DDB17" w:rsidR="00D130FB" w:rsidRPr="003D1C86" w:rsidRDefault="00D130FB" w:rsidP="005117D6">
      <w:pPr>
        <w:pStyle w:val="Heading3"/>
        <w:rPr>
          <w:rFonts w:ascii="Times New Roman" w:hAnsi="Times New Roman"/>
          <w:sz w:val="28"/>
          <w:szCs w:val="28"/>
        </w:rPr>
      </w:pPr>
      <w:bookmarkStart w:id="147" w:name="_Toc77785424"/>
      <w:r w:rsidRPr="003D1C86">
        <w:rPr>
          <w:rFonts w:ascii="Times New Roman" w:hAnsi="Times New Roman"/>
          <w:sz w:val="28"/>
          <w:szCs w:val="28"/>
        </w:rPr>
        <w:t>Mô tả luồng sự kiện chính (basic flow)</w:t>
      </w:r>
      <w:bookmarkEnd w:id="147"/>
    </w:p>
    <w:p w14:paraId="0ED72915" w14:textId="77777777" w:rsidR="00D130FB" w:rsidRPr="003D1C86" w:rsidRDefault="00D130FB" w:rsidP="00D130FB">
      <w:pPr>
        <w:pStyle w:val="ListParagraph"/>
        <w:rPr>
          <w:sz w:val="28"/>
          <w:szCs w:val="28"/>
        </w:rPr>
      </w:pPr>
    </w:p>
    <w:tbl>
      <w:tblPr>
        <w:tblpPr w:leftFromText="180" w:rightFromText="180" w:bottomFromText="160" w:vertAnchor="text" w:horzAnchor="margin" w:tblpXSpec="center" w:tblpY="-71"/>
        <w:tblW w:w="949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690"/>
        <w:gridCol w:w="4464"/>
        <w:gridCol w:w="2343"/>
      </w:tblGrid>
      <w:tr w:rsidR="00D130FB" w:rsidRPr="003D1C86" w14:paraId="096A960A" w14:textId="77777777" w:rsidTr="00211D23">
        <w:trPr>
          <w:trHeight w:val="480"/>
        </w:trPr>
        <w:tc>
          <w:tcPr>
            <w:tcW w:w="2979"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69865B9F" w14:textId="77777777" w:rsidR="00211D23" w:rsidRPr="003D1C86" w:rsidRDefault="00D130FB" w:rsidP="00211D23">
            <w:pPr>
              <w:spacing w:before="0"/>
              <w:ind w:left="0"/>
              <w:jc w:val="center"/>
              <w:rPr>
                <w:b/>
                <w:sz w:val="28"/>
                <w:szCs w:val="28"/>
              </w:rPr>
            </w:pPr>
            <w:r w:rsidRPr="003D1C86">
              <w:rPr>
                <w:b/>
                <w:sz w:val="28"/>
                <w:szCs w:val="28"/>
              </w:rPr>
              <w:t xml:space="preserve">Hành động của </w:t>
            </w:r>
          </w:p>
          <w:p w14:paraId="6F4FC299" w14:textId="06A7AC37" w:rsidR="00D130FB" w:rsidRPr="003D1C86" w:rsidRDefault="00D130FB" w:rsidP="00211D23">
            <w:pPr>
              <w:spacing w:before="0"/>
              <w:ind w:left="0"/>
              <w:jc w:val="center"/>
              <w:rPr>
                <w:b/>
                <w:sz w:val="28"/>
                <w:szCs w:val="28"/>
              </w:rPr>
            </w:pPr>
            <w:r w:rsidRPr="003D1C86">
              <w:rPr>
                <w:b/>
                <w:sz w:val="28"/>
                <w:szCs w:val="28"/>
              </w:rPr>
              <w:t>tác nhân</w:t>
            </w:r>
          </w:p>
        </w:tc>
        <w:tc>
          <w:tcPr>
            <w:tcW w:w="5073"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61E95BB8" w14:textId="77777777" w:rsidR="00D130FB" w:rsidRPr="003D1C86" w:rsidRDefault="00D130FB" w:rsidP="00211D23">
            <w:pPr>
              <w:spacing w:before="0"/>
              <w:ind w:left="0"/>
              <w:jc w:val="center"/>
              <w:rPr>
                <w:b/>
                <w:sz w:val="28"/>
                <w:szCs w:val="28"/>
              </w:rPr>
            </w:pPr>
            <w:r w:rsidRPr="003D1C86">
              <w:rPr>
                <w:b/>
                <w:sz w:val="28"/>
                <w:szCs w:val="28"/>
              </w:rPr>
              <w:t>Phản ứng của hệ thống</w:t>
            </w:r>
          </w:p>
        </w:tc>
        <w:tc>
          <w:tcPr>
            <w:tcW w:w="1445" w:type="dxa"/>
            <w:tcBorders>
              <w:top w:val="dotted" w:sz="4" w:space="0" w:color="auto"/>
              <w:left w:val="dotted" w:sz="4" w:space="0" w:color="auto"/>
              <w:bottom w:val="dotted" w:sz="4" w:space="0" w:color="auto"/>
              <w:right w:val="dotted" w:sz="4" w:space="0" w:color="auto"/>
            </w:tcBorders>
            <w:shd w:val="pct5" w:color="auto" w:fill="auto"/>
            <w:vAlign w:val="center"/>
            <w:hideMark/>
          </w:tcPr>
          <w:p w14:paraId="507090A9" w14:textId="77777777" w:rsidR="00D130FB" w:rsidRPr="005C6A0A" w:rsidRDefault="00D130FB" w:rsidP="00211D23">
            <w:pPr>
              <w:spacing w:before="0"/>
              <w:ind w:left="0"/>
              <w:jc w:val="center"/>
              <w:rPr>
                <w:b/>
                <w:sz w:val="28"/>
                <w:szCs w:val="28"/>
              </w:rPr>
            </w:pPr>
            <w:r w:rsidRPr="003D1C86">
              <w:rPr>
                <w:b/>
                <w:sz w:val="28"/>
                <w:szCs w:val="28"/>
              </w:rPr>
              <w:t xml:space="preserve">Dữ liệu liên quan </w:t>
            </w:r>
            <w:commentRangeStart w:id="148"/>
            <w:commentRangeStart w:id="149"/>
            <w:r w:rsidRPr="006C48E9">
              <w:rPr>
                <w:b/>
                <w:sz w:val="28"/>
                <w:szCs w:val="28"/>
                <w:shd w:val="clear" w:color="auto" w:fill="FFFF00"/>
                <w:rPrChange w:id="150" w:author="HoaNT2" w:date="2021-08-19T15:24:00Z">
                  <w:rPr>
                    <w:b/>
                    <w:sz w:val="28"/>
                    <w:szCs w:val="28"/>
                  </w:rPr>
                </w:rPrChange>
              </w:rPr>
              <w:t>(C/R/U/D)</w:t>
            </w:r>
            <w:commentRangeEnd w:id="148"/>
            <w:r w:rsidR="006C48E9">
              <w:rPr>
                <w:rStyle w:val="CommentReference"/>
              </w:rPr>
              <w:commentReference w:id="148"/>
            </w:r>
            <w:commentRangeEnd w:id="149"/>
            <w:r w:rsidR="00EC5D3F">
              <w:rPr>
                <w:rStyle w:val="CommentReference"/>
              </w:rPr>
              <w:commentReference w:id="149"/>
            </w:r>
          </w:p>
        </w:tc>
      </w:tr>
      <w:tr w:rsidR="00D130FB" w:rsidRPr="003D1C86" w14:paraId="201E27D2" w14:textId="77777777" w:rsidTr="00211D23">
        <w:trPr>
          <w:trHeight w:val="2103"/>
        </w:trPr>
        <w:tc>
          <w:tcPr>
            <w:tcW w:w="2979" w:type="dxa"/>
            <w:tcBorders>
              <w:top w:val="dotted" w:sz="4" w:space="0" w:color="auto"/>
              <w:left w:val="dotted" w:sz="4" w:space="0" w:color="auto"/>
              <w:bottom w:val="dotted" w:sz="4" w:space="0" w:color="auto"/>
              <w:right w:val="dotted" w:sz="4" w:space="0" w:color="auto"/>
            </w:tcBorders>
            <w:vAlign w:val="center"/>
            <w:hideMark/>
          </w:tcPr>
          <w:p w14:paraId="590AADA9" w14:textId="43DEC525" w:rsidR="00D130FB" w:rsidRPr="003D1C86" w:rsidRDefault="00D130FB" w:rsidP="00211D23">
            <w:pPr>
              <w:pStyle w:val="Sothutu-1so"/>
              <w:numPr>
                <w:ilvl w:val="0"/>
                <w:numId w:val="0"/>
              </w:numPr>
              <w:tabs>
                <w:tab w:val="left" w:pos="720"/>
              </w:tabs>
              <w:spacing w:before="0"/>
              <w:ind w:left="360" w:hanging="360"/>
              <w:rPr>
                <w:sz w:val="28"/>
                <w:szCs w:val="28"/>
              </w:rPr>
            </w:pPr>
            <w:r w:rsidRPr="003D1C86">
              <w:rPr>
                <w:sz w:val="28"/>
                <w:szCs w:val="28"/>
              </w:rPr>
              <w:t>1. Tiến trình</w:t>
            </w:r>
            <w:ins w:id="151" w:author="Mai Danh Khai" w:date="2021-08-20T09:12:00Z">
              <w:r w:rsidR="008212BD">
                <w:rPr>
                  <w:sz w:val="28"/>
                  <w:szCs w:val="28"/>
                </w:rPr>
                <w:t xml:space="preserve"> </w:t>
              </w:r>
            </w:ins>
            <w:del w:id="152" w:author="Mai Danh Khai" w:date="2021-08-20T09:12:00Z">
              <w:r w:rsidRPr="003D1C86" w:rsidDel="008212BD">
                <w:rPr>
                  <w:sz w:val="28"/>
                  <w:szCs w:val="28"/>
                </w:rPr>
                <w:delText xml:space="preserve">  </w:delText>
              </w:r>
            </w:del>
            <w:r w:rsidRPr="003D1C86">
              <w:rPr>
                <w:sz w:val="28"/>
                <w:szCs w:val="28"/>
              </w:rPr>
              <w:t xml:space="preserve">quét vào 24h hằng ngày lấy ra các đơn hàng bán </w:t>
            </w:r>
            <w:del w:id="153" w:author="Mai Danh Khai" w:date="2021-08-20T09:12:00Z">
              <w:r w:rsidRPr="003D1C86" w:rsidDel="008212BD">
                <w:rPr>
                  <w:sz w:val="28"/>
                  <w:szCs w:val="28"/>
                </w:rPr>
                <w:delText xml:space="preserve"> </w:delText>
              </w:r>
            </w:del>
            <w:r w:rsidRPr="003D1C86">
              <w:rPr>
                <w:sz w:val="28"/>
                <w:szCs w:val="28"/>
              </w:rPr>
              <w:t>quá 1 ngày</w:t>
            </w:r>
            <w:ins w:id="154" w:author="HoaNT2" w:date="2021-08-16T22:25:00Z">
              <w:r w:rsidR="00BA2229" w:rsidRPr="003D1C86">
                <w:rPr>
                  <w:sz w:val="28"/>
                  <w:szCs w:val="28"/>
                </w:rPr>
                <w:t xml:space="preserve"> (24 giờ)</w:t>
              </w:r>
            </w:ins>
            <w:r w:rsidRPr="003D1C86">
              <w:rPr>
                <w:sz w:val="28"/>
                <w:szCs w:val="28"/>
              </w:rPr>
              <w:t xml:space="preserve"> mà chưa được duyệt</w:t>
            </w:r>
          </w:p>
        </w:tc>
        <w:tc>
          <w:tcPr>
            <w:tcW w:w="5073" w:type="dxa"/>
            <w:tcBorders>
              <w:top w:val="dotted" w:sz="4" w:space="0" w:color="auto"/>
              <w:left w:val="dotted" w:sz="4" w:space="0" w:color="auto"/>
              <w:bottom w:val="dotted" w:sz="4" w:space="0" w:color="auto"/>
              <w:right w:val="dotted" w:sz="4" w:space="0" w:color="auto"/>
            </w:tcBorders>
            <w:vAlign w:val="center"/>
            <w:hideMark/>
          </w:tcPr>
          <w:p w14:paraId="09B516CC" w14:textId="4652BEA4" w:rsidR="00D130FB" w:rsidRPr="003D1C86" w:rsidRDefault="00D130FB" w:rsidP="00211D23">
            <w:pPr>
              <w:pStyle w:val="Sothutu-1so"/>
              <w:numPr>
                <w:ilvl w:val="0"/>
                <w:numId w:val="0"/>
              </w:numPr>
              <w:tabs>
                <w:tab w:val="left" w:pos="720"/>
              </w:tabs>
              <w:spacing w:before="0"/>
              <w:ind w:left="360" w:hanging="360"/>
              <w:rPr>
                <w:sz w:val="28"/>
                <w:szCs w:val="28"/>
              </w:rPr>
            </w:pPr>
            <w:r w:rsidRPr="003D1C86">
              <w:rPr>
                <w:sz w:val="28"/>
                <w:szCs w:val="28"/>
              </w:rPr>
              <w:t>2. Cập nhật các đơn hàng quá 1 ngày</w:t>
            </w:r>
            <w:ins w:id="155" w:author="HoaNT2" w:date="2021-08-16T22:25:00Z">
              <w:r w:rsidR="00BA2229" w:rsidRPr="003D1C86">
                <w:rPr>
                  <w:sz w:val="28"/>
                  <w:szCs w:val="28"/>
                </w:rPr>
                <w:t xml:space="preserve"> (24 giờ)</w:t>
              </w:r>
            </w:ins>
            <w:r w:rsidRPr="003D1C86">
              <w:rPr>
                <w:sz w:val="28"/>
                <w:szCs w:val="28"/>
              </w:rPr>
              <w:t xml:space="preserve"> chưa duyệt thành trạng thái Huỷ. (Thêm 1 trường trong DB để đánh dấu huỷ do quá hạn và lưu lý do huỷ “Huỷ do kế toán NPP không duyệt)</w:t>
            </w:r>
          </w:p>
        </w:tc>
        <w:tc>
          <w:tcPr>
            <w:tcW w:w="1445" w:type="dxa"/>
            <w:tcBorders>
              <w:top w:val="dotted" w:sz="4" w:space="0" w:color="auto"/>
              <w:left w:val="dotted" w:sz="4" w:space="0" w:color="auto"/>
              <w:bottom w:val="dotted" w:sz="4" w:space="0" w:color="auto"/>
              <w:right w:val="dotted" w:sz="4" w:space="0" w:color="auto"/>
            </w:tcBorders>
            <w:vAlign w:val="center"/>
          </w:tcPr>
          <w:p w14:paraId="033840E4" w14:textId="2EB2E081" w:rsidR="00D130FB" w:rsidRPr="003D1C86" w:rsidRDefault="00F50A9C" w:rsidP="00211D23">
            <w:pPr>
              <w:spacing w:before="0"/>
              <w:ind w:left="0"/>
              <w:jc w:val="both"/>
              <w:rPr>
                <w:sz w:val="28"/>
                <w:szCs w:val="28"/>
              </w:rPr>
            </w:pPr>
            <w:ins w:id="156" w:author="Chungpth" w:date="2021-08-17T13:16:00Z">
              <w:r w:rsidRPr="003D1C86">
                <w:rPr>
                  <w:sz w:val="28"/>
                  <w:szCs w:val="28"/>
                </w:rPr>
                <w:t>U</w:t>
              </w:r>
            </w:ins>
          </w:p>
        </w:tc>
      </w:tr>
      <w:tr w:rsidR="00D130FB" w:rsidRPr="003D1C86" w14:paraId="7DC2AA94" w14:textId="77777777" w:rsidTr="00211D23">
        <w:trPr>
          <w:trHeight w:val="813"/>
        </w:trPr>
        <w:tc>
          <w:tcPr>
            <w:tcW w:w="2979" w:type="dxa"/>
            <w:tcBorders>
              <w:top w:val="dotted" w:sz="4" w:space="0" w:color="auto"/>
              <w:left w:val="dotted" w:sz="4" w:space="0" w:color="auto"/>
              <w:bottom w:val="dotted" w:sz="4" w:space="0" w:color="auto"/>
              <w:right w:val="dotted" w:sz="4" w:space="0" w:color="auto"/>
            </w:tcBorders>
            <w:vAlign w:val="center"/>
            <w:hideMark/>
          </w:tcPr>
          <w:p w14:paraId="3FEA7796" w14:textId="329057E1" w:rsidR="00D130FB" w:rsidRPr="003D1C86" w:rsidRDefault="00D130FB" w:rsidP="00211D23">
            <w:pPr>
              <w:pStyle w:val="Sothutu-1so"/>
              <w:numPr>
                <w:ilvl w:val="0"/>
                <w:numId w:val="12"/>
              </w:numPr>
              <w:tabs>
                <w:tab w:val="left" w:pos="720"/>
              </w:tabs>
              <w:spacing w:before="0"/>
              <w:jc w:val="left"/>
              <w:rPr>
                <w:sz w:val="28"/>
                <w:szCs w:val="28"/>
              </w:rPr>
            </w:pPr>
            <w:r w:rsidRPr="003D1C86">
              <w:rPr>
                <w:sz w:val="28"/>
                <w:szCs w:val="28"/>
              </w:rPr>
              <w:t>Vào duyệt đơn hàng</w:t>
            </w:r>
          </w:p>
        </w:tc>
        <w:tc>
          <w:tcPr>
            <w:tcW w:w="5073" w:type="dxa"/>
            <w:tcBorders>
              <w:top w:val="dotted" w:sz="4" w:space="0" w:color="auto"/>
              <w:left w:val="dotted" w:sz="4" w:space="0" w:color="auto"/>
              <w:bottom w:val="dotted" w:sz="4" w:space="0" w:color="auto"/>
              <w:right w:val="dotted" w:sz="4" w:space="0" w:color="auto"/>
            </w:tcBorders>
            <w:vAlign w:val="center"/>
          </w:tcPr>
          <w:p w14:paraId="4709052C" w14:textId="3B3B3DA7" w:rsidR="00D130FB" w:rsidRPr="003D1C86" w:rsidRDefault="00D130FB" w:rsidP="00211D23">
            <w:pPr>
              <w:pStyle w:val="Sothutu-1so"/>
              <w:numPr>
                <w:ilvl w:val="0"/>
                <w:numId w:val="0"/>
              </w:numPr>
              <w:tabs>
                <w:tab w:val="left" w:pos="720"/>
              </w:tabs>
              <w:spacing w:before="0"/>
              <w:ind w:left="360" w:hanging="360"/>
              <w:jc w:val="left"/>
              <w:rPr>
                <w:sz w:val="28"/>
                <w:szCs w:val="28"/>
              </w:rPr>
            </w:pPr>
            <w:r w:rsidRPr="003D1C86">
              <w:rPr>
                <w:sz w:val="28"/>
                <w:szCs w:val="28"/>
              </w:rPr>
              <w:t xml:space="preserve">      Bỏ thông báo “Đơn hàng không được duyệt vì quá hạn</w:t>
            </w:r>
          </w:p>
        </w:tc>
        <w:tc>
          <w:tcPr>
            <w:tcW w:w="1445" w:type="dxa"/>
            <w:tcBorders>
              <w:top w:val="dotted" w:sz="4" w:space="0" w:color="auto"/>
              <w:left w:val="dotted" w:sz="4" w:space="0" w:color="auto"/>
              <w:bottom w:val="dotted" w:sz="4" w:space="0" w:color="auto"/>
              <w:right w:val="dotted" w:sz="4" w:space="0" w:color="auto"/>
            </w:tcBorders>
            <w:vAlign w:val="center"/>
          </w:tcPr>
          <w:p w14:paraId="401842AD" w14:textId="1F5B7707" w:rsidR="00D130FB" w:rsidRPr="003D1C86" w:rsidRDefault="00F50A9C" w:rsidP="00211D23">
            <w:pPr>
              <w:spacing w:before="0"/>
              <w:ind w:left="0"/>
              <w:jc w:val="both"/>
              <w:rPr>
                <w:sz w:val="28"/>
                <w:szCs w:val="28"/>
              </w:rPr>
            </w:pPr>
            <w:ins w:id="157" w:author="Chungpth" w:date="2021-08-17T13:16:00Z">
              <w:r w:rsidRPr="003D1C86">
                <w:rPr>
                  <w:sz w:val="28"/>
                  <w:szCs w:val="28"/>
                </w:rPr>
                <w:t>U</w:t>
              </w:r>
            </w:ins>
          </w:p>
        </w:tc>
      </w:tr>
      <w:tr w:rsidR="00D130FB" w:rsidRPr="003D1C86" w14:paraId="2C05E3C7" w14:textId="77777777" w:rsidTr="00211D23">
        <w:trPr>
          <w:trHeight w:val="810"/>
        </w:trPr>
        <w:tc>
          <w:tcPr>
            <w:tcW w:w="2979" w:type="dxa"/>
            <w:tcBorders>
              <w:top w:val="dotted" w:sz="4" w:space="0" w:color="auto"/>
              <w:left w:val="dotted" w:sz="4" w:space="0" w:color="auto"/>
              <w:bottom w:val="dotted" w:sz="4" w:space="0" w:color="auto"/>
              <w:right w:val="dotted" w:sz="4" w:space="0" w:color="auto"/>
            </w:tcBorders>
            <w:vAlign w:val="center"/>
          </w:tcPr>
          <w:p w14:paraId="4E6B020A" w14:textId="27A04D11" w:rsidR="00D130FB" w:rsidRPr="003D1C86" w:rsidRDefault="00D130FB" w:rsidP="00211D23">
            <w:pPr>
              <w:pStyle w:val="Sothutu-1so"/>
              <w:numPr>
                <w:ilvl w:val="0"/>
                <w:numId w:val="12"/>
              </w:numPr>
              <w:tabs>
                <w:tab w:val="left" w:pos="720"/>
              </w:tabs>
              <w:spacing w:before="0"/>
              <w:jc w:val="left"/>
              <w:rPr>
                <w:sz w:val="28"/>
                <w:szCs w:val="28"/>
              </w:rPr>
            </w:pPr>
            <w:r w:rsidRPr="003D1C86">
              <w:rPr>
                <w:sz w:val="28"/>
                <w:szCs w:val="28"/>
              </w:rPr>
              <w:t>Vào danh sách đơn bán hàng</w:t>
            </w:r>
          </w:p>
        </w:tc>
        <w:tc>
          <w:tcPr>
            <w:tcW w:w="5073" w:type="dxa"/>
            <w:tcBorders>
              <w:top w:val="dotted" w:sz="4" w:space="0" w:color="auto"/>
              <w:left w:val="dotted" w:sz="4" w:space="0" w:color="auto"/>
              <w:bottom w:val="dotted" w:sz="4" w:space="0" w:color="auto"/>
              <w:right w:val="dotted" w:sz="4" w:space="0" w:color="auto"/>
            </w:tcBorders>
            <w:vAlign w:val="center"/>
          </w:tcPr>
          <w:p w14:paraId="7A3A05D5" w14:textId="6D1A2283" w:rsidR="00D130FB" w:rsidRPr="003D1C86" w:rsidRDefault="00D130FB" w:rsidP="00211D23">
            <w:pPr>
              <w:pStyle w:val="Sothutu-1so"/>
              <w:numPr>
                <w:ilvl w:val="0"/>
                <w:numId w:val="0"/>
              </w:numPr>
              <w:tabs>
                <w:tab w:val="left" w:pos="720"/>
              </w:tabs>
              <w:spacing w:before="0"/>
              <w:ind w:left="360" w:hanging="360"/>
              <w:jc w:val="left"/>
              <w:rPr>
                <w:sz w:val="28"/>
                <w:szCs w:val="28"/>
              </w:rPr>
            </w:pPr>
            <w:r w:rsidRPr="003D1C86">
              <w:rPr>
                <w:sz w:val="28"/>
                <w:szCs w:val="28"/>
              </w:rPr>
              <w:t xml:space="preserve">      Trạng thái đơn hàng là Huỷ</w:t>
            </w:r>
          </w:p>
        </w:tc>
        <w:tc>
          <w:tcPr>
            <w:tcW w:w="1445" w:type="dxa"/>
            <w:tcBorders>
              <w:top w:val="dotted" w:sz="4" w:space="0" w:color="auto"/>
              <w:left w:val="dotted" w:sz="4" w:space="0" w:color="auto"/>
              <w:bottom w:val="dotted" w:sz="4" w:space="0" w:color="auto"/>
              <w:right w:val="dotted" w:sz="4" w:space="0" w:color="auto"/>
            </w:tcBorders>
            <w:vAlign w:val="center"/>
          </w:tcPr>
          <w:p w14:paraId="1EFEB22B" w14:textId="769CA50A" w:rsidR="00D130FB" w:rsidRPr="003D1C86" w:rsidRDefault="00F50A9C" w:rsidP="00211D23">
            <w:pPr>
              <w:spacing w:before="0"/>
              <w:ind w:left="0"/>
              <w:jc w:val="both"/>
              <w:rPr>
                <w:sz w:val="28"/>
                <w:szCs w:val="28"/>
              </w:rPr>
            </w:pPr>
            <w:ins w:id="158" w:author="Chungpth" w:date="2021-08-17T13:16:00Z">
              <w:r w:rsidRPr="003D1C86">
                <w:rPr>
                  <w:sz w:val="28"/>
                  <w:szCs w:val="28"/>
                </w:rPr>
                <w:t>R</w:t>
              </w:r>
            </w:ins>
          </w:p>
        </w:tc>
      </w:tr>
    </w:tbl>
    <w:p w14:paraId="3016F7C3" w14:textId="77777777" w:rsidR="00D130FB" w:rsidRPr="003D1C86" w:rsidRDefault="00D130FB" w:rsidP="00D130FB">
      <w:pPr>
        <w:pStyle w:val="NormalIndent"/>
        <w:rPr>
          <w:sz w:val="28"/>
          <w:szCs w:val="28"/>
        </w:rPr>
      </w:pPr>
    </w:p>
    <w:p w14:paraId="3CF88F0C" w14:textId="77777777" w:rsidR="00D130FB" w:rsidRPr="003D1C86" w:rsidRDefault="00D130FB" w:rsidP="00D130FB">
      <w:pPr>
        <w:pStyle w:val="NormalIndent"/>
        <w:rPr>
          <w:sz w:val="28"/>
          <w:szCs w:val="28"/>
        </w:rPr>
      </w:pPr>
    </w:p>
    <w:p w14:paraId="26948FE9" w14:textId="77777777" w:rsidR="00D130FB" w:rsidRPr="003D1C86" w:rsidRDefault="00D130FB" w:rsidP="00D130FB">
      <w:pPr>
        <w:pStyle w:val="NormalIndent"/>
        <w:rPr>
          <w:sz w:val="28"/>
          <w:szCs w:val="28"/>
        </w:rPr>
      </w:pPr>
    </w:p>
    <w:p w14:paraId="3ED63874" w14:textId="77777777" w:rsidR="00D130FB" w:rsidRPr="003D1C86" w:rsidRDefault="00D130FB" w:rsidP="00D130FB">
      <w:pPr>
        <w:pStyle w:val="NormalIndent"/>
        <w:rPr>
          <w:sz w:val="28"/>
          <w:szCs w:val="28"/>
        </w:rPr>
      </w:pPr>
    </w:p>
    <w:p w14:paraId="3B409494" w14:textId="77777777" w:rsidR="00D130FB" w:rsidRPr="003D1C86" w:rsidRDefault="00D130FB" w:rsidP="00D130FB">
      <w:pPr>
        <w:pStyle w:val="NormalIndent"/>
        <w:rPr>
          <w:sz w:val="28"/>
          <w:szCs w:val="28"/>
        </w:rPr>
      </w:pPr>
    </w:p>
    <w:p w14:paraId="11253A88" w14:textId="77777777" w:rsidR="005117D6" w:rsidRPr="003D1C86" w:rsidRDefault="005117D6" w:rsidP="00D130FB">
      <w:pPr>
        <w:pStyle w:val="NormalIndent"/>
        <w:rPr>
          <w:sz w:val="28"/>
          <w:szCs w:val="28"/>
        </w:rPr>
      </w:pPr>
    </w:p>
    <w:p w14:paraId="1D1C991E" w14:textId="77777777" w:rsidR="00D00D86" w:rsidRPr="003D1C86" w:rsidRDefault="00D00D86" w:rsidP="00D130FB">
      <w:pPr>
        <w:pStyle w:val="NormalIndent"/>
        <w:rPr>
          <w:sz w:val="28"/>
          <w:szCs w:val="28"/>
        </w:rPr>
      </w:pPr>
    </w:p>
    <w:p w14:paraId="4C9906A7" w14:textId="77777777" w:rsidR="00D00D86" w:rsidRPr="003D1C86" w:rsidRDefault="00D00D86" w:rsidP="00D130FB">
      <w:pPr>
        <w:pStyle w:val="NormalIndent"/>
        <w:rPr>
          <w:sz w:val="28"/>
          <w:szCs w:val="28"/>
        </w:rPr>
      </w:pPr>
    </w:p>
    <w:p w14:paraId="2148A3D3" w14:textId="77777777" w:rsidR="005117D6" w:rsidRPr="003D1C86" w:rsidRDefault="005117D6" w:rsidP="00D130FB">
      <w:pPr>
        <w:pStyle w:val="NormalIndent"/>
        <w:rPr>
          <w:sz w:val="28"/>
          <w:szCs w:val="28"/>
        </w:rPr>
      </w:pPr>
    </w:p>
    <w:p w14:paraId="01F66D05" w14:textId="194754B4" w:rsidR="00FC6FA7" w:rsidRPr="003D1C86" w:rsidRDefault="00FC6FA7" w:rsidP="00F17FBD">
      <w:pPr>
        <w:pStyle w:val="Heading2"/>
        <w:rPr>
          <w:rPrChange w:id="159" w:author="Chungpth" w:date="2021-08-17T15:49:00Z">
            <w:rPr>
              <w:highlight w:val="yellow"/>
            </w:rPr>
          </w:rPrChange>
        </w:rPr>
      </w:pPr>
      <w:bookmarkStart w:id="160" w:name="_Toc77785425"/>
      <w:r w:rsidRPr="003D1C86">
        <w:rPr>
          <w:rPrChange w:id="161" w:author="Chungpth" w:date="2021-08-17T15:49:00Z">
            <w:rPr>
              <w:highlight w:val="yellow"/>
            </w:rPr>
          </w:rPrChange>
        </w:rPr>
        <w:t>Quản lý địa bàn</w:t>
      </w:r>
      <w:bookmarkEnd w:id="144"/>
      <w:bookmarkEnd w:id="160"/>
    </w:p>
    <w:p w14:paraId="5367A43B" w14:textId="48F435F9" w:rsidR="00833812" w:rsidRPr="003D1C86" w:rsidRDefault="00833812" w:rsidP="00833812">
      <w:pPr>
        <w:rPr>
          <w:sz w:val="28"/>
          <w:szCs w:val="28"/>
          <w:rPrChange w:id="162" w:author="Chungpth" w:date="2021-08-17T15:49:00Z">
            <w:rPr>
              <w:sz w:val="28"/>
              <w:szCs w:val="28"/>
              <w:highlight w:val="yellow"/>
            </w:rPr>
          </w:rPrChange>
        </w:rPr>
      </w:pPr>
      <w:r w:rsidRPr="003D1C86">
        <w:rPr>
          <w:sz w:val="28"/>
          <w:szCs w:val="28"/>
          <w:rPrChange w:id="163" w:author="Chungpth" w:date="2021-08-17T15:49:00Z">
            <w:rPr>
              <w:sz w:val="28"/>
              <w:szCs w:val="28"/>
              <w:highlight w:val="yellow"/>
            </w:rPr>
          </w:rPrChange>
        </w:rPr>
        <w:t>Yêu cầu: Bổ sung tạo mới/cập nhật địa bàn</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11D23" w:rsidRPr="003D1C86" w14:paraId="4BC32D40"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5C10E03" w14:textId="77777777" w:rsidR="00FC6FA7" w:rsidRPr="003D1C86" w:rsidRDefault="00FC6FA7" w:rsidP="00211D23">
            <w:pPr>
              <w:spacing w:before="0"/>
              <w:ind w:left="142"/>
              <w:rPr>
                <w:color w:val="000000" w:themeColor="text1"/>
                <w:sz w:val="28"/>
                <w:szCs w:val="28"/>
              </w:rPr>
            </w:pPr>
            <w:r w:rsidRPr="005C6A0A">
              <w:rPr>
                <w:b/>
                <w:color w:val="000000" w:themeColor="text1"/>
                <w:sz w:val="28"/>
                <w:szCs w:val="28"/>
              </w:rPr>
              <w:t>Tên chức năng</w:t>
            </w:r>
          </w:p>
        </w:tc>
        <w:tc>
          <w:tcPr>
            <w:tcW w:w="3410" w:type="pct"/>
            <w:tcBorders>
              <w:top w:val="single" w:sz="18" w:space="0" w:color="808080"/>
              <w:right w:val="single" w:sz="18" w:space="0" w:color="808080"/>
            </w:tcBorders>
            <w:vAlign w:val="center"/>
          </w:tcPr>
          <w:p w14:paraId="3A4387F2"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Quản lý địa bàn</w:t>
            </w:r>
          </w:p>
        </w:tc>
      </w:tr>
      <w:tr w:rsidR="00211D23" w:rsidRPr="003D1C86" w14:paraId="2BB29BB3" w14:textId="77777777" w:rsidTr="009E4099">
        <w:trPr>
          <w:trHeight w:val="284"/>
          <w:jc w:val="center"/>
        </w:trPr>
        <w:tc>
          <w:tcPr>
            <w:tcW w:w="1590" w:type="pct"/>
            <w:tcBorders>
              <w:left w:val="single" w:sz="18" w:space="0" w:color="808080"/>
            </w:tcBorders>
            <w:shd w:val="clear" w:color="auto" w:fill="F3F3F3"/>
            <w:vAlign w:val="center"/>
          </w:tcPr>
          <w:p w14:paraId="19ABBE07"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Mô tả</w:t>
            </w:r>
          </w:p>
        </w:tc>
        <w:tc>
          <w:tcPr>
            <w:tcW w:w="3410" w:type="pct"/>
            <w:tcBorders>
              <w:right w:val="single" w:sz="18" w:space="0" w:color="808080"/>
            </w:tcBorders>
            <w:vAlign w:val="center"/>
          </w:tcPr>
          <w:p w14:paraId="6DF385BC" w14:textId="6CB1E005" w:rsidR="000F111D" w:rsidRPr="003D1C86" w:rsidRDefault="00400E4A" w:rsidP="00211D23">
            <w:pPr>
              <w:pStyle w:val="BodyText"/>
              <w:keepLines/>
              <w:spacing w:before="0" w:after="0" w:line="240" w:lineRule="atLeast"/>
              <w:ind w:left="0"/>
              <w:jc w:val="both"/>
              <w:rPr>
                <w:color w:val="000000" w:themeColor="text1"/>
                <w:sz w:val="28"/>
                <w:szCs w:val="28"/>
                <w:lang w:eastAsia="ar-SA"/>
              </w:rPr>
            </w:pPr>
            <w:r w:rsidRPr="003D1C86">
              <w:rPr>
                <w:color w:val="000000" w:themeColor="text1"/>
                <w:sz w:val="28"/>
                <w:szCs w:val="28"/>
                <w:lang w:eastAsia="ar-SA"/>
              </w:rPr>
              <w:t>Chức năng Quản lý địa bàn hiện tại cho phép tạo địa bàn bằng cách import file. Bổ sung cho phép tạo mới/chỉnh sửa trực tiếp bằng chức năng:</w:t>
            </w:r>
          </w:p>
          <w:p w14:paraId="7F1C1A10" w14:textId="77777777" w:rsidR="00FC6FA7" w:rsidRPr="003D1C86" w:rsidRDefault="00FC6FA7" w:rsidP="00211D23">
            <w:pPr>
              <w:pStyle w:val="BodyText"/>
              <w:keepLines/>
              <w:numPr>
                <w:ilvl w:val="0"/>
                <w:numId w:val="1"/>
              </w:numPr>
              <w:spacing w:before="0" w:after="0" w:line="240" w:lineRule="atLeast"/>
              <w:jc w:val="both"/>
              <w:rPr>
                <w:color w:val="000000" w:themeColor="text1"/>
                <w:sz w:val="28"/>
                <w:szCs w:val="28"/>
                <w:lang w:eastAsia="ar-SA"/>
              </w:rPr>
            </w:pPr>
            <w:r w:rsidRPr="003D1C86">
              <w:rPr>
                <w:color w:val="000000" w:themeColor="text1"/>
                <w:sz w:val="28"/>
                <w:szCs w:val="28"/>
                <w:lang w:eastAsia="ar-SA"/>
              </w:rPr>
              <w:t>Thêm địa bàn</w:t>
            </w:r>
          </w:p>
          <w:p w14:paraId="7420DC5C" w14:textId="77777777" w:rsidR="00FC6FA7" w:rsidRPr="003D1C86" w:rsidRDefault="00FC6FA7" w:rsidP="00211D23">
            <w:pPr>
              <w:pStyle w:val="BodyText"/>
              <w:keepLines/>
              <w:numPr>
                <w:ilvl w:val="0"/>
                <w:numId w:val="1"/>
              </w:numPr>
              <w:spacing w:before="0" w:after="0" w:line="240" w:lineRule="atLeast"/>
              <w:jc w:val="both"/>
              <w:rPr>
                <w:color w:val="000000" w:themeColor="text1"/>
                <w:sz w:val="28"/>
                <w:szCs w:val="28"/>
                <w:lang w:eastAsia="ar-SA"/>
              </w:rPr>
            </w:pPr>
            <w:r w:rsidRPr="003D1C86">
              <w:rPr>
                <w:color w:val="000000" w:themeColor="text1"/>
                <w:sz w:val="28"/>
                <w:szCs w:val="28"/>
                <w:lang w:eastAsia="ar-SA"/>
              </w:rPr>
              <w:t>Chỉnh sửa địa bàn</w:t>
            </w:r>
          </w:p>
        </w:tc>
      </w:tr>
      <w:tr w:rsidR="00211D23" w:rsidRPr="003D1C86" w14:paraId="7A91CB75" w14:textId="77777777" w:rsidTr="009E4099">
        <w:trPr>
          <w:trHeight w:val="395"/>
          <w:jc w:val="center"/>
        </w:trPr>
        <w:tc>
          <w:tcPr>
            <w:tcW w:w="1590" w:type="pct"/>
            <w:tcBorders>
              <w:left w:val="single" w:sz="18" w:space="0" w:color="808080"/>
            </w:tcBorders>
            <w:shd w:val="clear" w:color="auto" w:fill="F3F3F3"/>
            <w:vAlign w:val="center"/>
          </w:tcPr>
          <w:p w14:paraId="7E0BF99D"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Tác nhân</w:t>
            </w:r>
          </w:p>
        </w:tc>
        <w:tc>
          <w:tcPr>
            <w:tcW w:w="3410" w:type="pct"/>
            <w:tcBorders>
              <w:right w:val="single" w:sz="18" w:space="0" w:color="808080"/>
            </w:tcBorders>
            <w:vAlign w:val="center"/>
          </w:tcPr>
          <w:p w14:paraId="2C740934" w14:textId="77777777" w:rsidR="00FC6FA7" w:rsidRPr="003D1C86" w:rsidRDefault="00FC6FA7" w:rsidP="00211D23">
            <w:pPr>
              <w:spacing w:before="0"/>
              <w:ind w:left="0"/>
              <w:rPr>
                <w:color w:val="000000" w:themeColor="text1"/>
                <w:sz w:val="28"/>
                <w:szCs w:val="28"/>
              </w:rPr>
            </w:pPr>
            <w:r w:rsidRPr="003D1C86">
              <w:rPr>
                <w:color w:val="000000" w:themeColor="text1"/>
                <w:sz w:val="28"/>
                <w:szCs w:val="28"/>
              </w:rPr>
              <w:t>- Người sử dụng HO</w:t>
            </w:r>
          </w:p>
        </w:tc>
      </w:tr>
      <w:tr w:rsidR="00211D23" w:rsidRPr="003D1C86" w14:paraId="6A175012" w14:textId="77777777" w:rsidTr="009E4099">
        <w:trPr>
          <w:trHeight w:val="740"/>
          <w:jc w:val="center"/>
        </w:trPr>
        <w:tc>
          <w:tcPr>
            <w:tcW w:w="1590" w:type="pct"/>
            <w:tcBorders>
              <w:left w:val="single" w:sz="18" w:space="0" w:color="808080"/>
            </w:tcBorders>
            <w:shd w:val="clear" w:color="auto" w:fill="F3F3F3"/>
            <w:vAlign w:val="center"/>
          </w:tcPr>
          <w:p w14:paraId="463730DA"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 xml:space="preserve">Điều kiện trước </w:t>
            </w:r>
          </w:p>
        </w:tc>
        <w:tc>
          <w:tcPr>
            <w:tcW w:w="3410" w:type="pct"/>
            <w:tcBorders>
              <w:right w:val="single" w:sz="18" w:space="0" w:color="808080"/>
            </w:tcBorders>
            <w:vAlign w:val="center"/>
          </w:tcPr>
          <w:p w14:paraId="4E5A0405"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 Người sử dụng đăng nhập vào hệ thống</w:t>
            </w:r>
          </w:p>
          <w:p w14:paraId="6E591213" w14:textId="77777777" w:rsidR="00FC6FA7" w:rsidRPr="003D1C86" w:rsidRDefault="00FC6FA7" w:rsidP="00211D23">
            <w:pPr>
              <w:pStyle w:val="BodyText"/>
              <w:spacing w:before="0" w:after="0"/>
              <w:ind w:left="0"/>
              <w:rPr>
                <w:color w:val="000000" w:themeColor="text1"/>
                <w:sz w:val="28"/>
                <w:szCs w:val="28"/>
              </w:rPr>
            </w:pPr>
            <w:r w:rsidRPr="003D1C86">
              <w:rPr>
                <w:color w:val="000000" w:themeColor="text1"/>
                <w:sz w:val="28"/>
                <w:szCs w:val="28"/>
                <w:lang w:eastAsia="ar-SA"/>
              </w:rPr>
              <w:t>- Có quyền vào chức năng</w:t>
            </w:r>
          </w:p>
        </w:tc>
      </w:tr>
      <w:tr w:rsidR="00211D23" w:rsidRPr="003D1C86" w14:paraId="49DF1984"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1B67B568"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Điều kiện sau</w:t>
            </w:r>
          </w:p>
        </w:tc>
        <w:tc>
          <w:tcPr>
            <w:tcW w:w="3410" w:type="pct"/>
            <w:tcBorders>
              <w:bottom w:val="single" w:sz="8" w:space="0" w:color="808080"/>
              <w:right w:val="single" w:sz="18" w:space="0" w:color="808080"/>
            </w:tcBorders>
            <w:vAlign w:val="center"/>
          </w:tcPr>
          <w:p w14:paraId="74A71BB6"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  Địa bàn được thiết lập</w:t>
            </w:r>
          </w:p>
        </w:tc>
      </w:tr>
      <w:tr w:rsidR="00211D23" w:rsidRPr="003D1C86" w14:paraId="21BEAB73"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0EE2B54C"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Ngoại lệ</w:t>
            </w:r>
          </w:p>
        </w:tc>
        <w:tc>
          <w:tcPr>
            <w:tcW w:w="3410" w:type="pct"/>
            <w:tcBorders>
              <w:bottom w:val="single" w:sz="4" w:space="0" w:color="808080"/>
              <w:right w:val="single" w:sz="18" w:space="0" w:color="808080"/>
            </w:tcBorders>
            <w:vAlign w:val="center"/>
          </w:tcPr>
          <w:p w14:paraId="2A51DE02" w14:textId="77777777" w:rsidR="00FC6FA7" w:rsidRPr="003D1C86" w:rsidRDefault="00FC6FA7" w:rsidP="00211D23">
            <w:pPr>
              <w:pStyle w:val="BodyText"/>
              <w:spacing w:before="0" w:after="0"/>
              <w:ind w:left="0"/>
              <w:rPr>
                <w:color w:val="000000" w:themeColor="text1"/>
                <w:sz w:val="28"/>
                <w:szCs w:val="28"/>
                <w:lang w:eastAsia="ar-SA"/>
              </w:rPr>
            </w:pPr>
            <w:r w:rsidRPr="003D1C86">
              <w:rPr>
                <w:color w:val="000000" w:themeColor="text1"/>
                <w:sz w:val="28"/>
                <w:szCs w:val="28"/>
                <w:lang w:eastAsia="ar-SA"/>
              </w:rPr>
              <w:t>-N/A</w:t>
            </w:r>
          </w:p>
        </w:tc>
      </w:tr>
      <w:tr w:rsidR="00211D23" w:rsidRPr="003D1C86" w14:paraId="447908C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2AC42183" w14:textId="77777777" w:rsidR="00FC6FA7" w:rsidRPr="003D1C86" w:rsidRDefault="00FC6FA7" w:rsidP="00211D23">
            <w:pPr>
              <w:spacing w:before="0"/>
              <w:ind w:left="142"/>
              <w:rPr>
                <w:b/>
                <w:color w:val="000000" w:themeColor="text1"/>
                <w:sz w:val="28"/>
                <w:szCs w:val="28"/>
              </w:rPr>
            </w:pPr>
            <w:r w:rsidRPr="003D1C86">
              <w:rPr>
                <w:b/>
                <w:color w:val="000000" w:themeColor="text1"/>
                <w:sz w:val="28"/>
                <w:szCs w:val="28"/>
              </w:rPr>
              <w:t>Các yêu cầu đặc biệt</w:t>
            </w:r>
          </w:p>
        </w:tc>
        <w:tc>
          <w:tcPr>
            <w:tcW w:w="3410" w:type="pct"/>
            <w:tcBorders>
              <w:bottom w:val="single" w:sz="18" w:space="0" w:color="808080"/>
              <w:right w:val="single" w:sz="18" w:space="0" w:color="808080"/>
            </w:tcBorders>
            <w:vAlign w:val="center"/>
          </w:tcPr>
          <w:p w14:paraId="4146640C" w14:textId="77777777" w:rsidR="00FC6FA7" w:rsidRPr="003D1C86" w:rsidRDefault="00FC6FA7" w:rsidP="00211D23">
            <w:pPr>
              <w:pStyle w:val="BodyText"/>
              <w:spacing w:before="0" w:after="0"/>
              <w:ind w:left="0"/>
              <w:rPr>
                <w:color w:val="000000" w:themeColor="text1"/>
                <w:sz w:val="28"/>
                <w:szCs w:val="28"/>
              </w:rPr>
            </w:pPr>
            <w:r w:rsidRPr="003D1C86">
              <w:rPr>
                <w:color w:val="000000" w:themeColor="text1"/>
                <w:sz w:val="28"/>
                <w:szCs w:val="28"/>
                <w:lang w:eastAsia="ar-SA"/>
              </w:rPr>
              <w:t>-N/A</w:t>
            </w:r>
          </w:p>
        </w:tc>
      </w:tr>
    </w:tbl>
    <w:p w14:paraId="7253CEFA" w14:textId="0E0A0354" w:rsidR="00FC6FA7" w:rsidRPr="003D1C86" w:rsidRDefault="005117D6" w:rsidP="005117D6">
      <w:pPr>
        <w:pStyle w:val="Heading3"/>
        <w:numPr>
          <w:ilvl w:val="0"/>
          <w:numId w:val="0"/>
        </w:numPr>
        <w:ind w:left="720"/>
        <w:rPr>
          <w:rFonts w:ascii="Times New Roman" w:hAnsi="Times New Roman"/>
          <w:sz w:val="28"/>
          <w:szCs w:val="28"/>
          <w:rPrChange w:id="164" w:author="Chungpth" w:date="2021-08-17T15:49:00Z">
            <w:rPr>
              <w:rFonts w:ascii="Times New Roman" w:hAnsi="Times New Roman"/>
              <w:sz w:val="28"/>
              <w:szCs w:val="28"/>
              <w:highlight w:val="yellow"/>
            </w:rPr>
          </w:rPrChange>
        </w:rPr>
      </w:pPr>
      <w:bookmarkStart w:id="165" w:name="_Toc77785426"/>
      <w:r w:rsidRPr="003D1C86">
        <w:rPr>
          <w:rFonts w:ascii="Times New Roman" w:hAnsi="Times New Roman"/>
          <w:sz w:val="28"/>
          <w:szCs w:val="28"/>
          <w:rPrChange w:id="166" w:author="Chungpth" w:date="2021-08-17T15:49:00Z">
            <w:rPr>
              <w:rFonts w:ascii="Times New Roman" w:hAnsi="Times New Roman"/>
              <w:sz w:val="28"/>
              <w:szCs w:val="28"/>
              <w:highlight w:val="yellow"/>
            </w:rPr>
          </w:rPrChange>
        </w:rPr>
        <w:t xml:space="preserve">3.2.1 </w:t>
      </w:r>
      <w:r w:rsidR="00FC6FA7" w:rsidRPr="003D1C86">
        <w:rPr>
          <w:rFonts w:ascii="Times New Roman" w:hAnsi="Times New Roman"/>
          <w:sz w:val="28"/>
          <w:szCs w:val="28"/>
          <w:rPrChange w:id="167" w:author="Chungpth" w:date="2021-08-17T15:49:00Z">
            <w:rPr>
              <w:rFonts w:ascii="Times New Roman" w:hAnsi="Times New Roman"/>
              <w:sz w:val="28"/>
              <w:szCs w:val="28"/>
              <w:highlight w:val="yellow"/>
            </w:rPr>
          </w:rPrChange>
        </w:rPr>
        <w:t>Màn hình chức năng</w:t>
      </w:r>
      <w:bookmarkEnd w:id="165"/>
    </w:p>
    <w:p w14:paraId="14384E99" w14:textId="77777777" w:rsidR="00FC6FA7" w:rsidRPr="003D1C86" w:rsidRDefault="00FC6FA7" w:rsidP="00FC6FA7">
      <w:pPr>
        <w:rPr>
          <w:sz w:val="28"/>
          <w:szCs w:val="28"/>
          <w:rPrChange w:id="168" w:author="Chungpth" w:date="2021-08-17T15:49:00Z">
            <w:rPr>
              <w:sz w:val="28"/>
              <w:szCs w:val="28"/>
              <w:highlight w:val="yellow"/>
            </w:rPr>
          </w:rPrChange>
        </w:rPr>
      </w:pPr>
      <w:r w:rsidRPr="005C6A0A">
        <w:rPr>
          <w:noProof/>
          <w:snapToGrid/>
          <w:sz w:val="28"/>
          <w:szCs w:val="28"/>
        </w:rPr>
        <w:drawing>
          <wp:inline distT="0" distB="0" distL="0" distR="0" wp14:anchorId="7307BCC9" wp14:editId="0797969C">
            <wp:extent cx="5945322" cy="24225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ldb.png"/>
                    <pic:cNvPicPr/>
                  </pic:nvPicPr>
                  <pic:blipFill>
                    <a:blip r:embed="rId28">
                      <a:extLst>
                        <a:ext uri="{28A0092B-C50C-407E-A947-70E740481C1C}">
                          <a14:useLocalDpi xmlns:a14="http://schemas.microsoft.com/office/drawing/2010/main" val="0"/>
                        </a:ext>
                      </a:extLst>
                    </a:blip>
                    <a:stretch>
                      <a:fillRect/>
                    </a:stretch>
                  </pic:blipFill>
                  <pic:spPr>
                    <a:xfrm>
                      <a:off x="0" y="0"/>
                      <a:ext cx="6050634" cy="2465504"/>
                    </a:xfrm>
                    <a:prstGeom prst="rect">
                      <a:avLst/>
                    </a:prstGeom>
                  </pic:spPr>
                </pic:pic>
              </a:graphicData>
            </a:graphic>
          </wp:inline>
        </w:drawing>
      </w:r>
    </w:p>
    <w:p w14:paraId="4F2C0E23" w14:textId="77102B69" w:rsidR="00FC6FA7" w:rsidRPr="003D1C86" w:rsidRDefault="00FC6FA7" w:rsidP="00FC6FA7">
      <w:pPr>
        <w:pStyle w:val="Caption"/>
        <w:jc w:val="center"/>
        <w:rPr>
          <w:rFonts w:ascii="Times New Roman" w:hAnsi="Times New Roman"/>
          <w:sz w:val="28"/>
          <w:szCs w:val="28"/>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69"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Danh sách địa bàn</w:t>
      </w:r>
    </w:p>
    <w:p w14:paraId="68272449" w14:textId="1DCC1093" w:rsidR="00FC6FA7" w:rsidRPr="003D1C86" w:rsidRDefault="00FC6FA7" w:rsidP="00FC6FA7">
      <w:pPr>
        <w:rPr>
          <w:sz w:val="28"/>
          <w:szCs w:val="28"/>
          <w:rPrChange w:id="170" w:author="Chungpth" w:date="2021-08-17T15:49:00Z">
            <w:rPr>
              <w:sz w:val="28"/>
              <w:szCs w:val="28"/>
              <w:highlight w:val="yellow"/>
            </w:rPr>
          </w:rPrChange>
        </w:rPr>
      </w:pPr>
    </w:p>
    <w:p w14:paraId="0D0C1024" w14:textId="2B8FD81C" w:rsidR="000B385C" w:rsidRPr="003D1C86" w:rsidRDefault="000B385C" w:rsidP="00FC6FA7">
      <w:pPr>
        <w:rPr>
          <w:sz w:val="28"/>
          <w:szCs w:val="28"/>
          <w:rPrChange w:id="171" w:author="Chungpth" w:date="2021-08-17T15:49:00Z">
            <w:rPr>
              <w:sz w:val="28"/>
              <w:szCs w:val="28"/>
              <w:highlight w:val="yellow"/>
            </w:rPr>
          </w:rPrChange>
        </w:rPr>
      </w:pPr>
      <w:r w:rsidRPr="003D1C86">
        <w:rPr>
          <w:noProof/>
          <w:sz w:val="28"/>
          <w:szCs w:val="28"/>
          <w:rPrChange w:id="172" w:author="Chungpth" w:date="2021-08-17T15:49:00Z">
            <w:rPr>
              <w:noProof/>
              <w:sz w:val="28"/>
              <w:szCs w:val="28"/>
              <w:highlight w:val="yellow"/>
            </w:rPr>
          </w:rPrChange>
        </w:rPr>
        <w:lastRenderedPageBreak/>
        <w:drawing>
          <wp:inline distT="0" distB="0" distL="0" distR="0" wp14:anchorId="0B4BEBFE" wp14:editId="2BB3CB6D">
            <wp:extent cx="5963920" cy="2249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3920" cy="2249805"/>
                    </a:xfrm>
                    <a:prstGeom prst="rect">
                      <a:avLst/>
                    </a:prstGeom>
                    <a:noFill/>
                    <a:ln>
                      <a:noFill/>
                    </a:ln>
                  </pic:spPr>
                </pic:pic>
              </a:graphicData>
            </a:graphic>
          </wp:inline>
        </w:drawing>
      </w:r>
    </w:p>
    <w:p w14:paraId="5ABACAF1" w14:textId="715CBEA0" w:rsidR="000B385C" w:rsidRPr="003D1C86" w:rsidRDefault="00FC6FA7" w:rsidP="00BB0500">
      <w:pPr>
        <w:pStyle w:val="Caption"/>
        <w:ind w:left="709"/>
        <w:jc w:val="center"/>
        <w:rPr>
          <w:rFonts w:ascii="Times New Roman" w:hAnsi="Times New Roman"/>
          <w:sz w:val="28"/>
          <w:szCs w:val="28"/>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3"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2</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Thêm mới địa bàn</w:t>
      </w:r>
      <w:r w:rsidR="000B385C" w:rsidRPr="005C6A0A">
        <w:rPr>
          <w:rFonts w:ascii="Times New Roman" w:hAnsi="Times New Roman"/>
          <w:noProof/>
          <w:snapToGrid/>
          <w:sz w:val="28"/>
          <w:szCs w:val="28"/>
        </w:rPr>
        <w:drawing>
          <wp:inline distT="0" distB="0" distL="0" distR="0" wp14:anchorId="1DE39A44" wp14:editId="3B62C3C9">
            <wp:extent cx="5816379" cy="4474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ban.png"/>
                    <pic:cNvPicPr/>
                  </pic:nvPicPr>
                  <pic:blipFill>
                    <a:blip r:embed="rId30">
                      <a:extLst>
                        <a:ext uri="{28A0092B-C50C-407E-A947-70E740481C1C}">
                          <a14:useLocalDpi xmlns:a14="http://schemas.microsoft.com/office/drawing/2010/main" val="0"/>
                        </a:ext>
                      </a:extLst>
                    </a:blip>
                    <a:stretch>
                      <a:fillRect/>
                    </a:stretch>
                  </pic:blipFill>
                  <pic:spPr>
                    <a:xfrm>
                      <a:off x="0" y="0"/>
                      <a:ext cx="5821577" cy="4478844"/>
                    </a:xfrm>
                    <a:prstGeom prst="rect">
                      <a:avLst/>
                    </a:prstGeom>
                  </pic:spPr>
                </pic:pic>
              </a:graphicData>
            </a:graphic>
          </wp:inline>
        </w:drawing>
      </w:r>
      <w:r w:rsidR="005117D6" w:rsidRPr="005C6A0A">
        <w:rPr>
          <w:rFonts w:ascii="Times New Roman" w:hAnsi="Times New Roman"/>
          <w:sz w:val="28"/>
          <w:szCs w:val="28"/>
        </w:rPr>
        <w:t xml:space="preserve"> </w:t>
      </w:r>
    </w:p>
    <w:p w14:paraId="277F2563" w14:textId="361ED2DB" w:rsidR="000B385C" w:rsidRPr="003D1C86" w:rsidRDefault="000B385C" w:rsidP="000B385C">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4"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3</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Chọn địa bàn</w:t>
      </w:r>
    </w:p>
    <w:p w14:paraId="757DB025" w14:textId="77777777" w:rsidR="000B385C" w:rsidRPr="003D1C86" w:rsidRDefault="000B385C" w:rsidP="000B385C">
      <w:pPr>
        <w:rPr>
          <w:sz w:val="28"/>
          <w:szCs w:val="28"/>
        </w:rPr>
      </w:pPr>
    </w:p>
    <w:p w14:paraId="083A4559" w14:textId="77777777" w:rsidR="00FC6FA7" w:rsidRPr="003D1C86" w:rsidRDefault="00FC6FA7" w:rsidP="00FC6FA7">
      <w:pPr>
        <w:rPr>
          <w:sz w:val="28"/>
          <w:szCs w:val="28"/>
          <w:rPrChange w:id="175" w:author="Chungpth" w:date="2021-08-17T15:49:00Z">
            <w:rPr>
              <w:sz w:val="28"/>
              <w:szCs w:val="28"/>
              <w:highlight w:val="yellow"/>
            </w:rPr>
          </w:rPrChange>
        </w:rPr>
      </w:pPr>
      <w:r w:rsidRPr="005C6A0A">
        <w:rPr>
          <w:noProof/>
          <w:snapToGrid/>
          <w:sz w:val="28"/>
          <w:szCs w:val="28"/>
        </w:rPr>
        <w:lastRenderedPageBreak/>
        <w:drawing>
          <wp:inline distT="0" distB="0" distL="0" distR="0" wp14:anchorId="76B6E48A" wp14:editId="616A7CCA">
            <wp:extent cx="5943600" cy="21463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46300"/>
                    </a:xfrm>
                    <a:prstGeom prst="rect">
                      <a:avLst/>
                    </a:prstGeom>
                  </pic:spPr>
                </pic:pic>
              </a:graphicData>
            </a:graphic>
          </wp:inline>
        </w:drawing>
      </w:r>
    </w:p>
    <w:p w14:paraId="3E832898" w14:textId="740AE72E" w:rsidR="00FC6FA7" w:rsidRPr="003D1C86" w:rsidRDefault="00FC6FA7" w:rsidP="00FC6FA7">
      <w:pPr>
        <w:pStyle w:val="Caption"/>
        <w:jc w:val="center"/>
        <w:rPr>
          <w:rFonts w:ascii="Times New Roman" w:hAnsi="Times New Roman"/>
          <w:sz w:val="28"/>
          <w:szCs w:val="28"/>
          <w:rPrChange w:id="176" w:author="Chungpth" w:date="2021-08-17T15:49:00Z">
            <w:rPr>
              <w:rFonts w:ascii="Times New Roman" w:hAnsi="Times New Roman"/>
              <w:sz w:val="28"/>
              <w:szCs w:val="28"/>
              <w:highlight w:val="yellow"/>
            </w:rPr>
          </w:rPrChange>
        </w:rPr>
      </w:pPr>
      <w:r w:rsidRPr="005C6A0A">
        <w:rPr>
          <w:rFonts w:ascii="Times New Roman" w:hAnsi="Times New Roman"/>
          <w:sz w:val="28"/>
          <w:szCs w:val="28"/>
        </w:rPr>
        <w:t xml:space="preserve">Hình </w:t>
      </w:r>
      <w:r w:rsidR="00C605FC" w:rsidRPr="006C48E9">
        <w:rPr>
          <w:rFonts w:ascii="Times New Roman" w:hAnsi="Times New Roman"/>
          <w:sz w:val="28"/>
          <w:szCs w:val="28"/>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77"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4</w:t>
      </w:r>
      <w:r w:rsidR="00C605FC" w:rsidRPr="006C48E9">
        <w:rPr>
          <w:rFonts w:ascii="Times New Roman" w:hAnsi="Times New Roman"/>
          <w:noProof/>
          <w:sz w:val="28"/>
          <w:szCs w:val="28"/>
        </w:rPr>
        <w:fldChar w:fldCharType="end"/>
      </w:r>
      <w:r w:rsidRPr="005C6A0A">
        <w:rPr>
          <w:rFonts w:ascii="Times New Roman" w:hAnsi="Times New Roman"/>
          <w:sz w:val="28"/>
          <w:szCs w:val="28"/>
        </w:rPr>
        <w:t xml:space="preserve"> Chỉnh sửa địa bàn</w:t>
      </w:r>
    </w:p>
    <w:p w14:paraId="48B93113" w14:textId="5B9C3E53" w:rsidR="00FC6FA7" w:rsidRPr="003D1C86" w:rsidRDefault="00FC6FA7" w:rsidP="008633E7">
      <w:pPr>
        <w:pStyle w:val="Heading3"/>
        <w:numPr>
          <w:ilvl w:val="2"/>
          <w:numId w:val="26"/>
        </w:numPr>
        <w:rPr>
          <w:rFonts w:ascii="Times New Roman" w:hAnsi="Times New Roman"/>
          <w:sz w:val="28"/>
          <w:szCs w:val="28"/>
        </w:rPr>
      </w:pPr>
      <w:bookmarkStart w:id="178" w:name="_Toc77785427"/>
      <w:r w:rsidRPr="005C6A0A">
        <w:rPr>
          <w:rFonts w:ascii="Times New Roman" w:hAnsi="Times New Roman"/>
          <w:sz w:val="28"/>
          <w:szCs w:val="28"/>
        </w:rPr>
        <w:t>Mô tả dòng sự kiến chính (Basic Flow)</w:t>
      </w:r>
      <w:bookmarkEnd w:id="178"/>
    </w:p>
    <w:tbl>
      <w:tblPr>
        <w:tblW w:w="100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6"/>
        <w:gridCol w:w="6408"/>
        <w:gridCol w:w="1559"/>
      </w:tblGrid>
      <w:tr w:rsidR="00FC6FA7" w:rsidRPr="003D1C86" w14:paraId="559DE16D" w14:textId="77777777" w:rsidTr="00737E23">
        <w:trPr>
          <w:trHeight w:val="530"/>
        </w:trPr>
        <w:tc>
          <w:tcPr>
            <w:tcW w:w="2126" w:type="dxa"/>
            <w:shd w:val="pct5" w:color="auto" w:fill="auto"/>
            <w:vAlign w:val="center"/>
          </w:tcPr>
          <w:p w14:paraId="039C884A" w14:textId="77777777" w:rsidR="00FC6FA7" w:rsidRPr="003D1C86" w:rsidRDefault="00FC6FA7" w:rsidP="009E4099">
            <w:pPr>
              <w:ind w:left="0"/>
              <w:jc w:val="center"/>
              <w:rPr>
                <w:b/>
                <w:sz w:val="28"/>
                <w:szCs w:val="28"/>
              </w:rPr>
            </w:pPr>
            <w:r w:rsidRPr="003D1C86">
              <w:rPr>
                <w:b/>
                <w:sz w:val="28"/>
                <w:szCs w:val="28"/>
              </w:rPr>
              <w:t>Hành động của tác nhân</w:t>
            </w:r>
          </w:p>
        </w:tc>
        <w:tc>
          <w:tcPr>
            <w:tcW w:w="6408" w:type="dxa"/>
            <w:shd w:val="pct5" w:color="auto" w:fill="auto"/>
            <w:vAlign w:val="center"/>
          </w:tcPr>
          <w:p w14:paraId="27251EF4" w14:textId="77777777" w:rsidR="00FC6FA7" w:rsidRPr="003D1C86" w:rsidRDefault="00FC6FA7" w:rsidP="009E4099">
            <w:pPr>
              <w:ind w:left="0"/>
              <w:jc w:val="center"/>
              <w:rPr>
                <w:b/>
                <w:sz w:val="28"/>
                <w:szCs w:val="28"/>
              </w:rPr>
            </w:pPr>
            <w:r w:rsidRPr="003D1C86">
              <w:rPr>
                <w:b/>
                <w:sz w:val="28"/>
                <w:szCs w:val="28"/>
              </w:rPr>
              <w:t>Phản ứng của hệ thống</w:t>
            </w:r>
          </w:p>
        </w:tc>
        <w:tc>
          <w:tcPr>
            <w:tcW w:w="1559" w:type="dxa"/>
            <w:shd w:val="pct5" w:color="auto" w:fill="auto"/>
            <w:vAlign w:val="center"/>
          </w:tcPr>
          <w:p w14:paraId="56214697" w14:textId="77777777" w:rsidR="00FC6FA7" w:rsidRPr="003D1C86" w:rsidRDefault="00FC6FA7" w:rsidP="00107C19">
            <w:pPr>
              <w:ind w:left="0"/>
              <w:jc w:val="center"/>
              <w:rPr>
                <w:b/>
                <w:sz w:val="28"/>
                <w:szCs w:val="28"/>
              </w:rPr>
            </w:pPr>
            <w:r w:rsidRPr="003D1C86">
              <w:rPr>
                <w:b/>
                <w:sz w:val="28"/>
                <w:szCs w:val="28"/>
              </w:rPr>
              <w:t>Dữ liệu liên quan (C/R/U/D)</w:t>
            </w:r>
          </w:p>
        </w:tc>
      </w:tr>
      <w:tr w:rsidR="00FC6FA7" w:rsidRPr="003D1C86" w14:paraId="6698B867" w14:textId="77777777" w:rsidTr="00737E23">
        <w:tc>
          <w:tcPr>
            <w:tcW w:w="2126" w:type="dxa"/>
            <w:vAlign w:val="center"/>
          </w:tcPr>
          <w:p w14:paraId="24DDF2E2" w14:textId="6FAB03C4" w:rsidR="00FC6FA7" w:rsidRPr="003D1C86" w:rsidRDefault="00400E4A" w:rsidP="009E4099">
            <w:pPr>
              <w:pStyle w:val="Sothutu-1so"/>
              <w:numPr>
                <w:ilvl w:val="0"/>
                <w:numId w:val="0"/>
              </w:numPr>
              <w:rPr>
                <w:sz w:val="28"/>
                <w:szCs w:val="28"/>
              </w:rPr>
            </w:pPr>
            <w:r w:rsidRPr="003D1C86">
              <w:rPr>
                <w:sz w:val="28"/>
                <w:szCs w:val="28"/>
              </w:rPr>
              <w:t>1.System Admin</w:t>
            </w:r>
            <w:r w:rsidR="00FC6FA7" w:rsidRPr="003D1C86">
              <w:rPr>
                <w:sz w:val="28"/>
                <w:szCs w:val="28"/>
              </w:rPr>
              <w:t xml:space="preserve"> vào chức năng Quản lý địa bàn</w:t>
            </w:r>
          </w:p>
        </w:tc>
        <w:tc>
          <w:tcPr>
            <w:tcW w:w="6408" w:type="dxa"/>
            <w:vAlign w:val="center"/>
          </w:tcPr>
          <w:p w14:paraId="71BB8B3C" w14:textId="77777777" w:rsidR="00FC6FA7" w:rsidRPr="003D1C86" w:rsidRDefault="00FC6FA7" w:rsidP="008633E7">
            <w:pPr>
              <w:pStyle w:val="Sothutu-1so"/>
              <w:numPr>
                <w:ilvl w:val="0"/>
                <w:numId w:val="3"/>
              </w:numPr>
              <w:rPr>
                <w:sz w:val="28"/>
                <w:szCs w:val="28"/>
              </w:rPr>
            </w:pPr>
            <w:r w:rsidRPr="003D1C86">
              <w:rPr>
                <w:sz w:val="28"/>
                <w:szCs w:val="28"/>
              </w:rPr>
              <w:t>Hệ thống hiển thị:</w:t>
            </w:r>
          </w:p>
          <w:p w14:paraId="42D97369" w14:textId="11A44318" w:rsidR="00FC6FA7" w:rsidRPr="003D1C86" w:rsidRDefault="00400E4A" w:rsidP="009E4099">
            <w:pPr>
              <w:pStyle w:val="Sothutu-1so"/>
              <w:numPr>
                <w:ilvl w:val="0"/>
                <w:numId w:val="0"/>
              </w:numPr>
              <w:ind w:left="360"/>
              <w:rPr>
                <w:sz w:val="28"/>
                <w:szCs w:val="28"/>
              </w:rPr>
            </w:pPr>
            <w:r w:rsidRPr="003D1C86">
              <w:rPr>
                <w:sz w:val="28"/>
                <w:szCs w:val="28"/>
              </w:rPr>
              <w:t>- C</w:t>
            </w:r>
            <w:r w:rsidR="00FC6FA7" w:rsidRPr="003D1C86">
              <w:rPr>
                <w:sz w:val="28"/>
                <w:szCs w:val="28"/>
              </w:rPr>
              <w:t>ây địa bàn</w:t>
            </w:r>
          </w:p>
          <w:p w14:paraId="2B2D4B4D"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Thông tin tìm kiếm địa bàn: </w:t>
            </w:r>
          </w:p>
          <w:p w14:paraId="03AE9FBE"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Mã địa bàn</w:t>
            </w:r>
          </w:p>
          <w:p w14:paraId="5D32FC89"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Tên địa bàn</w:t>
            </w:r>
          </w:p>
          <w:p w14:paraId="080EFCAC"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 Trạng thái: mặc định = đang hoạt động</w:t>
            </w:r>
          </w:p>
          <w:p w14:paraId="74C5C876" w14:textId="77777777" w:rsidR="00FC6FA7" w:rsidRPr="003D1C86" w:rsidRDefault="00FC6FA7" w:rsidP="009E4099">
            <w:pPr>
              <w:pStyle w:val="Sothutu-1so"/>
              <w:numPr>
                <w:ilvl w:val="0"/>
                <w:numId w:val="0"/>
              </w:numPr>
              <w:ind w:left="360"/>
              <w:rPr>
                <w:sz w:val="28"/>
                <w:szCs w:val="28"/>
              </w:rPr>
            </w:pPr>
            <w:r w:rsidRPr="003D1C86">
              <w:rPr>
                <w:sz w:val="28"/>
                <w:szCs w:val="28"/>
              </w:rPr>
              <w:t xml:space="preserve">- Danh sách địa bàn đang hoạt động </w:t>
            </w:r>
          </w:p>
          <w:p w14:paraId="42986C2B" w14:textId="77777777" w:rsidR="00400E4A" w:rsidRPr="003D1C86" w:rsidRDefault="00400E4A" w:rsidP="009E4099">
            <w:pPr>
              <w:pStyle w:val="Sothutu-1so"/>
              <w:numPr>
                <w:ilvl w:val="0"/>
                <w:numId w:val="0"/>
              </w:numPr>
              <w:ind w:left="360"/>
              <w:rPr>
                <w:sz w:val="28"/>
                <w:szCs w:val="28"/>
              </w:rPr>
            </w:pPr>
            <w:r w:rsidRPr="003D1C86">
              <w:rPr>
                <w:sz w:val="28"/>
                <w:szCs w:val="28"/>
              </w:rPr>
              <w:t>Bổ sung thêm: Nút Tạo mới, chỉnh sửa địa bàn</w:t>
            </w:r>
          </w:p>
          <w:p w14:paraId="42001159" w14:textId="31AD8AE1" w:rsidR="00400E4A" w:rsidRPr="005C6A0A" w:rsidRDefault="00400E4A" w:rsidP="009E4099">
            <w:pPr>
              <w:pStyle w:val="Sothutu-1so"/>
              <w:numPr>
                <w:ilvl w:val="0"/>
                <w:numId w:val="0"/>
              </w:numPr>
              <w:ind w:left="360"/>
              <w:rPr>
                <w:sz w:val="28"/>
                <w:szCs w:val="28"/>
              </w:rPr>
            </w:pPr>
            <w:r w:rsidRPr="005C6A0A">
              <w:rPr>
                <w:noProof/>
                <w:sz w:val="28"/>
                <w:szCs w:val="28"/>
              </w:rPr>
              <w:lastRenderedPageBreak/>
              <w:drawing>
                <wp:inline distT="0" distB="0" distL="0" distR="0" wp14:anchorId="69B5BA9E" wp14:editId="543A3A5D">
                  <wp:extent cx="3629025" cy="147797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2827" cy="1479523"/>
                          </a:xfrm>
                          <a:prstGeom prst="rect">
                            <a:avLst/>
                          </a:prstGeom>
                        </pic:spPr>
                      </pic:pic>
                    </a:graphicData>
                  </a:graphic>
                </wp:inline>
              </w:drawing>
            </w:r>
          </w:p>
        </w:tc>
        <w:tc>
          <w:tcPr>
            <w:tcW w:w="1559" w:type="dxa"/>
            <w:vAlign w:val="center"/>
          </w:tcPr>
          <w:p w14:paraId="17A66C62" w14:textId="77777777" w:rsidR="00FC6FA7" w:rsidRPr="003D1C86" w:rsidRDefault="00FC6FA7" w:rsidP="00107C19">
            <w:pPr>
              <w:ind w:left="0"/>
              <w:jc w:val="center"/>
              <w:rPr>
                <w:sz w:val="28"/>
                <w:szCs w:val="28"/>
              </w:rPr>
            </w:pPr>
            <w:r w:rsidRPr="003D1C86">
              <w:rPr>
                <w:sz w:val="28"/>
                <w:szCs w:val="28"/>
              </w:rPr>
              <w:lastRenderedPageBreak/>
              <w:t>R</w:t>
            </w:r>
          </w:p>
        </w:tc>
      </w:tr>
      <w:tr w:rsidR="00FC6FA7" w:rsidRPr="003D1C86" w14:paraId="222767E0" w14:textId="77777777" w:rsidTr="00737E23">
        <w:tc>
          <w:tcPr>
            <w:tcW w:w="2126" w:type="dxa"/>
            <w:vAlign w:val="center"/>
          </w:tcPr>
          <w:p w14:paraId="381640F9" w14:textId="77777777" w:rsidR="00FC6FA7" w:rsidRPr="003D1C86" w:rsidRDefault="00FC6FA7" w:rsidP="008633E7">
            <w:pPr>
              <w:pStyle w:val="Sothutu-1so"/>
              <w:numPr>
                <w:ilvl w:val="0"/>
                <w:numId w:val="3"/>
              </w:numPr>
              <w:rPr>
                <w:sz w:val="28"/>
                <w:szCs w:val="28"/>
              </w:rPr>
            </w:pPr>
            <w:r w:rsidRPr="003D1C86">
              <w:rPr>
                <w:sz w:val="28"/>
                <w:szCs w:val="28"/>
              </w:rPr>
              <w:t>Chọn Thêm mới địa bản</w:t>
            </w:r>
          </w:p>
        </w:tc>
        <w:tc>
          <w:tcPr>
            <w:tcW w:w="6408" w:type="dxa"/>
            <w:vAlign w:val="center"/>
          </w:tcPr>
          <w:p w14:paraId="4F4A9B70" w14:textId="5C4BB0C9" w:rsidR="00FC6FA7" w:rsidRPr="003D1C86" w:rsidRDefault="00FC6FA7" w:rsidP="008633E7">
            <w:pPr>
              <w:pStyle w:val="Sothutu-1so"/>
              <w:numPr>
                <w:ilvl w:val="0"/>
                <w:numId w:val="3"/>
              </w:numPr>
              <w:rPr>
                <w:sz w:val="28"/>
                <w:szCs w:val="28"/>
              </w:rPr>
            </w:pPr>
            <w:r w:rsidRPr="003D1C86">
              <w:rPr>
                <w:sz w:val="28"/>
                <w:szCs w:val="28"/>
              </w:rPr>
              <w:t>Hiển thị popup Thêm mới địa bàn</w:t>
            </w:r>
            <w:r w:rsidR="00A04A07" w:rsidRPr="003D1C86">
              <w:rPr>
                <w:sz w:val="28"/>
                <w:szCs w:val="28"/>
              </w:rPr>
              <w:t xml:space="preserve"> bao gồm:</w:t>
            </w:r>
          </w:p>
          <w:p w14:paraId="4DE820E2" w14:textId="4C00DC14" w:rsidR="00A04A07" w:rsidRPr="003D1C86" w:rsidRDefault="00A04A07" w:rsidP="00A04A07">
            <w:pPr>
              <w:pStyle w:val="Sothutu-1so"/>
              <w:numPr>
                <w:ilvl w:val="0"/>
                <w:numId w:val="0"/>
              </w:numPr>
              <w:ind w:left="360"/>
              <w:rPr>
                <w:sz w:val="28"/>
                <w:szCs w:val="28"/>
              </w:rPr>
            </w:pPr>
            <w:r w:rsidRPr="003D1C86">
              <w:rPr>
                <w:sz w:val="28"/>
                <w:szCs w:val="28"/>
              </w:rPr>
              <w:t>- Mã địa bàn</w:t>
            </w:r>
            <w:r w:rsidR="00833812" w:rsidRPr="003D1C86">
              <w:rPr>
                <w:sz w:val="28"/>
                <w:szCs w:val="28"/>
              </w:rPr>
              <w:t>: Bắt buộc</w:t>
            </w:r>
          </w:p>
          <w:p w14:paraId="5C0DFB59" w14:textId="0B0AE02C" w:rsidR="00A04A07" w:rsidRPr="003D1C86" w:rsidRDefault="00A04A07" w:rsidP="00A04A07">
            <w:pPr>
              <w:pStyle w:val="Sothutu-1so"/>
              <w:numPr>
                <w:ilvl w:val="0"/>
                <w:numId w:val="0"/>
              </w:numPr>
              <w:ind w:left="360"/>
              <w:rPr>
                <w:sz w:val="28"/>
                <w:szCs w:val="28"/>
              </w:rPr>
            </w:pPr>
            <w:r w:rsidRPr="003D1C86">
              <w:rPr>
                <w:sz w:val="28"/>
                <w:szCs w:val="28"/>
              </w:rPr>
              <w:t>- Tên địa bàn</w:t>
            </w:r>
            <w:r w:rsidR="00833812" w:rsidRPr="003D1C86">
              <w:rPr>
                <w:sz w:val="28"/>
                <w:szCs w:val="28"/>
              </w:rPr>
              <w:t xml:space="preserve"> Bắt buộc</w:t>
            </w:r>
          </w:p>
          <w:p w14:paraId="13A600E2" w14:textId="22A52E99" w:rsidR="00A04A07" w:rsidRPr="003D1C86" w:rsidRDefault="00A04A07" w:rsidP="00A04A07">
            <w:pPr>
              <w:pStyle w:val="Sothutu-1so"/>
              <w:numPr>
                <w:ilvl w:val="0"/>
                <w:numId w:val="0"/>
              </w:numPr>
              <w:ind w:left="360"/>
              <w:rPr>
                <w:sz w:val="28"/>
                <w:szCs w:val="28"/>
              </w:rPr>
            </w:pPr>
            <w:r w:rsidRPr="003D1C86">
              <w:rPr>
                <w:sz w:val="28"/>
                <w:szCs w:val="28"/>
              </w:rPr>
              <w:t>- Mã địa bàn cha</w:t>
            </w:r>
            <w:r w:rsidR="005742EB" w:rsidRPr="003D1C86">
              <w:rPr>
                <w:sz w:val="28"/>
                <w:szCs w:val="28"/>
              </w:rPr>
              <w:t xml:space="preserve"> (F9 để chọn địa bàn cha)</w:t>
            </w:r>
            <w:r w:rsidR="00833812" w:rsidRPr="003D1C86">
              <w:rPr>
                <w:sz w:val="28"/>
                <w:szCs w:val="28"/>
              </w:rPr>
              <w:t xml:space="preserve"> Bắt buộc</w:t>
            </w:r>
          </w:p>
          <w:p w14:paraId="515F6DB7" w14:textId="303B95FE" w:rsidR="00A04A07" w:rsidRPr="003D1C86" w:rsidRDefault="00A04A07" w:rsidP="00A04A07">
            <w:pPr>
              <w:pStyle w:val="Sothutu-1so"/>
              <w:numPr>
                <w:ilvl w:val="0"/>
                <w:numId w:val="0"/>
              </w:numPr>
              <w:ind w:left="360"/>
              <w:rPr>
                <w:sz w:val="28"/>
                <w:szCs w:val="28"/>
              </w:rPr>
            </w:pPr>
            <w:r w:rsidRPr="003D1C86">
              <w:rPr>
                <w:sz w:val="28"/>
                <w:szCs w:val="28"/>
              </w:rPr>
              <w:t>- Tên địa bàn cha</w:t>
            </w:r>
            <w:r w:rsidR="00833812" w:rsidRPr="003D1C86">
              <w:rPr>
                <w:sz w:val="28"/>
                <w:szCs w:val="28"/>
              </w:rPr>
              <w:t>: Tự động điền theo mã địa bàn cha được chọn</w:t>
            </w:r>
          </w:p>
          <w:p w14:paraId="48C76547" w14:textId="0722AAA8" w:rsidR="00A04A07" w:rsidRPr="003D1C86" w:rsidRDefault="00A04A07" w:rsidP="00833812">
            <w:pPr>
              <w:pStyle w:val="Sothutu-1so"/>
              <w:numPr>
                <w:ilvl w:val="0"/>
                <w:numId w:val="0"/>
              </w:numPr>
              <w:ind w:left="360"/>
              <w:rPr>
                <w:sz w:val="28"/>
                <w:szCs w:val="28"/>
              </w:rPr>
            </w:pPr>
            <w:r w:rsidRPr="003D1C86">
              <w:rPr>
                <w:sz w:val="28"/>
                <w:szCs w:val="28"/>
              </w:rPr>
              <w:t>- Trạng thái</w:t>
            </w:r>
            <w:r w:rsidR="00833812" w:rsidRPr="003D1C86">
              <w:rPr>
                <w:sz w:val="28"/>
                <w:szCs w:val="28"/>
              </w:rPr>
              <w:t>: Hoạt động/Tạm ngưng (Mặc định là: Hoạt động)</w:t>
            </w:r>
          </w:p>
        </w:tc>
        <w:tc>
          <w:tcPr>
            <w:tcW w:w="1559" w:type="dxa"/>
            <w:vAlign w:val="center"/>
          </w:tcPr>
          <w:p w14:paraId="24851FF3" w14:textId="241E1054" w:rsidR="00FC6FA7" w:rsidRPr="003D1C86" w:rsidRDefault="00F50A9C" w:rsidP="00107C19">
            <w:pPr>
              <w:ind w:left="0"/>
              <w:jc w:val="center"/>
              <w:rPr>
                <w:sz w:val="28"/>
                <w:szCs w:val="28"/>
              </w:rPr>
            </w:pPr>
            <w:ins w:id="179" w:author="Chungpth" w:date="2021-08-17T13:20:00Z">
              <w:r w:rsidRPr="003D1C86">
                <w:rPr>
                  <w:sz w:val="28"/>
                  <w:szCs w:val="28"/>
                </w:rPr>
                <w:t>R</w:t>
              </w:r>
            </w:ins>
            <w:del w:id="180" w:author="Chungpth" w:date="2021-08-17T13:19:00Z">
              <w:r w:rsidR="00FC6FA7" w:rsidRPr="003D1C86" w:rsidDel="00F50A9C">
                <w:rPr>
                  <w:sz w:val="28"/>
                  <w:szCs w:val="28"/>
                </w:rPr>
                <w:delText>R</w:delText>
              </w:r>
            </w:del>
          </w:p>
        </w:tc>
      </w:tr>
      <w:tr w:rsidR="005742EB" w:rsidRPr="003D1C86" w14:paraId="65AF9D4A" w14:textId="77777777" w:rsidTr="00737E23">
        <w:tc>
          <w:tcPr>
            <w:tcW w:w="2126" w:type="dxa"/>
            <w:vAlign w:val="center"/>
          </w:tcPr>
          <w:p w14:paraId="28CCD114" w14:textId="06594CC5" w:rsidR="005742EB" w:rsidRPr="003D1C86" w:rsidRDefault="005742EB" w:rsidP="008633E7">
            <w:pPr>
              <w:pStyle w:val="Sothutu-1so"/>
              <w:numPr>
                <w:ilvl w:val="0"/>
                <w:numId w:val="3"/>
              </w:numPr>
              <w:rPr>
                <w:sz w:val="28"/>
                <w:szCs w:val="28"/>
              </w:rPr>
            </w:pPr>
            <w:r w:rsidRPr="003D1C86">
              <w:rPr>
                <w:sz w:val="28"/>
                <w:szCs w:val="28"/>
              </w:rPr>
              <w:t>Nhấn F9 vào mã địa bàn cha</w:t>
            </w:r>
          </w:p>
        </w:tc>
        <w:tc>
          <w:tcPr>
            <w:tcW w:w="6408" w:type="dxa"/>
            <w:vAlign w:val="center"/>
          </w:tcPr>
          <w:p w14:paraId="547DA50F" w14:textId="4CD8D934" w:rsidR="005742EB" w:rsidRPr="003D1C86" w:rsidRDefault="005742EB" w:rsidP="008633E7">
            <w:pPr>
              <w:pStyle w:val="Sothutu-1so"/>
              <w:numPr>
                <w:ilvl w:val="0"/>
                <w:numId w:val="3"/>
              </w:numPr>
              <w:rPr>
                <w:sz w:val="28"/>
                <w:szCs w:val="28"/>
              </w:rPr>
            </w:pPr>
            <w:r w:rsidRPr="003D1C86">
              <w:rPr>
                <w:sz w:val="28"/>
                <w:szCs w:val="28"/>
              </w:rPr>
              <w:t>Hiển thị màn hình chọn địa bàn cha. Cho phép tìm kiếm theo mã địa bàn, tên địa bàn.</w:t>
            </w:r>
          </w:p>
        </w:tc>
        <w:tc>
          <w:tcPr>
            <w:tcW w:w="1559" w:type="dxa"/>
            <w:vAlign w:val="center"/>
          </w:tcPr>
          <w:p w14:paraId="73322483" w14:textId="58DDF147" w:rsidR="005742EB" w:rsidRPr="003D1C86" w:rsidRDefault="00F50A9C" w:rsidP="00107C19">
            <w:pPr>
              <w:ind w:left="0"/>
              <w:jc w:val="center"/>
              <w:rPr>
                <w:sz w:val="28"/>
                <w:szCs w:val="28"/>
              </w:rPr>
            </w:pPr>
            <w:ins w:id="181" w:author="Chungpth" w:date="2021-08-17T13:19:00Z">
              <w:r w:rsidRPr="003D1C86">
                <w:rPr>
                  <w:sz w:val="28"/>
                  <w:szCs w:val="28"/>
                </w:rPr>
                <w:t>R</w:t>
              </w:r>
            </w:ins>
          </w:p>
        </w:tc>
      </w:tr>
      <w:tr w:rsidR="00FC6FA7" w:rsidRPr="003D1C86" w14:paraId="60B7DF51" w14:textId="77777777" w:rsidTr="00737E23">
        <w:tc>
          <w:tcPr>
            <w:tcW w:w="2126" w:type="dxa"/>
            <w:vAlign w:val="center"/>
          </w:tcPr>
          <w:p w14:paraId="5CC8B17F" w14:textId="28AB18D1" w:rsidR="00FC6FA7" w:rsidRPr="003D1C86" w:rsidRDefault="003E128E" w:rsidP="008633E7">
            <w:pPr>
              <w:pStyle w:val="Sothutu-1so"/>
              <w:numPr>
                <w:ilvl w:val="0"/>
                <w:numId w:val="3"/>
              </w:numPr>
              <w:rPr>
                <w:sz w:val="28"/>
                <w:szCs w:val="28"/>
              </w:rPr>
            </w:pPr>
            <w:r w:rsidRPr="003D1C86">
              <w:rPr>
                <w:sz w:val="28"/>
                <w:szCs w:val="28"/>
              </w:rPr>
              <w:t>Nhập thông tin</w:t>
            </w:r>
            <w:r w:rsidR="00833812" w:rsidRPr="003D1C86">
              <w:rPr>
                <w:sz w:val="28"/>
                <w:szCs w:val="28"/>
              </w:rPr>
              <w:t xml:space="preserve"> </w:t>
            </w:r>
            <w:r w:rsidR="00833812" w:rsidRPr="005C6A0A">
              <w:rPr>
                <w:sz w:val="28"/>
                <w:szCs w:val="28"/>
              </w:rPr>
              <w:sym w:font="Wingdings" w:char="F0E0"/>
            </w:r>
            <w:r w:rsidR="00833812" w:rsidRPr="005C6A0A">
              <w:rPr>
                <w:sz w:val="28"/>
                <w:szCs w:val="28"/>
              </w:rPr>
              <w:t xml:space="preserve"> </w:t>
            </w:r>
            <w:r w:rsidR="005742EB" w:rsidRPr="003D1C86">
              <w:rPr>
                <w:sz w:val="28"/>
                <w:szCs w:val="28"/>
              </w:rPr>
              <w:t>Chọn Lưu lại</w:t>
            </w:r>
          </w:p>
        </w:tc>
        <w:tc>
          <w:tcPr>
            <w:tcW w:w="6408" w:type="dxa"/>
            <w:vAlign w:val="center"/>
          </w:tcPr>
          <w:p w14:paraId="1AE21F0C" w14:textId="77777777" w:rsidR="00FC6FA7" w:rsidRPr="003D1C86" w:rsidRDefault="00FC6FA7" w:rsidP="008633E7">
            <w:pPr>
              <w:pStyle w:val="Sothutu-1so"/>
              <w:numPr>
                <w:ilvl w:val="0"/>
                <w:numId w:val="3"/>
              </w:numPr>
              <w:rPr>
                <w:sz w:val="28"/>
                <w:szCs w:val="28"/>
              </w:rPr>
            </w:pPr>
            <w:r w:rsidRPr="003D1C86">
              <w:rPr>
                <w:sz w:val="28"/>
                <w:szCs w:val="28"/>
              </w:rPr>
              <w:t>Hệ thôn</w:t>
            </w:r>
            <w:r w:rsidR="00400E4A" w:rsidRPr="003D1C86">
              <w:rPr>
                <w:sz w:val="28"/>
                <w:szCs w:val="28"/>
              </w:rPr>
              <w:t xml:space="preserve">g lưu thông tin địa bàn mới nếu </w:t>
            </w:r>
            <w:r w:rsidR="00CE7F33" w:rsidRPr="003D1C86">
              <w:rPr>
                <w:sz w:val="28"/>
                <w:szCs w:val="28"/>
              </w:rPr>
              <w:t>nhập hợp lệ.</w:t>
            </w:r>
          </w:p>
          <w:p w14:paraId="40EBFE95" w14:textId="77777777" w:rsidR="00CE7F33" w:rsidRPr="003D1C86" w:rsidRDefault="00CE7F33" w:rsidP="008633E7">
            <w:pPr>
              <w:pStyle w:val="Sothutu-1so"/>
              <w:numPr>
                <w:ilvl w:val="0"/>
                <w:numId w:val="19"/>
              </w:numPr>
              <w:rPr>
                <w:sz w:val="28"/>
                <w:szCs w:val="28"/>
              </w:rPr>
            </w:pPr>
            <w:r w:rsidRPr="003D1C86">
              <w:rPr>
                <w:sz w:val="28"/>
                <w:szCs w:val="28"/>
              </w:rPr>
              <w:t>Nếu mã địa bàn trùng mã địa bàn đã có hiển thị cảnh báo “Mã địa bàn không được trùng”</w:t>
            </w:r>
          </w:p>
          <w:p w14:paraId="296CE25C" w14:textId="77777777" w:rsidR="00CE7F33" w:rsidRPr="003D1C86" w:rsidRDefault="00CE7F33" w:rsidP="008633E7">
            <w:pPr>
              <w:pStyle w:val="Sothutu-1so"/>
              <w:numPr>
                <w:ilvl w:val="0"/>
                <w:numId w:val="19"/>
              </w:numPr>
              <w:rPr>
                <w:sz w:val="28"/>
                <w:szCs w:val="28"/>
              </w:rPr>
            </w:pPr>
            <w:r w:rsidRPr="003D1C86">
              <w:rPr>
                <w:sz w:val="28"/>
                <w:szCs w:val="28"/>
              </w:rPr>
              <w:t>Nếu không nhập mã địa bàn thì hiển thị “Mã địa bàn bắt buộc nhập”</w:t>
            </w:r>
          </w:p>
          <w:p w14:paraId="29D23A9D" w14:textId="05FE53ED" w:rsidR="00CE7F33" w:rsidRPr="003D1C86" w:rsidRDefault="00CE7F33" w:rsidP="008633E7">
            <w:pPr>
              <w:pStyle w:val="Sothutu-1so"/>
              <w:numPr>
                <w:ilvl w:val="0"/>
                <w:numId w:val="19"/>
              </w:numPr>
              <w:rPr>
                <w:sz w:val="28"/>
                <w:szCs w:val="28"/>
              </w:rPr>
            </w:pPr>
            <w:r w:rsidRPr="003D1C86">
              <w:rPr>
                <w:sz w:val="28"/>
                <w:szCs w:val="28"/>
              </w:rPr>
              <w:t xml:space="preserve">Nếu không nhập </w:t>
            </w:r>
            <w:r w:rsidR="00833812" w:rsidRPr="003D1C86">
              <w:rPr>
                <w:sz w:val="28"/>
                <w:szCs w:val="28"/>
              </w:rPr>
              <w:t>tên địa bàn</w:t>
            </w:r>
            <w:r w:rsidRPr="003D1C86">
              <w:rPr>
                <w:sz w:val="28"/>
                <w:szCs w:val="28"/>
              </w:rPr>
              <w:t xml:space="preserve"> thì hiển thị “</w:t>
            </w:r>
            <w:r w:rsidR="00833812" w:rsidRPr="003D1C86">
              <w:rPr>
                <w:sz w:val="28"/>
                <w:szCs w:val="28"/>
              </w:rPr>
              <w:t>Tên</w:t>
            </w:r>
            <w:r w:rsidRPr="003D1C86">
              <w:rPr>
                <w:sz w:val="28"/>
                <w:szCs w:val="28"/>
              </w:rPr>
              <w:t xml:space="preserve"> địa bàn bắt buộc nhập”</w:t>
            </w:r>
          </w:p>
          <w:p w14:paraId="123AE218" w14:textId="7566A251" w:rsidR="00833812" w:rsidRPr="003D1C86" w:rsidRDefault="00833812" w:rsidP="008633E7">
            <w:pPr>
              <w:pStyle w:val="Sothutu-1so"/>
              <w:numPr>
                <w:ilvl w:val="0"/>
                <w:numId w:val="19"/>
              </w:numPr>
              <w:rPr>
                <w:sz w:val="28"/>
                <w:szCs w:val="28"/>
              </w:rPr>
            </w:pPr>
            <w:r w:rsidRPr="003D1C86">
              <w:rPr>
                <w:sz w:val="28"/>
                <w:szCs w:val="28"/>
              </w:rPr>
              <w:t>Nếu không chọn địa bàn cha thì hiển thị “Địa bàn cha bắt buộc nhập”</w:t>
            </w:r>
          </w:p>
          <w:p w14:paraId="1A4E4D06" w14:textId="3457DAAD" w:rsidR="00CE7F33" w:rsidRPr="003D1C86" w:rsidRDefault="00CE7F33" w:rsidP="00D1512C">
            <w:pPr>
              <w:pStyle w:val="Sothutu-1so"/>
              <w:numPr>
                <w:ilvl w:val="0"/>
                <w:numId w:val="0"/>
              </w:numPr>
              <w:ind w:left="720"/>
              <w:rPr>
                <w:sz w:val="28"/>
                <w:szCs w:val="28"/>
              </w:rPr>
            </w:pPr>
          </w:p>
        </w:tc>
        <w:tc>
          <w:tcPr>
            <w:tcW w:w="1559" w:type="dxa"/>
            <w:vAlign w:val="center"/>
          </w:tcPr>
          <w:p w14:paraId="48EDAAA2" w14:textId="77777777" w:rsidR="00FC6FA7" w:rsidRPr="003D1C86" w:rsidRDefault="00FC6FA7" w:rsidP="00107C19">
            <w:pPr>
              <w:ind w:left="0"/>
              <w:jc w:val="center"/>
              <w:rPr>
                <w:sz w:val="28"/>
                <w:szCs w:val="28"/>
              </w:rPr>
            </w:pPr>
            <w:r w:rsidRPr="003D1C86">
              <w:rPr>
                <w:sz w:val="28"/>
                <w:szCs w:val="28"/>
              </w:rPr>
              <w:t>C</w:t>
            </w:r>
          </w:p>
        </w:tc>
      </w:tr>
      <w:tr w:rsidR="00FC6FA7" w:rsidRPr="003D1C86" w14:paraId="3D670C3A" w14:textId="77777777" w:rsidTr="00737E23">
        <w:tc>
          <w:tcPr>
            <w:tcW w:w="2126" w:type="dxa"/>
            <w:vAlign w:val="center"/>
          </w:tcPr>
          <w:p w14:paraId="08FF17CC" w14:textId="6FCDC83A" w:rsidR="00FC6FA7" w:rsidRPr="003D1C86" w:rsidRDefault="00FC6FA7" w:rsidP="008633E7">
            <w:pPr>
              <w:pStyle w:val="Sothutu-1so"/>
              <w:numPr>
                <w:ilvl w:val="0"/>
                <w:numId w:val="3"/>
              </w:numPr>
              <w:rPr>
                <w:sz w:val="28"/>
                <w:szCs w:val="28"/>
              </w:rPr>
            </w:pPr>
            <w:r w:rsidRPr="003D1C86">
              <w:rPr>
                <w:sz w:val="28"/>
                <w:szCs w:val="28"/>
              </w:rPr>
              <w:lastRenderedPageBreak/>
              <w:t>Chọn Chỉnh sửa địa bàn</w:t>
            </w:r>
          </w:p>
        </w:tc>
        <w:tc>
          <w:tcPr>
            <w:tcW w:w="6408" w:type="dxa"/>
            <w:vAlign w:val="center"/>
          </w:tcPr>
          <w:p w14:paraId="3D4099C4" w14:textId="77777777" w:rsidR="00FC6FA7" w:rsidRPr="003D1C86" w:rsidRDefault="00FC6FA7" w:rsidP="008633E7">
            <w:pPr>
              <w:pStyle w:val="Sothutu-1so"/>
              <w:numPr>
                <w:ilvl w:val="0"/>
                <w:numId w:val="3"/>
              </w:numPr>
              <w:rPr>
                <w:sz w:val="28"/>
                <w:szCs w:val="28"/>
              </w:rPr>
            </w:pPr>
            <w:r w:rsidRPr="003D1C86">
              <w:rPr>
                <w:sz w:val="28"/>
                <w:szCs w:val="28"/>
              </w:rPr>
              <w:t xml:space="preserve">Hiển thị popup Cập nhật địa bàn. </w:t>
            </w:r>
          </w:p>
          <w:p w14:paraId="7257D7EE" w14:textId="60C6E458" w:rsidR="00A20B9D" w:rsidRPr="003D1C86" w:rsidRDefault="00FC6FA7" w:rsidP="000B385C">
            <w:pPr>
              <w:pStyle w:val="Sothutu-1so"/>
              <w:numPr>
                <w:ilvl w:val="0"/>
                <w:numId w:val="0"/>
              </w:numPr>
              <w:ind w:left="360"/>
              <w:rPr>
                <w:sz w:val="28"/>
                <w:szCs w:val="28"/>
              </w:rPr>
            </w:pPr>
            <w:r w:rsidRPr="003D1C86">
              <w:rPr>
                <w:sz w:val="28"/>
                <w:szCs w:val="28"/>
              </w:rPr>
              <w:t xml:space="preserve">Hiển thị thông tin địa bàn muốn chỉnh </w:t>
            </w:r>
            <w:r w:rsidR="000B385C" w:rsidRPr="003D1C86">
              <w:rPr>
                <w:sz w:val="28"/>
                <w:szCs w:val="28"/>
              </w:rPr>
              <w:t>sửa cho người dùng thay đổi</w:t>
            </w:r>
          </w:p>
        </w:tc>
        <w:tc>
          <w:tcPr>
            <w:tcW w:w="1559" w:type="dxa"/>
            <w:vAlign w:val="center"/>
          </w:tcPr>
          <w:p w14:paraId="2F03BC99" w14:textId="287C6783" w:rsidR="00FC6FA7" w:rsidRPr="003D1C86" w:rsidRDefault="00F50A9C" w:rsidP="00107C19">
            <w:pPr>
              <w:ind w:left="0"/>
              <w:jc w:val="center"/>
              <w:rPr>
                <w:sz w:val="28"/>
                <w:szCs w:val="28"/>
              </w:rPr>
            </w:pPr>
            <w:ins w:id="182" w:author="Chungpth" w:date="2021-08-17T13:21:00Z">
              <w:r w:rsidRPr="003D1C86">
                <w:rPr>
                  <w:sz w:val="28"/>
                  <w:szCs w:val="28"/>
                </w:rPr>
                <w:t>R</w:t>
              </w:r>
            </w:ins>
            <w:del w:id="183" w:author="Chungpth" w:date="2021-08-17T13:21:00Z">
              <w:r w:rsidR="00FC6FA7" w:rsidRPr="003D1C86" w:rsidDel="00F50A9C">
                <w:rPr>
                  <w:sz w:val="28"/>
                  <w:szCs w:val="28"/>
                </w:rPr>
                <w:delText>R</w:delText>
              </w:r>
            </w:del>
          </w:p>
        </w:tc>
      </w:tr>
      <w:tr w:rsidR="005742EB" w:rsidRPr="003D1C86" w14:paraId="017ADA73" w14:textId="77777777" w:rsidTr="00737E23">
        <w:tc>
          <w:tcPr>
            <w:tcW w:w="2126" w:type="dxa"/>
            <w:vAlign w:val="center"/>
          </w:tcPr>
          <w:p w14:paraId="354CF453" w14:textId="7DA83240" w:rsidR="005742EB" w:rsidRPr="003D1C86" w:rsidRDefault="005742EB" w:rsidP="008633E7">
            <w:pPr>
              <w:pStyle w:val="Sothutu-1so"/>
              <w:numPr>
                <w:ilvl w:val="0"/>
                <w:numId w:val="3"/>
              </w:numPr>
              <w:rPr>
                <w:sz w:val="28"/>
                <w:szCs w:val="28"/>
              </w:rPr>
            </w:pPr>
            <w:r w:rsidRPr="003D1C86">
              <w:rPr>
                <w:sz w:val="28"/>
                <w:szCs w:val="28"/>
              </w:rPr>
              <w:t>Chỉnh sửa thông tin địa bàn.  =&gt; Lưu</w:t>
            </w:r>
          </w:p>
        </w:tc>
        <w:tc>
          <w:tcPr>
            <w:tcW w:w="6408" w:type="dxa"/>
            <w:vAlign w:val="center"/>
          </w:tcPr>
          <w:p w14:paraId="3A8C006C" w14:textId="77777777" w:rsidR="005742EB" w:rsidRPr="003D1C86" w:rsidRDefault="00551203" w:rsidP="008633E7">
            <w:pPr>
              <w:pStyle w:val="Sothutu-1so"/>
              <w:numPr>
                <w:ilvl w:val="0"/>
                <w:numId w:val="3"/>
              </w:numPr>
              <w:rPr>
                <w:sz w:val="28"/>
                <w:szCs w:val="28"/>
              </w:rPr>
            </w:pPr>
            <w:r w:rsidRPr="003D1C86">
              <w:rPr>
                <w:sz w:val="28"/>
                <w:szCs w:val="28"/>
              </w:rPr>
              <w:t>L</w:t>
            </w:r>
            <w:r w:rsidR="00833812" w:rsidRPr="003D1C86">
              <w:rPr>
                <w:sz w:val="28"/>
                <w:szCs w:val="28"/>
              </w:rPr>
              <w:t>ưu thông tin thay đổi địa bàn nếu hợp lệ.</w:t>
            </w:r>
          </w:p>
          <w:p w14:paraId="3C5B2331" w14:textId="77777777" w:rsidR="00833812" w:rsidRPr="003D1C86" w:rsidRDefault="00833812" w:rsidP="00833812">
            <w:pPr>
              <w:pStyle w:val="Sothutu-1so"/>
              <w:numPr>
                <w:ilvl w:val="0"/>
                <w:numId w:val="0"/>
              </w:numPr>
              <w:ind w:left="360"/>
              <w:rPr>
                <w:sz w:val="28"/>
                <w:szCs w:val="28"/>
              </w:rPr>
            </w:pPr>
            <w:r w:rsidRPr="003D1C86">
              <w:rPr>
                <w:sz w:val="28"/>
                <w:szCs w:val="28"/>
              </w:rPr>
              <w:t>(Các trường hợp không hợp lệ xử lý như case như tạo mới)</w:t>
            </w:r>
          </w:p>
          <w:p w14:paraId="6445D32A" w14:textId="2A3043D7" w:rsidR="00423F23" w:rsidRPr="003D1C86" w:rsidRDefault="00423F23" w:rsidP="00833812">
            <w:pPr>
              <w:pStyle w:val="Sothutu-1so"/>
              <w:numPr>
                <w:ilvl w:val="0"/>
                <w:numId w:val="0"/>
              </w:numPr>
              <w:ind w:left="360"/>
              <w:rPr>
                <w:sz w:val="28"/>
                <w:szCs w:val="28"/>
              </w:rPr>
            </w:pPr>
            <w:r w:rsidRPr="003D1C86">
              <w:rPr>
                <w:sz w:val="28"/>
                <w:szCs w:val="28"/>
              </w:rPr>
              <w:t>Nếu tách địa bàn ví dụ tách 1 tỉnh thành 2 tỉnh thì xử lý như sau: Thay đổi tên tỉnh hiện tại theo 1 tỉnh mới và tạo thêm 1 tỉnh và chuyển các quận huyện được tách gắn với tỉnh mới được tạo. Nếu gộp 2 tỉnh thì thực hiện đổi tên 1 tỉnh thành tên mới và các quận huyện của tỉnh bị gộp sửa lại cho gắn vào tỉnh mới.</w:t>
            </w:r>
          </w:p>
        </w:tc>
        <w:tc>
          <w:tcPr>
            <w:tcW w:w="1559" w:type="dxa"/>
            <w:vAlign w:val="center"/>
          </w:tcPr>
          <w:p w14:paraId="65C2E93E" w14:textId="77777777" w:rsidR="005742EB" w:rsidRPr="003D1C86" w:rsidRDefault="005742EB" w:rsidP="00107C19">
            <w:pPr>
              <w:ind w:left="0"/>
              <w:jc w:val="center"/>
              <w:rPr>
                <w:sz w:val="28"/>
                <w:szCs w:val="28"/>
              </w:rPr>
            </w:pPr>
            <w:r w:rsidRPr="003D1C86">
              <w:rPr>
                <w:sz w:val="28"/>
                <w:szCs w:val="28"/>
              </w:rPr>
              <w:t>U</w:t>
            </w:r>
          </w:p>
        </w:tc>
      </w:tr>
    </w:tbl>
    <w:p w14:paraId="7C5CD3A9" w14:textId="3986D8EF" w:rsidR="00040AF6" w:rsidRPr="003D1C86" w:rsidRDefault="00040AF6" w:rsidP="00F17FBD">
      <w:pPr>
        <w:pStyle w:val="Heading2"/>
      </w:pPr>
      <w:bookmarkStart w:id="184" w:name="_Toc78616020"/>
      <w:bookmarkStart w:id="185" w:name="_Toc78616021"/>
      <w:bookmarkStart w:id="186" w:name="_Toc77785428"/>
      <w:r w:rsidRPr="003D1C86">
        <w:t>Quản lý Khách hàng</w:t>
      </w:r>
      <w:bookmarkEnd w:id="184"/>
    </w:p>
    <w:bookmarkEnd w:id="185"/>
    <w:p w14:paraId="3D485985"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 xml:space="preserve">GSBH, ADMIN NPP, ADMIN SALE, HO có quyền chỉnh sửa thông tin khách hàng. </w:t>
      </w:r>
    </w:p>
    <w:p w14:paraId="1B9F082E"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HO, ADMIN, GSBH, ASM có quyền xóa định vị khách hàng</w:t>
      </w:r>
    </w:p>
    <w:p w14:paraId="3F097D6A"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NVBH không được quyền chỉnh sửa thông tin KH (bắt đầu từ tháng 8)</w:t>
      </w:r>
    </w:p>
    <w:p w14:paraId="6A1D27E4"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GSBH có quyền tạm ngưng khách hàng</w:t>
      </w:r>
    </w:p>
    <w:p w14:paraId="7B90549A" w14:textId="77777777" w:rsidR="00040AF6" w:rsidRPr="003D1C86" w:rsidRDefault="00040AF6" w:rsidP="008633E7">
      <w:pPr>
        <w:pStyle w:val="ListParagraph"/>
        <w:widowControl/>
        <w:numPr>
          <w:ilvl w:val="0"/>
          <w:numId w:val="19"/>
        </w:numPr>
        <w:spacing w:before="0" w:after="200" w:line="276" w:lineRule="auto"/>
        <w:rPr>
          <w:sz w:val="28"/>
          <w:szCs w:val="28"/>
        </w:rPr>
      </w:pPr>
      <w:r w:rsidRPr="003D1C86">
        <w:rPr>
          <w:sz w:val="28"/>
          <w:szCs w:val="28"/>
        </w:rPr>
        <w:t>Khách hàng sau ba tháng không phát sinh doanh số tự động chuyển sang trạng thái tạm ngưng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0AF6" w:rsidRPr="003D1C86" w14:paraId="39E75850" w14:textId="77777777" w:rsidTr="00FB2A60">
        <w:trPr>
          <w:trHeight w:val="284"/>
          <w:jc w:val="center"/>
        </w:trPr>
        <w:tc>
          <w:tcPr>
            <w:tcW w:w="1590" w:type="pct"/>
            <w:tcBorders>
              <w:top w:val="single" w:sz="18" w:space="0" w:color="808080"/>
              <w:left w:val="single" w:sz="18" w:space="0" w:color="808080"/>
            </w:tcBorders>
            <w:shd w:val="clear" w:color="auto" w:fill="F3F3F3"/>
            <w:vAlign w:val="center"/>
          </w:tcPr>
          <w:p w14:paraId="4E30BEA7" w14:textId="77777777" w:rsidR="00040AF6" w:rsidRPr="003D1C86" w:rsidRDefault="00040AF6" w:rsidP="00FB2A60">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F0EE802" w14:textId="2EE843C6" w:rsidR="00040AF6" w:rsidRPr="003D1C86" w:rsidRDefault="00040AF6" w:rsidP="00040AF6">
            <w:pPr>
              <w:pStyle w:val="BodyText"/>
              <w:ind w:left="0"/>
              <w:rPr>
                <w:color w:val="984806"/>
                <w:sz w:val="28"/>
                <w:szCs w:val="28"/>
                <w:lang w:eastAsia="ar-SA"/>
              </w:rPr>
            </w:pPr>
            <w:r w:rsidRPr="003D1C86">
              <w:rPr>
                <w:color w:val="984806"/>
                <w:sz w:val="28"/>
                <w:szCs w:val="28"/>
                <w:lang w:eastAsia="ar-SA"/>
              </w:rPr>
              <w:t>Quản lý khách hàng</w:t>
            </w:r>
          </w:p>
        </w:tc>
      </w:tr>
      <w:tr w:rsidR="00040AF6" w:rsidRPr="003D1C86" w14:paraId="05C80D7D" w14:textId="77777777" w:rsidTr="00FB2A60">
        <w:trPr>
          <w:trHeight w:val="284"/>
          <w:jc w:val="center"/>
        </w:trPr>
        <w:tc>
          <w:tcPr>
            <w:tcW w:w="1590" w:type="pct"/>
            <w:tcBorders>
              <w:left w:val="single" w:sz="18" w:space="0" w:color="808080"/>
            </w:tcBorders>
            <w:shd w:val="clear" w:color="auto" w:fill="F3F3F3"/>
            <w:vAlign w:val="center"/>
          </w:tcPr>
          <w:p w14:paraId="7B33C8C1" w14:textId="77777777" w:rsidR="00040AF6" w:rsidRPr="003D1C86" w:rsidRDefault="00040AF6" w:rsidP="00FB2A60">
            <w:pPr>
              <w:ind w:left="142"/>
              <w:rPr>
                <w:b/>
                <w:sz w:val="28"/>
                <w:szCs w:val="28"/>
              </w:rPr>
            </w:pPr>
            <w:r w:rsidRPr="003D1C86">
              <w:rPr>
                <w:b/>
                <w:sz w:val="28"/>
                <w:szCs w:val="28"/>
              </w:rPr>
              <w:t>Mô tả</w:t>
            </w:r>
          </w:p>
        </w:tc>
        <w:tc>
          <w:tcPr>
            <w:tcW w:w="3410" w:type="pct"/>
            <w:tcBorders>
              <w:right w:val="single" w:sz="18" w:space="0" w:color="808080"/>
            </w:tcBorders>
            <w:vAlign w:val="center"/>
          </w:tcPr>
          <w:p w14:paraId="64302FCF" w14:textId="0E639604" w:rsidR="008D18F4" w:rsidRPr="003D1C86" w:rsidRDefault="008D18F4" w:rsidP="008D18F4">
            <w:pPr>
              <w:ind w:left="0"/>
              <w:rPr>
                <w:color w:val="984806"/>
                <w:sz w:val="28"/>
                <w:szCs w:val="28"/>
              </w:rPr>
            </w:pPr>
            <w:r w:rsidRPr="003D1C86">
              <w:rPr>
                <w:color w:val="984806"/>
                <w:sz w:val="28"/>
                <w:szCs w:val="28"/>
              </w:rPr>
              <w:t xml:space="preserve">GSBH, ADMIN NPP, ADMIN SALE, HO có quyền chỉnh sửa thông tin khách hàng. </w:t>
            </w:r>
          </w:p>
          <w:p w14:paraId="27A71482" w14:textId="77777777" w:rsidR="008D18F4" w:rsidRPr="003D1C86" w:rsidRDefault="008D18F4" w:rsidP="008D18F4">
            <w:pPr>
              <w:ind w:left="0"/>
              <w:rPr>
                <w:color w:val="984806"/>
                <w:sz w:val="28"/>
                <w:szCs w:val="28"/>
              </w:rPr>
            </w:pPr>
            <w:r w:rsidRPr="003D1C86">
              <w:rPr>
                <w:color w:val="984806"/>
                <w:sz w:val="28"/>
                <w:szCs w:val="28"/>
              </w:rPr>
              <w:t>HO, ADMIN, GSBH, ASM có quyền xóa định vị khách hàng</w:t>
            </w:r>
          </w:p>
          <w:p w14:paraId="4FCA7FD0" w14:textId="77777777" w:rsidR="008D18F4" w:rsidRPr="003D1C86" w:rsidRDefault="008D18F4" w:rsidP="008D18F4">
            <w:pPr>
              <w:ind w:left="0"/>
              <w:rPr>
                <w:color w:val="984806"/>
                <w:sz w:val="28"/>
                <w:szCs w:val="28"/>
              </w:rPr>
            </w:pPr>
            <w:r w:rsidRPr="003D1C86">
              <w:rPr>
                <w:color w:val="984806"/>
                <w:sz w:val="28"/>
                <w:szCs w:val="28"/>
              </w:rPr>
              <w:t xml:space="preserve">NVBH không được quyền chỉnh sửa thông tin KH </w:t>
            </w:r>
            <w:r w:rsidRPr="003D1C86">
              <w:rPr>
                <w:color w:val="984806"/>
                <w:sz w:val="28"/>
                <w:szCs w:val="28"/>
              </w:rPr>
              <w:lastRenderedPageBreak/>
              <w:t>(bắt đầu từ tháng 8)</w:t>
            </w:r>
          </w:p>
          <w:p w14:paraId="26963E6F" w14:textId="77777777" w:rsidR="008D18F4" w:rsidRPr="003D1C86" w:rsidRDefault="008D18F4" w:rsidP="008D18F4">
            <w:pPr>
              <w:ind w:left="0"/>
              <w:rPr>
                <w:color w:val="984806"/>
                <w:sz w:val="28"/>
                <w:szCs w:val="28"/>
              </w:rPr>
            </w:pPr>
            <w:r w:rsidRPr="003D1C86">
              <w:rPr>
                <w:color w:val="984806"/>
                <w:sz w:val="28"/>
                <w:szCs w:val="28"/>
              </w:rPr>
              <w:t>GSBH có quyền tạm ngưng khách hàng</w:t>
            </w:r>
          </w:p>
          <w:p w14:paraId="6CE5E311" w14:textId="77777777" w:rsidR="008D18F4" w:rsidRPr="003D1C86" w:rsidRDefault="008D18F4" w:rsidP="008D18F4">
            <w:pPr>
              <w:ind w:left="0"/>
              <w:rPr>
                <w:color w:val="984806"/>
                <w:sz w:val="28"/>
                <w:szCs w:val="28"/>
              </w:rPr>
            </w:pPr>
            <w:r w:rsidRPr="003D1C86">
              <w:rPr>
                <w:color w:val="984806"/>
                <w:sz w:val="28"/>
                <w:szCs w:val="28"/>
              </w:rPr>
              <w:t>Khách hàng sau ba tháng không phát sinh doanh số tự động chuyển sang trạng thái tạm ngưng</w:t>
            </w:r>
          </w:p>
          <w:p w14:paraId="600DA035" w14:textId="7C0EF093" w:rsidR="00040AF6" w:rsidRPr="003D1C86" w:rsidRDefault="00040AF6" w:rsidP="00FB2A60">
            <w:pPr>
              <w:pStyle w:val="BodyText"/>
              <w:ind w:left="0"/>
              <w:rPr>
                <w:color w:val="984806"/>
                <w:sz w:val="28"/>
                <w:szCs w:val="28"/>
                <w:lang w:eastAsia="ar-SA"/>
              </w:rPr>
            </w:pPr>
          </w:p>
        </w:tc>
      </w:tr>
      <w:tr w:rsidR="00040AF6" w:rsidRPr="003D1C86" w14:paraId="715B6023" w14:textId="77777777" w:rsidTr="00FB2A60">
        <w:trPr>
          <w:trHeight w:val="395"/>
          <w:jc w:val="center"/>
        </w:trPr>
        <w:tc>
          <w:tcPr>
            <w:tcW w:w="1590" w:type="pct"/>
            <w:tcBorders>
              <w:left w:val="single" w:sz="18" w:space="0" w:color="808080"/>
            </w:tcBorders>
            <w:shd w:val="clear" w:color="auto" w:fill="F3F3F3"/>
            <w:vAlign w:val="center"/>
          </w:tcPr>
          <w:p w14:paraId="66BA2E07" w14:textId="77777777" w:rsidR="00040AF6" w:rsidRPr="003D1C86" w:rsidRDefault="00040AF6" w:rsidP="00FB2A60">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0F84B689" w14:textId="6AC27FB6" w:rsidR="00040AF6" w:rsidRPr="003D1C86" w:rsidRDefault="00040AF6" w:rsidP="00FB2A60">
            <w:pPr>
              <w:ind w:left="0"/>
              <w:rPr>
                <w:color w:val="984806"/>
                <w:sz w:val="28"/>
                <w:szCs w:val="28"/>
              </w:rPr>
            </w:pPr>
            <w:r w:rsidRPr="003D1C86">
              <w:rPr>
                <w:color w:val="984806"/>
                <w:sz w:val="28"/>
                <w:szCs w:val="28"/>
              </w:rPr>
              <w:t xml:space="preserve">- </w:t>
            </w:r>
            <w:r w:rsidR="008D18F4" w:rsidRPr="003D1C86">
              <w:rPr>
                <w:color w:val="984806"/>
                <w:sz w:val="28"/>
                <w:szCs w:val="28"/>
              </w:rPr>
              <w:t>GSBH, ADMIN NPP, ADMIN SALE, HO</w:t>
            </w:r>
          </w:p>
        </w:tc>
      </w:tr>
      <w:tr w:rsidR="00040AF6" w:rsidRPr="003D1C86" w14:paraId="5A8ABDDC" w14:textId="77777777" w:rsidTr="00FB2A60">
        <w:trPr>
          <w:trHeight w:val="812"/>
          <w:jc w:val="center"/>
        </w:trPr>
        <w:tc>
          <w:tcPr>
            <w:tcW w:w="1590" w:type="pct"/>
            <w:tcBorders>
              <w:left w:val="single" w:sz="18" w:space="0" w:color="808080"/>
            </w:tcBorders>
            <w:shd w:val="clear" w:color="auto" w:fill="F3F3F3"/>
            <w:vAlign w:val="center"/>
          </w:tcPr>
          <w:p w14:paraId="59840BA9" w14:textId="77777777" w:rsidR="00040AF6" w:rsidRPr="003D1C86" w:rsidRDefault="00040AF6" w:rsidP="00FB2A60">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39C0306E" w14:textId="77777777" w:rsidR="00040AF6" w:rsidRPr="003D1C86" w:rsidRDefault="00040AF6" w:rsidP="00FB2A60">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D0EC43B" w14:textId="77777777" w:rsidR="00040AF6" w:rsidRPr="003D1C86" w:rsidRDefault="00040AF6" w:rsidP="00FB2A60">
            <w:pPr>
              <w:pStyle w:val="BodyText"/>
              <w:ind w:left="0"/>
              <w:rPr>
                <w:sz w:val="28"/>
                <w:szCs w:val="28"/>
              </w:rPr>
            </w:pPr>
            <w:r w:rsidRPr="003D1C86">
              <w:rPr>
                <w:color w:val="984806"/>
                <w:sz w:val="28"/>
                <w:szCs w:val="28"/>
                <w:lang w:eastAsia="ar-SA"/>
              </w:rPr>
              <w:t>- Có quyền vào chức năng</w:t>
            </w:r>
          </w:p>
        </w:tc>
      </w:tr>
      <w:tr w:rsidR="00040AF6" w:rsidRPr="003D1C86" w14:paraId="09C82606" w14:textId="77777777" w:rsidTr="00FB2A60">
        <w:trPr>
          <w:trHeight w:val="530"/>
          <w:jc w:val="center"/>
        </w:trPr>
        <w:tc>
          <w:tcPr>
            <w:tcW w:w="1590" w:type="pct"/>
            <w:tcBorders>
              <w:left w:val="single" w:sz="18" w:space="0" w:color="808080"/>
              <w:bottom w:val="single" w:sz="8" w:space="0" w:color="808080"/>
            </w:tcBorders>
            <w:shd w:val="clear" w:color="auto" w:fill="F3F3F3"/>
            <w:vAlign w:val="center"/>
          </w:tcPr>
          <w:p w14:paraId="17A28421" w14:textId="77777777" w:rsidR="00040AF6" w:rsidRPr="003D1C86" w:rsidRDefault="00040AF6" w:rsidP="00FB2A60">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0B3AC58" w14:textId="5135D291" w:rsidR="008D18F4" w:rsidRPr="003D1C86" w:rsidRDefault="008D18F4" w:rsidP="008D18F4">
            <w:pPr>
              <w:pStyle w:val="BodyText"/>
              <w:ind w:left="0"/>
              <w:rPr>
                <w:sz w:val="28"/>
                <w:szCs w:val="28"/>
                <w:lang w:eastAsia="ar-SA"/>
              </w:rPr>
            </w:pPr>
            <w:r w:rsidRPr="003D1C86">
              <w:rPr>
                <w:color w:val="984806"/>
                <w:sz w:val="28"/>
                <w:szCs w:val="28"/>
                <w:lang w:eastAsia="ar-SA"/>
              </w:rPr>
              <w:t>-  GSBH có quyền sửa thông tin, tạm ngưng hoặc xoá vị trí khách hàng trong phạm vi dữ liệu</w:t>
            </w:r>
          </w:p>
          <w:p w14:paraId="2B3E22C2" w14:textId="28838B46" w:rsidR="00040AF6" w:rsidRPr="003D1C86" w:rsidRDefault="00040AF6" w:rsidP="00FB2A60">
            <w:pPr>
              <w:pStyle w:val="BodyText"/>
              <w:ind w:left="0"/>
              <w:rPr>
                <w:sz w:val="28"/>
                <w:szCs w:val="28"/>
                <w:lang w:eastAsia="ar-SA"/>
              </w:rPr>
            </w:pPr>
          </w:p>
        </w:tc>
      </w:tr>
      <w:tr w:rsidR="00040AF6" w:rsidRPr="003D1C86" w14:paraId="314DDBCB" w14:textId="77777777" w:rsidTr="00FB2A60">
        <w:trPr>
          <w:trHeight w:val="284"/>
          <w:jc w:val="center"/>
        </w:trPr>
        <w:tc>
          <w:tcPr>
            <w:tcW w:w="1590" w:type="pct"/>
            <w:tcBorders>
              <w:left w:val="single" w:sz="18" w:space="0" w:color="808080"/>
              <w:bottom w:val="single" w:sz="4" w:space="0" w:color="808080"/>
            </w:tcBorders>
            <w:shd w:val="clear" w:color="auto" w:fill="F3F3F3"/>
            <w:vAlign w:val="center"/>
          </w:tcPr>
          <w:p w14:paraId="5E677AD6" w14:textId="77777777" w:rsidR="00040AF6" w:rsidRPr="003D1C86" w:rsidRDefault="00040AF6" w:rsidP="00FB2A60">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2E04899" w14:textId="77777777" w:rsidR="00040AF6" w:rsidRPr="003D1C86" w:rsidRDefault="00040AF6" w:rsidP="00FB2A60">
            <w:pPr>
              <w:ind w:left="0"/>
              <w:rPr>
                <w:color w:val="984806"/>
                <w:sz w:val="28"/>
                <w:szCs w:val="28"/>
                <w:lang w:eastAsia="ar-SA"/>
              </w:rPr>
            </w:pPr>
            <w:r w:rsidRPr="003D1C86">
              <w:rPr>
                <w:color w:val="984806"/>
                <w:sz w:val="28"/>
                <w:szCs w:val="28"/>
                <w:lang w:eastAsia="ar-SA"/>
              </w:rPr>
              <w:t>-N/A</w:t>
            </w:r>
          </w:p>
        </w:tc>
      </w:tr>
      <w:tr w:rsidR="00040AF6" w:rsidRPr="003D1C86" w14:paraId="35A93396" w14:textId="77777777" w:rsidTr="00FB2A60">
        <w:trPr>
          <w:trHeight w:val="284"/>
          <w:jc w:val="center"/>
        </w:trPr>
        <w:tc>
          <w:tcPr>
            <w:tcW w:w="1590" w:type="pct"/>
            <w:tcBorders>
              <w:left w:val="single" w:sz="18" w:space="0" w:color="808080"/>
              <w:bottom w:val="single" w:sz="18" w:space="0" w:color="808080"/>
            </w:tcBorders>
            <w:shd w:val="clear" w:color="auto" w:fill="F3F3F3"/>
            <w:vAlign w:val="center"/>
          </w:tcPr>
          <w:p w14:paraId="12F5B5CB" w14:textId="77777777" w:rsidR="00040AF6" w:rsidRPr="003D1C86" w:rsidRDefault="00040AF6" w:rsidP="00FB2A60">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74BE550" w14:textId="18DBD287" w:rsidR="00040AF6" w:rsidRPr="003D1C86" w:rsidRDefault="00040AF6" w:rsidP="00FB2A60">
            <w:pPr>
              <w:ind w:left="0"/>
              <w:rPr>
                <w:color w:val="984806"/>
                <w:sz w:val="28"/>
                <w:szCs w:val="28"/>
                <w:lang w:eastAsia="ar-SA"/>
              </w:rPr>
            </w:pPr>
          </w:p>
        </w:tc>
      </w:tr>
    </w:tbl>
    <w:p w14:paraId="372CCF58" w14:textId="4CF709EE" w:rsidR="00040AF6" w:rsidRPr="003D1C86" w:rsidRDefault="00EC1230">
      <w:pPr>
        <w:pStyle w:val="Heading3"/>
        <w:rPr>
          <w:ins w:id="187" w:author="Chungpth" w:date="2021-08-17T14:01:00Z"/>
          <w:rPrChange w:id="188" w:author="Chungpth" w:date="2021-08-17T15:49:00Z">
            <w:rPr>
              <w:ins w:id="189" w:author="Chungpth" w:date="2021-08-17T14:01:00Z"/>
              <w:highlight w:val="yellow"/>
            </w:rPr>
          </w:rPrChange>
        </w:rPr>
        <w:pPrChange w:id="190" w:author="Chungpth" w:date="2021-08-17T14:01:00Z">
          <w:pPr>
            <w:pStyle w:val="Heading3"/>
            <w:numPr>
              <w:ilvl w:val="0"/>
              <w:numId w:val="0"/>
            </w:numPr>
            <w:ind w:left="0" w:firstLine="0"/>
          </w:pPr>
        </w:pPrChange>
      </w:pPr>
      <w:ins w:id="191" w:author="Chungpth" w:date="2021-08-19T20:37:00Z">
        <w:r>
          <w:rPr>
            <w:noProof/>
            <w:snapToGrid/>
          </w:rPr>
          <w:lastRenderedPageBreak/>
          <w:drawing>
            <wp:anchor distT="0" distB="0" distL="114300" distR="114300" simplePos="0" relativeHeight="251660288" behindDoc="0" locked="0" layoutInCell="1" allowOverlap="1" wp14:anchorId="780E3B72" wp14:editId="19A65928">
              <wp:simplePos x="0" y="0"/>
              <wp:positionH relativeFrom="column">
                <wp:posOffset>-28575</wp:posOffset>
              </wp:positionH>
              <wp:positionV relativeFrom="paragraph">
                <wp:posOffset>351790</wp:posOffset>
              </wp:positionV>
              <wp:extent cx="5895975" cy="3082290"/>
              <wp:effectExtent l="0" t="0" r="952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95975" cy="3082290"/>
                      </a:xfrm>
                      <a:prstGeom prst="rect">
                        <a:avLst/>
                      </a:prstGeom>
                    </pic:spPr>
                  </pic:pic>
                </a:graphicData>
              </a:graphic>
              <wp14:sizeRelH relativeFrom="margin">
                <wp14:pctWidth>0</wp14:pctWidth>
              </wp14:sizeRelH>
              <wp14:sizeRelV relativeFrom="margin">
                <wp14:pctHeight>0</wp14:pctHeight>
              </wp14:sizeRelV>
            </wp:anchor>
          </w:drawing>
        </w:r>
      </w:ins>
      <w:commentRangeStart w:id="192"/>
      <w:commentRangeStart w:id="193"/>
      <w:del w:id="194" w:author="Chungpth" w:date="2021-08-17T14:01:00Z">
        <w:r w:rsidR="00040AF6" w:rsidRPr="003D1C86" w:rsidDel="00176DD8">
          <w:rPr>
            <w:rPrChange w:id="195" w:author="Chungpth" w:date="2021-08-17T15:49:00Z">
              <w:rPr>
                <w:highlight w:val="yellow"/>
              </w:rPr>
            </w:rPrChange>
          </w:rPr>
          <w:delText xml:space="preserve">3.3.1 </w:delText>
        </w:r>
      </w:del>
      <w:r w:rsidR="00040AF6" w:rsidRPr="003D1C86">
        <w:rPr>
          <w:rPrChange w:id="196" w:author="Chungpth" w:date="2021-08-17T15:49:00Z">
            <w:rPr>
              <w:highlight w:val="yellow"/>
            </w:rPr>
          </w:rPrChange>
        </w:rPr>
        <w:t>Màn hình chức năng</w:t>
      </w:r>
      <w:commentRangeEnd w:id="192"/>
      <w:r w:rsidR="005B7BD9">
        <w:rPr>
          <w:rStyle w:val="CommentReference"/>
          <w:rFonts w:ascii="Times New Roman" w:hAnsi="Times New Roman"/>
          <w:b w:val="0"/>
          <w:i w:val="0"/>
        </w:rPr>
        <w:commentReference w:id="192"/>
      </w:r>
      <w:commentRangeEnd w:id="193"/>
      <w:r w:rsidR="00EC5D3F">
        <w:rPr>
          <w:rStyle w:val="CommentReference"/>
          <w:rFonts w:ascii="Times New Roman" w:hAnsi="Times New Roman"/>
          <w:b w:val="0"/>
          <w:i w:val="0"/>
        </w:rPr>
        <w:commentReference w:id="193"/>
      </w:r>
    </w:p>
    <w:p w14:paraId="790305A2" w14:textId="5DBD9481" w:rsidR="00176DD8" w:rsidRPr="003D1C86" w:rsidRDefault="00176DD8">
      <w:pPr>
        <w:rPr>
          <w:rPrChange w:id="197" w:author="Chungpth" w:date="2021-08-17T15:49:00Z">
            <w:rPr>
              <w:rFonts w:ascii="Times New Roman" w:hAnsi="Times New Roman"/>
              <w:sz w:val="28"/>
              <w:szCs w:val="28"/>
              <w:highlight w:val="yellow"/>
            </w:rPr>
          </w:rPrChange>
        </w:rPr>
        <w:pPrChange w:id="198" w:author="Chungpth" w:date="2021-08-17T14:01:00Z">
          <w:pPr>
            <w:pStyle w:val="Heading3"/>
            <w:numPr>
              <w:ilvl w:val="0"/>
              <w:numId w:val="0"/>
            </w:numPr>
            <w:ind w:left="0" w:firstLine="0"/>
          </w:pPr>
        </w:pPrChange>
      </w:pPr>
    </w:p>
    <w:p w14:paraId="4D1B323E" w14:textId="5B0C75EF" w:rsidR="00040AF6" w:rsidRPr="003D1C86" w:rsidDel="009F0F9A" w:rsidRDefault="00176DD8" w:rsidP="00040AF6">
      <w:pPr>
        <w:ind w:left="0"/>
        <w:rPr>
          <w:del w:id="199" w:author="Chungpth" w:date="2021-08-17T14:01:00Z"/>
          <w:noProof/>
          <w:snapToGrid/>
          <w:sz w:val="28"/>
          <w:szCs w:val="28"/>
        </w:rPr>
      </w:pPr>
      <w:ins w:id="200" w:author="Chungpth" w:date="2021-08-17T14:01:00Z">
        <w:r w:rsidRPr="005C6A0A">
          <w:rPr>
            <w:noProof/>
            <w:snapToGrid/>
            <w:sz w:val="28"/>
            <w:szCs w:val="28"/>
          </w:rPr>
          <w:t xml:space="preserve">                       </w:t>
        </w:r>
        <w:r w:rsidRPr="003D1C86">
          <w:rPr>
            <w:noProof/>
            <w:snapToGrid/>
            <w:sz w:val="28"/>
            <w:szCs w:val="28"/>
          </w:rPr>
          <w:t xml:space="preserve">Màn hình </w:t>
        </w:r>
      </w:ins>
      <w:ins w:id="201" w:author="Chungpth" w:date="2021-08-17T14:10:00Z">
        <w:r w:rsidRPr="003D1C86">
          <w:rPr>
            <w:noProof/>
            <w:snapToGrid/>
            <w:sz w:val="28"/>
            <w:szCs w:val="28"/>
          </w:rPr>
          <w:t xml:space="preserve">cập nhật vị trí điểm bán </w:t>
        </w:r>
      </w:ins>
      <w:ins w:id="202" w:author="Chungpth" w:date="2021-08-17T14:01:00Z">
        <w:r w:rsidRPr="003D1C86">
          <w:rPr>
            <w:noProof/>
            <w:snapToGrid/>
            <w:sz w:val="28"/>
            <w:szCs w:val="28"/>
          </w:rPr>
          <w:t>trên tablet</w:t>
        </w:r>
      </w:ins>
      <w:ins w:id="203" w:author="Chungpth" w:date="2021-08-17T14:10:00Z">
        <w:r w:rsidRPr="003D1C86">
          <w:rPr>
            <w:noProof/>
            <w:snapToGrid/>
            <w:sz w:val="28"/>
            <w:szCs w:val="28"/>
          </w:rPr>
          <w:t xml:space="preserve"> của GSBH</w:t>
        </w:r>
      </w:ins>
      <w:del w:id="204" w:author="Chungpth" w:date="2021-08-17T14:01:00Z">
        <w:r w:rsidR="008D18F4" w:rsidRPr="003D1C86" w:rsidDel="00176DD8">
          <w:rPr>
            <w:noProof/>
            <w:snapToGrid/>
            <w:sz w:val="28"/>
            <w:szCs w:val="28"/>
          </w:rPr>
          <w:delText>N/A</w:delText>
        </w:r>
      </w:del>
    </w:p>
    <w:p w14:paraId="52815449" w14:textId="74338D7B" w:rsidR="009F0F9A" w:rsidRPr="005C6A0A" w:rsidRDefault="009F0F9A" w:rsidP="00176DD8">
      <w:pPr>
        <w:ind w:left="0"/>
        <w:rPr>
          <w:ins w:id="205" w:author="Chungpth" w:date="2021-08-17T14:11:00Z"/>
          <w:noProof/>
          <w:snapToGrid/>
          <w:sz w:val="28"/>
          <w:szCs w:val="28"/>
        </w:rPr>
      </w:pPr>
      <w:ins w:id="206" w:author="Chungpth" w:date="2021-08-17T14:11:00Z">
        <w:r w:rsidRPr="005C6A0A">
          <w:rPr>
            <w:noProof/>
            <w:snapToGrid/>
            <w:rPrChange w:id="207" w:author="Unknown">
              <w:rPr>
                <w:noProof/>
              </w:rPr>
            </w:rPrChange>
          </w:rPr>
          <w:drawing>
            <wp:inline distT="0" distB="0" distL="0" distR="0" wp14:anchorId="78C796B9" wp14:editId="4A875739">
              <wp:extent cx="5943600" cy="31007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0705"/>
                      </a:xfrm>
                      <a:prstGeom prst="rect">
                        <a:avLst/>
                      </a:prstGeom>
                    </pic:spPr>
                  </pic:pic>
                </a:graphicData>
              </a:graphic>
            </wp:inline>
          </w:drawing>
        </w:r>
      </w:ins>
    </w:p>
    <w:p w14:paraId="4A9332E1" w14:textId="2434BFC4" w:rsidR="00176DD8" w:rsidRPr="003D1C86" w:rsidRDefault="009F0F9A" w:rsidP="00040AF6">
      <w:pPr>
        <w:ind w:left="0"/>
        <w:rPr>
          <w:ins w:id="208" w:author="Chungpth" w:date="2021-08-17T14:26:00Z"/>
          <w:noProof/>
          <w:snapToGrid/>
          <w:sz w:val="28"/>
          <w:szCs w:val="28"/>
        </w:rPr>
      </w:pPr>
      <w:ins w:id="209" w:author="Chungpth" w:date="2021-08-17T14:11:00Z">
        <w:r w:rsidRPr="003D1C86">
          <w:rPr>
            <w:noProof/>
            <w:snapToGrid/>
            <w:sz w:val="28"/>
            <w:szCs w:val="28"/>
          </w:rPr>
          <w:t xml:space="preserve">                        Màn hình xem </w:t>
        </w:r>
      </w:ins>
      <w:ins w:id="210" w:author="Chungpth" w:date="2021-08-17T14:12:00Z">
        <w:r w:rsidRPr="003D1C86">
          <w:rPr>
            <w:noProof/>
            <w:snapToGrid/>
            <w:sz w:val="28"/>
            <w:szCs w:val="28"/>
          </w:rPr>
          <w:t>chi tiết khách hàng</w:t>
        </w:r>
      </w:ins>
      <w:ins w:id="211" w:author="Chungpth" w:date="2021-08-17T14:11:00Z">
        <w:r w:rsidRPr="003D1C86">
          <w:rPr>
            <w:noProof/>
            <w:snapToGrid/>
            <w:sz w:val="28"/>
            <w:szCs w:val="28"/>
          </w:rPr>
          <w:t xml:space="preserve"> trên tablet của GSBH</w:t>
        </w:r>
      </w:ins>
    </w:p>
    <w:p w14:paraId="16AD9141" w14:textId="59041A74" w:rsidR="00D0523D" w:rsidRPr="005C6A0A" w:rsidRDefault="00D0523D" w:rsidP="00040AF6">
      <w:pPr>
        <w:ind w:left="0"/>
        <w:rPr>
          <w:ins w:id="212" w:author="Chungpth" w:date="2021-08-17T14:10:00Z"/>
          <w:noProof/>
          <w:snapToGrid/>
          <w:sz w:val="28"/>
          <w:szCs w:val="28"/>
        </w:rPr>
      </w:pPr>
      <w:ins w:id="213" w:author="Chungpth" w:date="2021-08-17T14:26:00Z">
        <w:r w:rsidRPr="005C6A0A">
          <w:rPr>
            <w:noProof/>
            <w:snapToGrid/>
            <w:rPrChange w:id="214" w:author="Unknown">
              <w:rPr>
                <w:noProof/>
              </w:rPr>
            </w:rPrChange>
          </w:rPr>
          <w:lastRenderedPageBreak/>
          <w:drawing>
            <wp:inline distT="0" distB="0" distL="0" distR="0" wp14:anchorId="0D77CC54" wp14:editId="47633E13">
              <wp:extent cx="5943600" cy="2328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28545"/>
                      </a:xfrm>
                      <a:prstGeom prst="rect">
                        <a:avLst/>
                      </a:prstGeom>
                    </pic:spPr>
                  </pic:pic>
                </a:graphicData>
              </a:graphic>
            </wp:inline>
          </w:drawing>
        </w:r>
      </w:ins>
    </w:p>
    <w:p w14:paraId="2763551C" w14:textId="52EC2AB9" w:rsidR="00040AF6" w:rsidRPr="003D1C86" w:rsidRDefault="00D0523D">
      <w:pPr>
        <w:ind w:left="0"/>
        <w:rPr>
          <w:sz w:val="28"/>
          <w:szCs w:val="28"/>
        </w:rPr>
        <w:pPrChange w:id="215" w:author="Chungpth" w:date="2021-08-17T14:01:00Z">
          <w:pPr>
            <w:keepNext/>
            <w:ind w:left="0"/>
          </w:pPr>
        </w:pPrChange>
      </w:pPr>
      <w:ins w:id="216" w:author="Chungpth" w:date="2021-08-17T14:26:00Z">
        <w:r w:rsidRPr="003D1C86">
          <w:rPr>
            <w:sz w:val="28"/>
            <w:szCs w:val="28"/>
          </w:rPr>
          <w:t xml:space="preserve">              </w:t>
        </w:r>
      </w:ins>
      <w:ins w:id="217" w:author="Chungpth" w:date="2021-08-17T18:58:00Z">
        <w:r w:rsidR="005C6A0A">
          <w:rPr>
            <w:sz w:val="28"/>
            <w:szCs w:val="28"/>
          </w:rPr>
          <w:t xml:space="preserve">   </w:t>
        </w:r>
      </w:ins>
      <w:ins w:id="218" w:author="Chungpth" w:date="2021-08-17T14:26:00Z">
        <w:r w:rsidRPr="003D1C86">
          <w:rPr>
            <w:sz w:val="28"/>
            <w:szCs w:val="28"/>
          </w:rPr>
          <w:t xml:space="preserve">  Màn hình chỉnh sửa khách hàng trên web của </w:t>
        </w:r>
      </w:ins>
      <w:ins w:id="219" w:author="Chungpth" w:date="2021-08-17T14:27:00Z">
        <w:r w:rsidRPr="003D1C86">
          <w:rPr>
            <w:sz w:val="28"/>
            <w:szCs w:val="28"/>
          </w:rPr>
          <w:t>GSBH</w:t>
        </w:r>
      </w:ins>
    </w:p>
    <w:p w14:paraId="4AE48F10" w14:textId="77777777" w:rsidR="008D18F4" w:rsidRPr="003D1C86" w:rsidRDefault="00040AF6" w:rsidP="008D18F4">
      <w:pPr>
        <w:pStyle w:val="Heading3"/>
        <w:numPr>
          <w:ilvl w:val="0"/>
          <w:numId w:val="0"/>
        </w:numPr>
        <w:ind w:left="720"/>
        <w:rPr>
          <w:rFonts w:ascii="Times New Roman" w:hAnsi="Times New Roman"/>
          <w:sz w:val="28"/>
          <w:szCs w:val="28"/>
          <w:rPrChange w:id="220" w:author="Chungpth" w:date="2021-08-17T15:49:00Z">
            <w:rPr>
              <w:rFonts w:ascii="Times New Roman" w:hAnsi="Times New Roman"/>
              <w:sz w:val="28"/>
              <w:szCs w:val="28"/>
              <w:highlight w:val="yellow"/>
            </w:rPr>
          </w:rPrChange>
        </w:rPr>
      </w:pPr>
      <w:r w:rsidRPr="003D1C86">
        <w:rPr>
          <w:rFonts w:ascii="Times New Roman" w:hAnsi="Times New Roman"/>
          <w:sz w:val="28"/>
          <w:szCs w:val="28"/>
          <w:rPrChange w:id="221" w:author="Chungpth" w:date="2021-08-17T15:49:00Z">
            <w:rPr>
              <w:rFonts w:ascii="Times New Roman" w:hAnsi="Times New Roman"/>
              <w:sz w:val="28"/>
              <w:szCs w:val="28"/>
              <w:highlight w:val="yellow"/>
            </w:rPr>
          </w:rPrChange>
        </w:rPr>
        <w:t xml:space="preserve">3.3.1 </w:t>
      </w:r>
      <w:r w:rsidR="008D18F4" w:rsidRPr="003D1C86">
        <w:rPr>
          <w:rFonts w:ascii="Times New Roman" w:hAnsi="Times New Roman"/>
          <w:sz w:val="28"/>
          <w:szCs w:val="28"/>
          <w:rPrChange w:id="222" w:author="Chungpth" w:date="2021-08-17T15:49:00Z">
            <w:rPr>
              <w:rFonts w:ascii="Times New Roman" w:hAnsi="Times New Roman"/>
              <w:sz w:val="28"/>
              <w:szCs w:val="28"/>
              <w:highlight w:val="yellow"/>
            </w:rPr>
          </w:rPrChange>
        </w:rPr>
        <w:t>Mô tả dòng sự kiến chính (Basic Flow)</w:t>
      </w: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5001"/>
        <w:gridCol w:w="1445"/>
      </w:tblGrid>
      <w:tr w:rsidR="00040AF6" w:rsidRPr="003D1C86" w14:paraId="160152AF" w14:textId="77777777" w:rsidTr="008D18F4">
        <w:trPr>
          <w:trHeight w:val="530"/>
        </w:trPr>
        <w:tc>
          <w:tcPr>
            <w:tcW w:w="4151" w:type="dxa"/>
            <w:shd w:val="pct5" w:color="auto" w:fill="auto"/>
          </w:tcPr>
          <w:p w14:paraId="20CBF70E" w14:textId="77777777" w:rsidR="00040AF6" w:rsidRPr="003D1C86" w:rsidRDefault="00040AF6" w:rsidP="00FB2A60">
            <w:pPr>
              <w:ind w:left="0"/>
              <w:jc w:val="center"/>
              <w:rPr>
                <w:b/>
                <w:sz w:val="28"/>
                <w:szCs w:val="28"/>
              </w:rPr>
            </w:pPr>
            <w:r w:rsidRPr="005C6A0A">
              <w:rPr>
                <w:b/>
                <w:sz w:val="28"/>
                <w:szCs w:val="28"/>
              </w:rPr>
              <w:t>Hành động của tác nhân</w:t>
            </w:r>
          </w:p>
        </w:tc>
        <w:tc>
          <w:tcPr>
            <w:tcW w:w="5001" w:type="dxa"/>
            <w:shd w:val="pct5" w:color="auto" w:fill="auto"/>
          </w:tcPr>
          <w:p w14:paraId="4BD19DAA" w14:textId="77777777" w:rsidR="00040AF6" w:rsidRPr="003D1C86" w:rsidRDefault="00040AF6" w:rsidP="00FB2A60">
            <w:pPr>
              <w:ind w:left="0"/>
              <w:jc w:val="center"/>
              <w:rPr>
                <w:b/>
                <w:sz w:val="28"/>
                <w:szCs w:val="28"/>
              </w:rPr>
            </w:pPr>
            <w:r w:rsidRPr="003D1C86">
              <w:rPr>
                <w:b/>
                <w:sz w:val="28"/>
                <w:szCs w:val="28"/>
              </w:rPr>
              <w:t>Phản ứng của hệ thống</w:t>
            </w:r>
          </w:p>
        </w:tc>
        <w:tc>
          <w:tcPr>
            <w:tcW w:w="1445" w:type="dxa"/>
            <w:shd w:val="pct5" w:color="auto" w:fill="auto"/>
          </w:tcPr>
          <w:p w14:paraId="439A6AD5" w14:textId="77777777" w:rsidR="00040AF6" w:rsidRPr="003D1C86" w:rsidRDefault="00040AF6" w:rsidP="00FB2A60">
            <w:pPr>
              <w:ind w:left="0"/>
              <w:jc w:val="center"/>
              <w:rPr>
                <w:b/>
                <w:sz w:val="28"/>
                <w:szCs w:val="28"/>
              </w:rPr>
            </w:pPr>
            <w:r w:rsidRPr="003D1C86">
              <w:rPr>
                <w:b/>
                <w:sz w:val="28"/>
                <w:szCs w:val="28"/>
              </w:rPr>
              <w:t>Dữ liệu liên quan (C/R/U/D)</w:t>
            </w:r>
          </w:p>
        </w:tc>
      </w:tr>
      <w:tr w:rsidR="00040AF6" w:rsidRPr="003D1C86" w14:paraId="0B4F545A" w14:textId="77777777" w:rsidTr="008D18F4">
        <w:tc>
          <w:tcPr>
            <w:tcW w:w="4151" w:type="dxa"/>
          </w:tcPr>
          <w:p w14:paraId="4BCDCD3A" w14:textId="119139BD" w:rsidR="00040AF6" w:rsidRPr="003D1C86" w:rsidRDefault="008D18F4" w:rsidP="008633E7">
            <w:pPr>
              <w:pStyle w:val="Sothutu-1so"/>
              <w:numPr>
                <w:ilvl w:val="0"/>
                <w:numId w:val="6"/>
              </w:numPr>
              <w:rPr>
                <w:sz w:val="28"/>
                <w:szCs w:val="28"/>
              </w:rPr>
            </w:pPr>
            <w:r w:rsidRPr="003D1C86">
              <w:rPr>
                <w:sz w:val="28"/>
                <w:szCs w:val="28"/>
              </w:rPr>
              <w:t>Ho phân quyền cho Giám sát bán hàng</w:t>
            </w:r>
          </w:p>
          <w:p w14:paraId="3147191E" w14:textId="77777777" w:rsidR="00040AF6" w:rsidRPr="003D1C86" w:rsidRDefault="00040AF6" w:rsidP="00FB2A60">
            <w:pPr>
              <w:pStyle w:val="Sothutu-1so"/>
              <w:numPr>
                <w:ilvl w:val="0"/>
                <w:numId w:val="0"/>
              </w:numPr>
              <w:rPr>
                <w:sz w:val="28"/>
                <w:szCs w:val="28"/>
              </w:rPr>
            </w:pPr>
          </w:p>
        </w:tc>
        <w:tc>
          <w:tcPr>
            <w:tcW w:w="5001" w:type="dxa"/>
          </w:tcPr>
          <w:p w14:paraId="0F9B4EB8" w14:textId="455BE7F0" w:rsidR="00040AF6" w:rsidRPr="003D1C86" w:rsidRDefault="008D18F4" w:rsidP="00FB2A60">
            <w:pPr>
              <w:pStyle w:val="Sothutu-1so"/>
              <w:numPr>
                <w:ilvl w:val="0"/>
                <w:numId w:val="0"/>
              </w:numPr>
              <w:rPr>
                <w:sz w:val="28"/>
                <w:szCs w:val="28"/>
              </w:rPr>
            </w:pPr>
            <w:r w:rsidRPr="003D1C86">
              <w:rPr>
                <w:sz w:val="28"/>
                <w:szCs w:val="28"/>
              </w:rPr>
              <w:t>Giám sát vào được chức năng quản lý khách hàng</w:t>
            </w:r>
          </w:p>
        </w:tc>
        <w:tc>
          <w:tcPr>
            <w:tcW w:w="1445" w:type="dxa"/>
          </w:tcPr>
          <w:p w14:paraId="5427B2DF" w14:textId="637D3EF6" w:rsidR="00040AF6" w:rsidRPr="003D1C86" w:rsidRDefault="008D18F4" w:rsidP="00FB2A60">
            <w:pPr>
              <w:ind w:left="0"/>
              <w:jc w:val="both"/>
              <w:rPr>
                <w:sz w:val="28"/>
                <w:szCs w:val="28"/>
              </w:rPr>
            </w:pPr>
            <w:r w:rsidRPr="003D1C86">
              <w:rPr>
                <w:sz w:val="28"/>
                <w:szCs w:val="28"/>
              </w:rPr>
              <w:t>R</w:t>
            </w:r>
          </w:p>
          <w:p w14:paraId="12060089" w14:textId="77777777" w:rsidR="00040AF6" w:rsidRPr="003D1C86" w:rsidRDefault="00040AF6" w:rsidP="00FB2A60">
            <w:pPr>
              <w:ind w:left="0"/>
              <w:jc w:val="both"/>
              <w:rPr>
                <w:sz w:val="28"/>
                <w:szCs w:val="28"/>
              </w:rPr>
            </w:pPr>
          </w:p>
        </w:tc>
      </w:tr>
      <w:tr w:rsidR="00040AF6" w:rsidRPr="003D1C86" w14:paraId="2E081405" w14:textId="77777777" w:rsidTr="008D18F4">
        <w:tc>
          <w:tcPr>
            <w:tcW w:w="4151" w:type="dxa"/>
          </w:tcPr>
          <w:p w14:paraId="7D63A63B" w14:textId="1933A783" w:rsidR="00040AF6" w:rsidRPr="003D1C86" w:rsidRDefault="00FB2A60" w:rsidP="008633E7">
            <w:pPr>
              <w:pStyle w:val="Sothutu-1so"/>
              <w:numPr>
                <w:ilvl w:val="0"/>
                <w:numId w:val="6"/>
              </w:numPr>
              <w:rPr>
                <w:sz w:val="28"/>
                <w:szCs w:val="28"/>
              </w:rPr>
            </w:pPr>
            <w:r w:rsidRPr="003D1C86">
              <w:rPr>
                <w:sz w:val="28"/>
                <w:szCs w:val="28"/>
              </w:rPr>
              <w:t>Giá</w:t>
            </w:r>
            <w:r w:rsidR="008D18F4" w:rsidRPr="003D1C86">
              <w:rPr>
                <w:sz w:val="28"/>
                <w:szCs w:val="28"/>
              </w:rPr>
              <w:t>m sát bán hàng chỉnh sửa thông tin khách hàng</w:t>
            </w:r>
            <w:ins w:id="223" w:author="Chungpth" w:date="2021-08-17T14:13:00Z">
              <w:r w:rsidR="009F0F9A" w:rsidRPr="003D1C86">
                <w:rPr>
                  <w:sz w:val="28"/>
                  <w:szCs w:val="28"/>
                </w:rPr>
                <w:t xml:space="preserve"> trên phiên bản web</w:t>
              </w:r>
            </w:ins>
          </w:p>
        </w:tc>
        <w:tc>
          <w:tcPr>
            <w:tcW w:w="5001" w:type="dxa"/>
          </w:tcPr>
          <w:p w14:paraId="72ED25B5" w14:textId="007C0774" w:rsidR="00040AF6" w:rsidRPr="003D1C86" w:rsidRDefault="008D18F4" w:rsidP="008633E7">
            <w:pPr>
              <w:pStyle w:val="Sothutu-1so"/>
              <w:numPr>
                <w:ilvl w:val="0"/>
                <w:numId w:val="6"/>
              </w:numPr>
              <w:rPr>
                <w:sz w:val="28"/>
                <w:szCs w:val="28"/>
              </w:rPr>
            </w:pPr>
            <w:r w:rsidRPr="003D1C86">
              <w:rPr>
                <w:sz w:val="28"/>
                <w:szCs w:val="28"/>
              </w:rPr>
              <w:t>Giám sát bán hàng có thể chỉnh sửa thông tin khách hàng, xoá vị trí, tạm ngưng khách hàng thuộc phạm vi vùng dữ liệu của mình</w:t>
            </w:r>
            <w:ins w:id="224" w:author="Chungpth" w:date="2021-08-17T14:12:00Z">
              <w:r w:rsidR="009F0F9A" w:rsidRPr="003D1C86">
                <w:rPr>
                  <w:sz w:val="28"/>
                  <w:szCs w:val="28"/>
                </w:rPr>
                <w:t xml:space="preserve"> trên phiên bản web</w:t>
              </w:r>
            </w:ins>
            <w:del w:id="225" w:author="Chungpth" w:date="2021-08-17T14:12:00Z">
              <w:r w:rsidRPr="003D1C86" w:rsidDel="009F0F9A">
                <w:rPr>
                  <w:sz w:val="28"/>
                  <w:szCs w:val="28"/>
                </w:rPr>
                <w:delText>.</w:delText>
              </w:r>
            </w:del>
          </w:p>
          <w:p w14:paraId="40143B5B" w14:textId="7BF125F4" w:rsidR="00040AF6" w:rsidRDefault="00304F2A" w:rsidP="008D18F4">
            <w:pPr>
              <w:pStyle w:val="Sothutu-1so"/>
              <w:numPr>
                <w:ilvl w:val="0"/>
                <w:numId w:val="0"/>
              </w:numPr>
              <w:ind w:left="360"/>
              <w:rPr>
                <w:ins w:id="226" w:author="Chungpth" w:date="2021-08-18T16:10:00Z"/>
                <w:sz w:val="28"/>
                <w:szCs w:val="28"/>
              </w:rPr>
            </w:pPr>
            <w:ins w:id="227" w:author="Chungpth" w:date="2021-08-18T16:10:00Z">
              <w:r>
                <w:rPr>
                  <w:sz w:val="28"/>
                  <w:szCs w:val="28"/>
                </w:rPr>
                <w:t>Các thông tin như sau:</w:t>
              </w:r>
            </w:ins>
          </w:p>
          <w:p w14:paraId="01AC5B82" w14:textId="77777777" w:rsidR="00304F2A" w:rsidRDefault="00304F2A">
            <w:pPr>
              <w:pStyle w:val="ListParagraph"/>
              <w:keepLines/>
              <w:numPr>
                <w:ilvl w:val="0"/>
                <w:numId w:val="19"/>
              </w:numPr>
              <w:spacing w:before="0" w:line="240" w:lineRule="auto"/>
              <w:ind w:left="0" w:firstLine="0"/>
              <w:jc w:val="both"/>
              <w:rPr>
                <w:ins w:id="228" w:author="Chungpth" w:date="2021-08-18T16:11:00Z"/>
                <w:sz w:val="26"/>
                <w:szCs w:val="26"/>
              </w:rPr>
              <w:pPrChange w:id="229" w:author="Chungpth" w:date="2021-08-18T16:12:00Z">
                <w:pPr>
                  <w:pStyle w:val="ListParagraph"/>
                  <w:keepLines/>
                  <w:numPr>
                    <w:numId w:val="19"/>
                  </w:numPr>
                  <w:spacing w:before="0" w:line="240" w:lineRule="auto"/>
                  <w:ind w:hanging="360"/>
                  <w:jc w:val="both"/>
                </w:pPr>
              </w:pPrChange>
            </w:pPr>
            <w:ins w:id="230" w:author="Chungpth" w:date="2021-08-18T16:11:00Z">
              <w:r>
                <w:rPr>
                  <w:sz w:val="26"/>
                  <w:szCs w:val="26"/>
                </w:rPr>
                <w:t>Đơn vị (NPP) không được sửa</w:t>
              </w:r>
            </w:ins>
          </w:p>
          <w:p w14:paraId="4C3F4831" w14:textId="77777777" w:rsidR="00304F2A" w:rsidRDefault="00304F2A">
            <w:pPr>
              <w:pStyle w:val="ListParagraph"/>
              <w:keepLines/>
              <w:numPr>
                <w:ilvl w:val="0"/>
                <w:numId w:val="19"/>
              </w:numPr>
              <w:spacing w:before="0" w:line="240" w:lineRule="auto"/>
              <w:ind w:left="0" w:firstLine="0"/>
              <w:jc w:val="both"/>
              <w:rPr>
                <w:ins w:id="231" w:author="Chungpth" w:date="2021-08-18T16:11:00Z"/>
                <w:sz w:val="26"/>
                <w:szCs w:val="26"/>
              </w:rPr>
              <w:pPrChange w:id="232" w:author="Chungpth" w:date="2021-08-18T16:12:00Z">
                <w:pPr>
                  <w:pStyle w:val="ListParagraph"/>
                  <w:keepLines/>
                  <w:numPr>
                    <w:numId w:val="19"/>
                  </w:numPr>
                  <w:spacing w:before="0" w:line="240" w:lineRule="auto"/>
                  <w:ind w:hanging="360"/>
                  <w:jc w:val="both"/>
                </w:pPr>
              </w:pPrChange>
            </w:pPr>
            <w:ins w:id="233" w:author="Chungpth" w:date="2021-08-18T16:11:00Z">
              <w:r>
                <w:rPr>
                  <w:sz w:val="26"/>
                  <w:szCs w:val="26"/>
                </w:rPr>
                <w:t>Mã khách hàng: Không được sửa.</w:t>
              </w:r>
            </w:ins>
          </w:p>
          <w:p w14:paraId="32C161F6" w14:textId="77777777" w:rsidR="00304F2A" w:rsidRDefault="00304F2A" w:rsidP="00304F2A">
            <w:pPr>
              <w:pStyle w:val="ListParagraph"/>
              <w:keepLines/>
              <w:numPr>
                <w:ilvl w:val="0"/>
                <w:numId w:val="19"/>
              </w:numPr>
              <w:spacing w:before="0" w:line="240" w:lineRule="auto"/>
              <w:ind w:left="0" w:firstLine="0"/>
              <w:jc w:val="both"/>
              <w:rPr>
                <w:ins w:id="234" w:author="Chungpth" w:date="2021-08-18T16:11:00Z"/>
                <w:sz w:val="26"/>
                <w:szCs w:val="26"/>
              </w:rPr>
            </w:pPr>
            <w:ins w:id="235" w:author="Chungpth" w:date="2021-08-18T16:11:00Z">
              <w:r w:rsidRPr="002C5332">
                <w:rPr>
                  <w:sz w:val="26"/>
                  <w:szCs w:val="26"/>
                </w:rPr>
                <w:t>Tên cửa hàng*</w:t>
              </w:r>
            </w:ins>
          </w:p>
          <w:p w14:paraId="3FD7E2E6" w14:textId="77777777" w:rsidR="00304F2A" w:rsidRPr="002C5332" w:rsidRDefault="00304F2A" w:rsidP="00304F2A">
            <w:pPr>
              <w:pStyle w:val="ListParagraph"/>
              <w:keepLines/>
              <w:numPr>
                <w:ilvl w:val="0"/>
                <w:numId w:val="19"/>
              </w:numPr>
              <w:spacing w:before="0" w:line="240" w:lineRule="auto"/>
              <w:ind w:left="0" w:firstLine="0"/>
              <w:jc w:val="both"/>
              <w:rPr>
                <w:ins w:id="236" w:author="Chungpth" w:date="2021-08-18T16:11:00Z"/>
                <w:sz w:val="26"/>
                <w:szCs w:val="26"/>
              </w:rPr>
            </w:pPr>
            <w:ins w:id="237" w:author="Chungpth" w:date="2021-08-18T16:11:00Z">
              <w:r>
                <w:rPr>
                  <w:sz w:val="26"/>
                  <w:szCs w:val="26"/>
                </w:rPr>
                <w:t>Liên hệ</w:t>
              </w:r>
            </w:ins>
          </w:p>
          <w:p w14:paraId="582864CD" w14:textId="77777777" w:rsidR="00304F2A" w:rsidRDefault="00304F2A" w:rsidP="00304F2A">
            <w:pPr>
              <w:pStyle w:val="ListParagraph"/>
              <w:keepLines/>
              <w:numPr>
                <w:ilvl w:val="0"/>
                <w:numId w:val="19"/>
              </w:numPr>
              <w:spacing w:before="0" w:line="240" w:lineRule="auto"/>
              <w:ind w:left="0" w:firstLine="0"/>
              <w:jc w:val="both"/>
              <w:rPr>
                <w:ins w:id="238" w:author="Chungpth" w:date="2021-08-18T16:11:00Z"/>
                <w:sz w:val="26"/>
                <w:szCs w:val="26"/>
              </w:rPr>
            </w:pPr>
            <w:ins w:id="239" w:author="Chungpth" w:date="2021-08-18T16:11:00Z">
              <w:r w:rsidRPr="002C5332">
                <w:rPr>
                  <w:sz w:val="26"/>
                  <w:szCs w:val="26"/>
                </w:rPr>
                <w:t>Loại khách hàng*</w:t>
              </w:r>
            </w:ins>
          </w:p>
          <w:p w14:paraId="20AFDEBF" w14:textId="77777777" w:rsidR="00304F2A" w:rsidRDefault="00304F2A" w:rsidP="00304F2A">
            <w:pPr>
              <w:pStyle w:val="ListParagraph"/>
              <w:keepLines/>
              <w:numPr>
                <w:ilvl w:val="0"/>
                <w:numId w:val="19"/>
              </w:numPr>
              <w:spacing w:before="0" w:line="240" w:lineRule="auto"/>
              <w:ind w:left="0" w:firstLine="0"/>
              <w:jc w:val="both"/>
              <w:rPr>
                <w:ins w:id="240" w:author="Chungpth" w:date="2021-08-18T16:11:00Z"/>
                <w:sz w:val="26"/>
                <w:szCs w:val="26"/>
              </w:rPr>
            </w:pPr>
            <w:ins w:id="241" w:author="Chungpth" w:date="2021-08-18T16:11:00Z">
              <w:r>
                <w:rPr>
                  <w:sz w:val="26"/>
                  <w:szCs w:val="26"/>
                </w:rPr>
                <w:t>Nhóm kho</w:t>
              </w:r>
            </w:ins>
          </w:p>
          <w:p w14:paraId="160109CD" w14:textId="77777777" w:rsidR="00304F2A" w:rsidRDefault="00304F2A" w:rsidP="00304F2A">
            <w:pPr>
              <w:pStyle w:val="ListParagraph"/>
              <w:keepLines/>
              <w:numPr>
                <w:ilvl w:val="0"/>
                <w:numId w:val="19"/>
              </w:numPr>
              <w:spacing w:before="0" w:line="240" w:lineRule="auto"/>
              <w:ind w:left="0" w:firstLine="0"/>
              <w:jc w:val="both"/>
              <w:rPr>
                <w:ins w:id="242" w:author="Chungpth" w:date="2021-08-18T16:11:00Z"/>
                <w:sz w:val="26"/>
                <w:szCs w:val="26"/>
              </w:rPr>
            </w:pPr>
            <w:ins w:id="243" w:author="Chungpth" w:date="2021-08-18T16:11:00Z">
              <w:r w:rsidRPr="002C5332">
                <w:rPr>
                  <w:sz w:val="26"/>
                  <w:szCs w:val="26"/>
                </w:rPr>
                <w:t>Trạng</w:t>
              </w:r>
              <w:r>
                <w:rPr>
                  <w:sz w:val="26"/>
                  <w:szCs w:val="26"/>
                </w:rPr>
                <w:t xml:space="preserve"> </w:t>
              </w:r>
              <w:r w:rsidRPr="002C5332">
                <w:rPr>
                  <w:sz w:val="26"/>
                  <w:szCs w:val="26"/>
                </w:rPr>
                <w:t>thái*</w:t>
              </w:r>
              <w:r>
                <w:rPr>
                  <w:sz w:val="26"/>
                  <w:szCs w:val="26"/>
                </w:rPr>
                <w:t>: Hoạt động /tạm ngưng</w:t>
              </w:r>
            </w:ins>
          </w:p>
          <w:p w14:paraId="40E1AABB" w14:textId="77777777" w:rsidR="00304F2A" w:rsidRPr="002C5332" w:rsidRDefault="00304F2A" w:rsidP="00304F2A">
            <w:pPr>
              <w:pStyle w:val="ListParagraph"/>
              <w:keepLines/>
              <w:numPr>
                <w:ilvl w:val="0"/>
                <w:numId w:val="19"/>
              </w:numPr>
              <w:spacing w:before="0" w:line="240" w:lineRule="auto"/>
              <w:ind w:left="0" w:firstLine="0"/>
              <w:jc w:val="both"/>
              <w:rPr>
                <w:ins w:id="244" w:author="Chungpth" w:date="2021-08-18T16:11:00Z"/>
                <w:sz w:val="26"/>
                <w:szCs w:val="26"/>
              </w:rPr>
            </w:pPr>
            <w:ins w:id="245" w:author="Chungpth" w:date="2021-08-18T16:11:00Z">
              <w:r w:rsidRPr="002C5332">
                <w:rPr>
                  <w:sz w:val="26"/>
                  <w:szCs w:val="26"/>
                </w:rPr>
                <w:t>Email</w:t>
              </w:r>
            </w:ins>
          </w:p>
          <w:p w14:paraId="2C5F96AF" w14:textId="77777777" w:rsidR="00304F2A" w:rsidRPr="002C5332" w:rsidRDefault="00304F2A" w:rsidP="00304F2A">
            <w:pPr>
              <w:pStyle w:val="ListParagraph"/>
              <w:keepLines/>
              <w:numPr>
                <w:ilvl w:val="0"/>
                <w:numId w:val="19"/>
              </w:numPr>
              <w:spacing w:before="0" w:line="240" w:lineRule="auto"/>
              <w:ind w:left="0" w:firstLine="0"/>
              <w:jc w:val="both"/>
              <w:rPr>
                <w:ins w:id="246" w:author="Chungpth" w:date="2021-08-18T16:11:00Z"/>
                <w:sz w:val="26"/>
                <w:szCs w:val="26"/>
              </w:rPr>
            </w:pPr>
            <w:ins w:id="247" w:author="Chungpth" w:date="2021-08-18T16:11:00Z">
              <w:r w:rsidRPr="002C5332">
                <w:rPr>
                  <w:sz w:val="26"/>
                  <w:szCs w:val="26"/>
                </w:rPr>
                <w:lastRenderedPageBreak/>
                <w:t>CMND</w:t>
              </w:r>
            </w:ins>
          </w:p>
          <w:p w14:paraId="6A248DBD" w14:textId="77777777" w:rsidR="00304F2A" w:rsidRPr="002C5332" w:rsidRDefault="00304F2A" w:rsidP="00304F2A">
            <w:pPr>
              <w:pStyle w:val="ListParagraph"/>
              <w:keepLines/>
              <w:numPr>
                <w:ilvl w:val="0"/>
                <w:numId w:val="19"/>
              </w:numPr>
              <w:spacing w:before="0" w:line="240" w:lineRule="auto"/>
              <w:ind w:left="0" w:firstLine="0"/>
              <w:jc w:val="both"/>
              <w:rPr>
                <w:ins w:id="248" w:author="Chungpth" w:date="2021-08-18T16:11:00Z"/>
                <w:sz w:val="26"/>
                <w:szCs w:val="26"/>
              </w:rPr>
            </w:pPr>
            <w:ins w:id="249" w:author="Chungpth" w:date="2021-08-18T16:11:00Z">
              <w:r w:rsidRPr="002C5332">
                <w:rPr>
                  <w:sz w:val="26"/>
                  <w:szCs w:val="26"/>
                </w:rPr>
                <w:t>Điện thoại bàn</w:t>
              </w:r>
            </w:ins>
          </w:p>
          <w:p w14:paraId="175E8785" w14:textId="77777777" w:rsidR="00304F2A" w:rsidRPr="002C5332" w:rsidRDefault="00304F2A" w:rsidP="00304F2A">
            <w:pPr>
              <w:pStyle w:val="ListParagraph"/>
              <w:keepLines/>
              <w:numPr>
                <w:ilvl w:val="0"/>
                <w:numId w:val="19"/>
              </w:numPr>
              <w:spacing w:before="0" w:line="240" w:lineRule="auto"/>
              <w:ind w:left="0" w:firstLine="0"/>
              <w:jc w:val="both"/>
              <w:rPr>
                <w:ins w:id="250" w:author="Chungpth" w:date="2021-08-18T16:11:00Z"/>
                <w:sz w:val="26"/>
                <w:szCs w:val="26"/>
              </w:rPr>
            </w:pPr>
            <w:ins w:id="251" w:author="Chungpth" w:date="2021-08-18T16:11:00Z">
              <w:r w:rsidRPr="002C5332">
                <w:rPr>
                  <w:sz w:val="26"/>
                  <w:szCs w:val="26"/>
                </w:rPr>
                <w:t>Tỉnh/thành*</w:t>
              </w:r>
            </w:ins>
          </w:p>
          <w:p w14:paraId="2081B676" w14:textId="77777777" w:rsidR="00304F2A" w:rsidRPr="002C5332" w:rsidRDefault="00304F2A" w:rsidP="00304F2A">
            <w:pPr>
              <w:pStyle w:val="ListParagraph"/>
              <w:keepLines/>
              <w:numPr>
                <w:ilvl w:val="0"/>
                <w:numId w:val="19"/>
              </w:numPr>
              <w:spacing w:before="0" w:line="240" w:lineRule="auto"/>
              <w:ind w:left="0" w:firstLine="0"/>
              <w:jc w:val="both"/>
              <w:rPr>
                <w:ins w:id="252" w:author="Chungpth" w:date="2021-08-18T16:11:00Z"/>
                <w:sz w:val="26"/>
                <w:szCs w:val="26"/>
              </w:rPr>
            </w:pPr>
            <w:ins w:id="253" w:author="Chungpth" w:date="2021-08-18T16:11:00Z">
              <w:r w:rsidRPr="002C5332">
                <w:rPr>
                  <w:sz w:val="26"/>
                  <w:szCs w:val="26"/>
                </w:rPr>
                <w:t>Quận/huyện*</w:t>
              </w:r>
            </w:ins>
          </w:p>
          <w:p w14:paraId="2B4188BD" w14:textId="77777777" w:rsidR="00304F2A" w:rsidRPr="002C5332" w:rsidRDefault="00304F2A" w:rsidP="00304F2A">
            <w:pPr>
              <w:pStyle w:val="ListParagraph"/>
              <w:keepLines/>
              <w:numPr>
                <w:ilvl w:val="0"/>
                <w:numId w:val="19"/>
              </w:numPr>
              <w:spacing w:before="0" w:line="240" w:lineRule="auto"/>
              <w:ind w:left="0" w:firstLine="0"/>
              <w:jc w:val="both"/>
              <w:rPr>
                <w:ins w:id="254" w:author="Chungpth" w:date="2021-08-18T16:11:00Z"/>
                <w:sz w:val="26"/>
                <w:szCs w:val="26"/>
              </w:rPr>
            </w:pPr>
            <w:ins w:id="255" w:author="Chungpth" w:date="2021-08-18T16:11:00Z">
              <w:r w:rsidRPr="002C5332">
                <w:rPr>
                  <w:sz w:val="26"/>
                  <w:szCs w:val="26"/>
                </w:rPr>
                <w:t>Phường/xã*</w:t>
              </w:r>
            </w:ins>
          </w:p>
          <w:p w14:paraId="0C277329" w14:textId="77777777" w:rsidR="00304F2A" w:rsidRPr="002C5332" w:rsidRDefault="00304F2A" w:rsidP="00304F2A">
            <w:pPr>
              <w:pStyle w:val="ListParagraph"/>
              <w:keepLines/>
              <w:numPr>
                <w:ilvl w:val="0"/>
                <w:numId w:val="19"/>
              </w:numPr>
              <w:spacing w:before="0" w:line="240" w:lineRule="auto"/>
              <w:ind w:left="0" w:firstLine="0"/>
              <w:jc w:val="both"/>
              <w:rPr>
                <w:ins w:id="256" w:author="Chungpth" w:date="2021-08-18T16:11:00Z"/>
                <w:sz w:val="26"/>
                <w:szCs w:val="26"/>
              </w:rPr>
            </w:pPr>
            <w:ins w:id="257" w:author="Chungpth" w:date="2021-08-18T16:11:00Z">
              <w:r w:rsidRPr="002C5332">
                <w:rPr>
                  <w:sz w:val="26"/>
                  <w:szCs w:val="26"/>
                </w:rPr>
                <w:t>Đường</w:t>
              </w:r>
            </w:ins>
          </w:p>
          <w:p w14:paraId="60799DB8" w14:textId="77777777" w:rsidR="00304F2A" w:rsidRPr="002C5332" w:rsidRDefault="00304F2A" w:rsidP="00304F2A">
            <w:pPr>
              <w:pStyle w:val="ListParagraph"/>
              <w:keepLines/>
              <w:numPr>
                <w:ilvl w:val="0"/>
                <w:numId w:val="19"/>
              </w:numPr>
              <w:spacing w:before="0" w:line="240" w:lineRule="auto"/>
              <w:ind w:left="0" w:firstLine="0"/>
              <w:jc w:val="both"/>
              <w:rPr>
                <w:ins w:id="258" w:author="Chungpth" w:date="2021-08-18T16:11:00Z"/>
                <w:sz w:val="26"/>
                <w:szCs w:val="26"/>
              </w:rPr>
            </w:pPr>
            <w:ins w:id="259" w:author="Chungpth" w:date="2021-08-18T16:11:00Z">
              <w:r w:rsidRPr="002C5332">
                <w:rPr>
                  <w:sz w:val="26"/>
                  <w:szCs w:val="26"/>
                </w:rPr>
                <w:t>Số nhà</w:t>
              </w:r>
            </w:ins>
          </w:p>
          <w:p w14:paraId="34A49408" w14:textId="77777777" w:rsidR="00304F2A" w:rsidRPr="002C5332" w:rsidRDefault="00304F2A" w:rsidP="00304F2A">
            <w:pPr>
              <w:pStyle w:val="ListParagraph"/>
              <w:keepLines/>
              <w:numPr>
                <w:ilvl w:val="0"/>
                <w:numId w:val="19"/>
              </w:numPr>
              <w:spacing w:before="0" w:line="240" w:lineRule="auto"/>
              <w:ind w:left="0" w:firstLine="0"/>
              <w:jc w:val="both"/>
              <w:rPr>
                <w:ins w:id="260" w:author="Chungpth" w:date="2021-08-18T16:11:00Z"/>
                <w:sz w:val="26"/>
                <w:szCs w:val="26"/>
              </w:rPr>
            </w:pPr>
            <w:ins w:id="261" w:author="Chungpth" w:date="2021-08-18T16:11:00Z">
              <w:r w:rsidRPr="002C5332">
                <w:rPr>
                  <w:sz w:val="26"/>
                  <w:szCs w:val="26"/>
                </w:rPr>
                <w:t>Ngày sinh</w:t>
              </w:r>
            </w:ins>
          </w:p>
          <w:p w14:paraId="28CFB7DF" w14:textId="77777777" w:rsidR="00304F2A" w:rsidRPr="002C5332" w:rsidRDefault="00304F2A" w:rsidP="00304F2A">
            <w:pPr>
              <w:pStyle w:val="ListParagraph"/>
              <w:keepLines/>
              <w:numPr>
                <w:ilvl w:val="0"/>
                <w:numId w:val="19"/>
              </w:numPr>
              <w:spacing w:before="0" w:line="240" w:lineRule="auto"/>
              <w:ind w:left="0" w:firstLine="0"/>
              <w:jc w:val="both"/>
              <w:rPr>
                <w:ins w:id="262" w:author="Chungpth" w:date="2021-08-18T16:11:00Z"/>
                <w:sz w:val="26"/>
                <w:szCs w:val="26"/>
              </w:rPr>
            </w:pPr>
            <w:ins w:id="263" w:author="Chungpth" w:date="2021-08-18T16:11:00Z">
              <w:r w:rsidRPr="002C5332">
                <w:rPr>
                  <w:sz w:val="26"/>
                  <w:szCs w:val="26"/>
                </w:rPr>
                <w:t>Ngày bắt đầu</w:t>
              </w:r>
            </w:ins>
          </w:p>
          <w:p w14:paraId="43CDABFF" w14:textId="77777777" w:rsidR="00304F2A" w:rsidRDefault="00304F2A" w:rsidP="00304F2A">
            <w:pPr>
              <w:pStyle w:val="ListParagraph"/>
              <w:keepLines/>
              <w:numPr>
                <w:ilvl w:val="0"/>
                <w:numId w:val="19"/>
              </w:numPr>
              <w:spacing w:before="0" w:line="240" w:lineRule="auto"/>
              <w:ind w:left="0" w:firstLine="0"/>
              <w:jc w:val="both"/>
              <w:rPr>
                <w:ins w:id="264" w:author="Chungpth" w:date="2021-08-18T16:11:00Z"/>
                <w:sz w:val="26"/>
                <w:szCs w:val="26"/>
              </w:rPr>
            </w:pPr>
            <w:ins w:id="265" w:author="Chungpth" w:date="2021-08-18T16:11:00Z">
              <w:r w:rsidRPr="002C5332">
                <w:rPr>
                  <w:sz w:val="26"/>
                  <w:szCs w:val="26"/>
                </w:rPr>
                <w:t>Ngày kết thúc</w:t>
              </w:r>
            </w:ins>
          </w:p>
          <w:p w14:paraId="444C2223" w14:textId="77777777" w:rsidR="00304F2A" w:rsidRDefault="00304F2A" w:rsidP="00304F2A">
            <w:pPr>
              <w:pStyle w:val="ListParagraph"/>
              <w:keepLines/>
              <w:numPr>
                <w:ilvl w:val="0"/>
                <w:numId w:val="19"/>
              </w:numPr>
              <w:spacing w:before="0" w:line="240" w:lineRule="auto"/>
              <w:ind w:left="0" w:firstLine="0"/>
              <w:jc w:val="both"/>
              <w:rPr>
                <w:ins w:id="266" w:author="Chungpth" w:date="2021-08-18T16:11:00Z"/>
                <w:sz w:val="26"/>
                <w:szCs w:val="26"/>
              </w:rPr>
            </w:pPr>
            <w:ins w:id="267" w:author="Chungpth" w:date="2021-08-18T16:11:00Z">
              <w:r>
                <w:rPr>
                  <w:sz w:val="26"/>
                  <w:szCs w:val="26"/>
                </w:rPr>
                <w:t>Tuyến giao hàng</w:t>
              </w:r>
            </w:ins>
          </w:p>
          <w:p w14:paraId="37C68403" w14:textId="77777777" w:rsidR="00304F2A" w:rsidRDefault="00304F2A" w:rsidP="00304F2A">
            <w:pPr>
              <w:pStyle w:val="ListParagraph"/>
              <w:keepLines/>
              <w:numPr>
                <w:ilvl w:val="0"/>
                <w:numId w:val="19"/>
              </w:numPr>
              <w:spacing w:before="0" w:line="240" w:lineRule="auto"/>
              <w:ind w:left="0" w:firstLine="0"/>
              <w:jc w:val="both"/>
              <w:rPr>
                <w:ins w:id="268" w:author="Chungpth" w:date="2021-08-18T16:11:00Z"/>
                <w:sz w:val="26"/>
                <w:szCs w:val="26"/>
              </w:rPr>
            </w:pPr>
            <w:ins w:id="269" w:author="Chungpth" w:date="2021-08-18T16:11:00Z">
              <w:r>
                <w:rPr>
                  <w:sz w:val="26"/>
                  <w:szCs w:val="26"/>
                </w:rPr>
                <w:t>Di động</w:t>
              </w:r>
            </w:ins>
          </w:p>
          <w:p w14:paraId="55C34520" w14:textId="77777777" w:rsidR="00304F2A" w:rsidRDefault="00304F2A" w:rsidP="00304F2A">
            <w:pPr>
              <w:pStyle w:val="ListParagraph"/>
              <w:keepLines/>
              <w:numPr>
                <w:ilvl w:val="0"/>
                <w:numId w:val="19"/>
              </w:numPr>
              <w:spacing w:before="0" w:line="240" w:lineRule="auto"/>
              <w:ind w:left="0" w:firstLine="0"/>
              <w:jc w:val="both"/>
              <w:rPr>
                <w:ins w:id="270" w:author="Chungpth" w:date="2021-08-18T16:11:00Z"/>
                <w:sz w:val="26"/>
                <w:szCs w:val="26"/>
              </w:rPr>
            </w:pPr>
            <w:ins w:id="271" w:author="Chungpth" w:date="2021-08-18T16:11:00Z">
              <w:r>
                <w:rPr>
                  <w:sz w:val="26"/>
                  <w:szCs w:val="26"/>
                </w:rPr>
                <w:t xml:space="preserve">Điện thoại bàn </w:t>
              </w:r>
            </w:ins>
          </w:p>
          <w:p w14:paraId="3F3FB4E4" w14:textId="77777777" w:rsidR="00304F2A" w:rsidRDefault="00304F2A" w:rsidP="00304F2A">
            <w:pPr>
              <w:pStyle w:val="ListParagraph"/>
              <w:keepLines/>
              <w:numPr>
                <w:ilvl w:val="0"/>
                <w:numId w:val="19"/>
              </w:numPr>
              <w:spacing w:before="0" w:line="240" w:lineRule="auto"/>
              <w:ind w:left="0" w:firstLine="0"/>
              <w:jc w:val="both"/>
              <w:rPr>
                <w:ins w:id="272" w:author="Chungpth" w:date="2021-08-18T16:11:00Z"/>
                <w:sz w:val="26"/>
                <w:szCs w:val="26"/>
              </w:rPr>
            </w:pPr>
            <w:ins w:id="273" w:author="Chungpth" w:date="2021-08-18T16:11:00Z">
              <w:r>
                <w:rPr>
                  <w:sz w:val="26"/>
                  <w:szCs w:val="26"/>
                </w:rPr>
                <w:t>Email</w:t>
              </w:r>
            </w:ins>
          </w:p>
          <w:p w14:paraId="0A0B679F" w14:textId="77777777" w:rsidR="00304F2A" w:rsidRPr="002C5332" w:rsidRDefault="00304F2A" w:rsidP="00304F2A">
            <w:pPr>
              <w:pStyle w:val="ListParagraph"/>
              <w:keepLines/>
              <w:numPr>
                <w:ilvl w:val="0"/>
                <w:numId w:val="19"/>
              </w:numPr>
              <w:spacing w:before="0" w:line="240" w:lineRule="auto"/>
              <w:ind w:left="0" w:firstLine="0"/>
              <w:jc w:val="both"/>
              <w:rPr>
                <w:ins w:id="274" w:author="Chungpth" w:date="2021-08-18T16:11:00Z"/>
                <w:sz w:val="26"/>
                <w:szCs w:val="26"/>
              </w:rPr>
            </w:pPr>
            <w:ins w:id="275" w:author="Chungpth" w:date="2021-08-18T16:11:00Z">
              <w:r>
                <w:rPr>
                  <w:sz w:val="26"/>
                  <w:szCs w:val="26"/>
                </w:rPr>
                <w:t>Vị trí</w:t>
              </w:r>
            </w:ins>
          </w:p>
          <w:p w14:paraId="7292FB9A" w14:textId="77777777" w:rsidR="00304F2A" w:rsidRPr="002C5332" w:rsidRDefault="00304F2A" w:rsidP="00304F2A">
            <w:pPr>
              <w:pStyle w:val="ListParagraph"/>
              <w:keepLines/>
              <w:numPr>
                <w:ilvl w:val="0"/>
                <w:numId w:val="19"/>
              </w:numPr>
              <w:spacing w:before="0" w:line="240" w:lineRule="auto"/>
              <w:ind w:left="0" w:firstLine="0"/>
              <w:jc w:val="both"/>
              <w:rPr>
                <w:ins w:id="276" w:author="Chungpth" w:date="2021-08-18T16:11:00Z"/>
                <w:sz w:val="26"/>
                <w:szCs w:val="26"/>
              </w:rPr>
            </w:pPr>
            <w:ins w:id="277" w:author="Chungpth" w:date="2021-08-18T16:11:00Z">
              <w:r>
                <w:rPr>
                  <w:sz w:val="26"/>
                  <w:szCs w:val="26"/>
                </w:rPr>
                <w:t>NVGH</w:t>
              </w:r>
            </w:ins>
          </w:p>
          <w:p w14:paraId="0BCB2FAB" w14:textId="77777777" w:rsidR="00304F2A" w:rsidRDefault="00304F2A" w:rsidP="00304F2A">
            <w:pPr>
              <w:pStyle w:val="ListParagraph"/>
              <w:keepLines/>
              <w:numPr>
                <w:ilvl w:val="0"/>
                <w:numId w:val="19"/>
              </w:numPr>
              <w:spacing w:before="0" w:line="240" w:lineRule="auto"/>
              <w:ind w:left="0" w:firstLine="0"/>
              <w:jc w:val="both"/>
              <w:rPr>
                <w:ins w:id="278" w:author="Chungpth" w:date="2021-08-18T16:11:00Z"/>
                <w:sz w:val="26"/>
                <w:szCs w:val="26"/>
              </w:rPr>
            </w:pPr>
            <w:ins w:id="279" w:author="Chungpth" w:date="2021-08-18T16:11:00Z">
              <w:r>
                <w:rPr>
                  <w:sz w:val="26"/>
                  <w:szCs w:val="26"/>
                </w:rPr>
                <w:t>NVTT</w:t>
              </w:r>
            </w:ins>
          </w:p>
          <w:p w14:paraId="0CF07C2E" w14:textId="77777777" w:rsidR="00304F2A" w:rsidRPr="002C5332" w:rsidRDefault="00304F2A" w:rsidP="00304F2A">
            <w:pPr>
              <w:pStyle w:val="ListParagraph"/>
              <w:keepLines/>
              <w:numPr>
                <w:ilvl w:val="0"/>
                <w:numId w:val="19"/>
              </w:numPr>
              <w:spacing w:before="0" w:line="240" w:lineRule="auto"/>
              <w:ind w:left="0" w:firstLine="0"/>
              <w:jc w:val="both"/>
              <w:rPr>
                <w:ins w:id="280" w:author="Chungpth" w:date="2021-08-18T16:11:00Z"/>
                <w:sz w:val="26"/>
                <w:szCs w:val="26"/>
              </w:rPr>
            </w:pPr>
            <w:ins w:id="281" w:author="Chungpth" w:date="2021-08-18T16:11:00Z">
              <w:r>
                <w:rPr>
                  <w:sz w:val="26"/>
                  <w:szCs w:val="26"/>
                </w:rPr>
                <w:t>Vị trí bán hàng</w:t>
              </w:r>
            </w:ins>
          </w:p>
          <w:p w14:paraId="06DE7FDC" w14:textId="7384934F" w:rsidR="00304F2A" w:rsidRPr="003D1C86" w:rsidRDefault="00304F2A" w:rsidP="008D18F4">
            <w:pPr>
              <w:pStyle w:val="Sothutu-1so"/>
              <w:numPr>
                <w:ilvl w:val="0"/>
                <w:numId w:val="0"/>
              </w:numPr>
              <w:ind w:left="360"/>
              <w:rPr>
                <w:sz w:val="28"/>
                <w:szCs w:val="28"/>
              </w:rPr>
            </w:pPr>
          </w:p>
        </w:tc>
        <w:tc>
          <w:tcPr>
            <w:tcW w:w="1445" w:type="dxa"/>
          </w:tcPr>
          <w:p w14:paraId="20DBDF09" w14:textId="6DAE0B9A" w:rsidR="00040AF6" w:rsidRPr="003D1C86" w:rsidRDefault="009F0F9A" w:rsidP="00FB2A60">
            <w:pPr>
              <w:ind w:left="0"/>
              <w:jc w:val="both"/>
              <w:rPr>
                <w:sz w:val="28"/>
                <w:szCs w:val="28"/>
              </w:rPr>
            </w:pPr>
            <w:ins w:id="282" w:author="Chungpth" w:date="2021-08-17T14:13:00Z">
              <w:r w:rsidRPr="003D1C86">
                <w:rPr>
                  <w:sz w:val="28"/>
                  <w:szCs w:val="28"/>
                </w:rPr>
                <w:lastRenderedPageBreak/>
                <w:t>U</w:t>
              </w:r>
            </w:ins>
            <w:del w:id="283" w:author="Chungpth" w:date="2021-08-17T14:13:00Z">
              <w:r w:rsidR="00040AF6" w:rsidRPr="003D1C86" w:rsidDel="009F0F9A">
                <w:rPr>
                  <w:sz w:val="28"/>
                  <w:szCs w:val="28"/>
                </w:rPr>
                <w:delText>C</w:delText>
              </w:r>
            </w:del>
          </w:p>
        </w:tc>
      </w:tr>
      <w:tr w:rsidR="00304F2A" w:rsidRPr="003D1C86" w14:paraId="61708BC5" w14:textId="77777777" w:rsidTr="008D18F4">
        <w:trPr>
          <w:ins w:id="284" w:author="Chungpth" w:date="2021-08-17T14:12:00Z"/>
        </w:trPr>
        <w:tc>
          <w:tcPr>
            <w:tcW w:w="4151" w:type="dxa"/>
          </w:tcPr>
          <w:p w14:paraId="45380B97" w14:textId="0DEF4FC2" w:rsidR="00304F2A" w:rsidRPr="003D1C86" w:rsidRDefault="00304F2A" w:rsidP="00304F2A">
            <w:pPr>
              <w:pStyle w:val="Sothutu-1so"/>
              <w:numPr>
                <w:ilvl w:val="0"/>
                <w:numId w:val="6"/>
              </w:numPr>
              <w:rPr>
                <w:ins w:id="285" w:author="Chungpth" w:date="2021-08-17T14:12:00Z"/>
                <w:sz w:val="28"/>
                <w:szCs w:val="28"/>
              </w:rPr>
            </w:pPr>
            <w:ins w:id="286" w:author="Chungpth" w:date="2021-08-17T14:13:00Z">
              <w:r w:rsidRPr="003D1C86">
                <w:rPr>
                  <w:sz w:val="28"/>
                  <w:szCs w:val="28"/>
                </w:rPr>
                <w:t>Giám sát bán hàng vào màn h</w:t>
              </w:r>
            </w:ins>
            <w:ins w:id="287" w:author="Chungpth" w:date="2021-08-17T14:14:00Z">
              <w:r w:rsidRPr="003D1C86">
                <w:rPr>
                  <w:sz w:val="28"/>
                  <w:szCs w:val="28"/>
                </w:rPr>
                <w:t>ình c</w:t>
              </w:r>
            </w:ins>
            <w:ins w:id="288" w:author="Chungpth" w:date="2021-08-17T14:13:00Z">
              <w:r w:rsidRPr="003D1C86">
                <w:rPr>
                  <w:sz w:val="28"/>
                  <w:szCs w:val="28"/>
                </w:rPr>
                <w:t>hi tiết khách hàng trên Tablet</w:t>
              </w:r>
            </w:ins>
          </w:p>
        </w:tc>
        <w:tc>
          <w:tcPr>
            <w:tcW w:w="5001" w:type="dxa"/>
          </w:tcPr>
          <w:p w14:paraId="48D3D048" w14:textId="653461EA" w:rsidR="00304F2A" w:rsidRPr="003D1C86" w:rsidRDefault="00304F2A" w:rsidP="00304F2A">
            <w:pPr>
              <w:pStyle w:val="Sothutu-1so"/>
              <w:numPr>
                <w:ilvl w:val="0"/>
                <w:numId w:val="6"/>
              </w:numPr>
              <w:rPr>
                <w:ins w:id="289" w:author="Chungpth" w:date="2021-08-17T14:13:00Z"/>
                <w:sz w:val="28"/>
                <w:szCs w:val="28"/>
              </w:rPr>
            </w:pPr>
            <w:ins w:id="290" w:author="Chungpth" w:date="2021-08-17T14:14:00Z">
              <w:r w:rsidRPr="003D1C86">
                <w:rPr>
                  <w:sz w:val="28"/>
                  <w:szCs w:val="28"/>
                </w:rPr>
                <w:t>Trên màn hình chi tiết khách hàng cần bỏ nút Lưu đ</w:t>
              </w:r>
            </w:ins>
            <w:ins w:id="291" w:author="Chungpth" w:date="2021-08-17T14:15:00Z">
              <w:r w:rsidRPr="003D1C86">
                <w:rPr>
                  <w:sz w:val="28"/>
                  <w:szCs w:val="28"/>
                </w:rPr>
                <w:t>ể giám sát bán hàng không được sửa thông tin khách hàng trên tablet.</w:t>
              </w:r>
            </w:ins>
          </w:p>
          <w:p w14:paraId="12217AF9" w14:textId="77777777" w:rsidR="00304F2A" w:rsidRPr="003D1C86" w:rsidRDefault="00304F2A">
            <w:pPr>
              <w:pStyle w:val="Sothutu-1so"/>
              <w:numPr>
                <w:ilvl w:val="0"/>
                <w:numId w:val="0"/>
              </w:numPr>
              <w:ind w:left="360"/>
              <w:rPr>
                <w:ins w:id="292" w:author="Chungpth" w:date="2021-08-17T14:12:00Z"/>
                <w:sz w:val="28"/>
                <w:szCs w:val="28"/>
              </w:rPr>
              <w:pPrChange w:id="293" w:author="Chungpth" w:date="2021-08-17T14:14:00Z">
                <w:pPr>
                  <w:pStyle w:val="Sothutu-1so"/>
                  <w:numPr>
                    <w:numId w:val="6"/>
                  </w:numPr>
                  <w:tabs>
                    <w:tab w:val="clear" w:pos="360"/>
                  </w:tabs>
                </w:pPr>
              </w:pPrChange>
            </w:pPr>
          </w:p>
        </w:tc>
        <w:tc>
          <w:tcPr>
            <w:tcW w:w="1445" w:type="dxa"/>
          </w:tcPr>
          <w:p w14:paraId="29775124" w14:textId="77777777" w:rsidR="00304F2A" w:rsidRPr="003D1C86" w:rsidRDefault="00304F2A" w:rsidP="00304F2A">
            <w:pPr>
              <w:ind w:left="0"/>
              <w:jc w:val="both"/>
              <w:rPr>
                <w:ins w:id="294" w:author="Chungpth" w:date="2021-08-17T14:12:00Z"/>
                <w:sz w:val="28"/>
                <w:szCs w:val="28"/>
              </w:rPr>
            </w:pPr>
          </w:p>
        </w:tc>
      </w:tr>
      <w:tr w:rsidR="00304F2A" w:rsidRPr="003D1C86" w14:paraId="37FC925E" w14:textId="77777777" w:rsidTr="008D18F4">
        <w:tc>
          <w:tcPr>
            <w:tcW w:w="4151" w:type="dxa"/>
          </w:tcPr>
          <w:p w14:paraId="06F4BCB1" w14:textId="67DF6481" w:rsidR="00304F2A" w:rsidRPr="003D1C86" w:rsidRDefault="00304F2A" w:rsidP="00304F2A">
            <w:pPr>
              <w:pStyle w:val="Sothutu-1so"/>
              <w:numPr>
                <w:ilvl w:val="0"/>
                <w:numId w:val="6"/>
              </w:numPr>
              <w:rPr>
                <w:sz w:val="28"/>
                <w:szCs w:val="28"/>
              </w:rPr>
            </w:pPr>
            <w:r w:rsidRPr="003D1C86">
              <w:rPr>
                <w:sz w:val="28"/>
                <w:szCs w:val="28"/>
              </w:rPr>
              <w:t>Nhân viên bán hàng vào chỉnh sửa thông tin  khách hàng trên tablet</w:t>
            </w:r>
          </w:p>
        </w:tc>
        <w:tc>
          <w:tcPr>
            <w:tcW w:w="5001" w:type="dxa"/>
          </w:tcPr>
          <w:p w14:paraId="330D9DE4" w14:textId="3EFC8A1B" w:rsidR="00304F2A" w:rsidRPr="003D1C86" w:rsidRDefault="00304F2A" w:rsidP="00304F2A">
            <w:pPr>
              <w:pStyle w:val="Sothutu-1so"/>
              <w:numPr>
                <w:ilvl w:val="0"/>
                <w:numId w:val="6"/>
              </w:numPr>
              <w:rPr>
                <w:sz w:val="28"/>
                <w:szCs w:val="28"/>
              </w:rPr>
            </w:pPr>
            <w:r w:rsidRPr="003D1C86">
              <w:rPr>
                <w:sz w:val="28"/>
                <w:szCs w:val="28"/>
              </w:rPr>
              <w:t>Không cho phép NVBH chỉnh sửa thông tin khách hàng.</w:t>
            </w:r>
          </w:p>
        </w:tc>
        <w:tc>
          <w:tcPr>
            <w:tcW w:w="1445" w:type="dxa"/>
          </w:tcPr>
          <w:p w14:paraId="2C6EF6BE" w14:textId="56D86E44" w:rsidR="00304F2A" w:rsidRPr="003D1C86" w:rsidRDefault="00304F2A" w:rsidP="00304F2A">
            <w:pPr>
              <w:ind w:left="0"/>
              <w:jc w:val="both"/>
              <w:rPr>
                <w:sz w:val="28"/>
                <w:szCs w:val="28"/>
              </w:rPr>
            </w:pPr>
            <w:r w:rsidRPr="003D1C86">
              <w:rPr>
                <w:sz w:val="28"/>
                <w:szCs w:val="28"/>
              </w:rPr>
              <w:t>R</w:t>
            </w:r>
          </w:p>
        </w:tc>
      </w:tr>
      <w:tr w:rsidR="00304F2A" w:rsidRPr="003D1C86" w14:paraId="6CCA1732" w14:textId="77777777" w:rsidTr="008D18F4">
        <w:tc>
          <w:tcPr>
            <w:tcW w:w="4151" w:type="dxa"/>
          </w:tcPr>
          <w:p w14:paraId="3ED34F22" w14:textId="4D886774" w:rsidR="00304F2A" w:rsidRPr="003D1C86" w:rsidRDefault="00304F2A" w:rsidP="00304F2A">
            <w:pPr>
              <w:pStyle w:val="Sothutu-1so"/>
              <w:numPr>
                <w:ilvl w:val="0"/>
                <w:numId w:val="6"/>
              </w:numPr>
              <w:rPr>
                <w:sz w:val="28"/>
                <w:szCs w:val="28"/>
              </w:rPr>
            </w:pPr>
            <w:r w:rsidRPr="003D1C86">
              <w:rPr>
                <w:sz w:val="28"/>
                <w:szCs w:val="28"/>
              </w:rPr>
              <w:t>Khách hàng sau 3 tháng không phát sinh doanh số</w:t>
            </w:r>
          </w:p>
        </w:tc>
        <w:tc>
          <w:tcPr>
            <w:tcW w:w="5001" w:type="dxa"/>
          </w:tcPr>
          <w:p w14:paraId="4B8FB1A1" w14:textId="35351677" w:rsidR="00304F2A" w:rsidRPr="003D1C86" w:rsidRDefault="00304F2A" w:rsidP="00304F2A">
            <w:pPr>
              <w:pStyle w:val="Sothutu-1so"/>
              <w:numPr>
                <w:ilvl w:val="0"/>
                <w:numId w:val="6"/>
              </w:numPr>
              <w:rPr>
                <w:sz w:val="28"/>
                <w:szCs w:val="28"/>
              </w:rPr>
            </w:pPr>
            <w:r w:rsidRPr="003D1C86">
              <w:rPr>
                <w:sz w:val="28"/>
                <w:szCs w:val="28"/>
              </w:rPr>
              <w:t>Khách hàng bị tạm ngưng</w:t>
            </w:r>
          </w:p>
        </w:tc>
        <w:tc>
          <w:tcPr>
            <w:tcW w:w="1445" w:type="dxa"/>
          </w:tcPr>
          <w:p w14:paraId="629E4501" w14:textId="33AB9C6A" w:rsidR="00304F2A" w:rsidRPr="003D1C86" w:rsidRDefault="00304F2A" w:rsidP="00304F2A">
            <w:pPr>
              <w:ind w:left="0"/>
              <w:jc w:val="both"/>
              <w:rPr>
                <w:sz w:val="28"/>
                <w:szCs w:val="28"/>
              </w:rPr>
            </w:pPr>
            <w:r w:rsidRPr="003D1C86">
              <w:rPr>
                <w:sz w:val="28"/>
                <w:szCs w:val="28"/>
              </w:rPr>
              <w:t>U</w:t>
            </w:r>
          </w:p>
        </w:tc>
      </w:tr>
    </w:tbl>
    <w:p w14:paraId="611B28F8" w14:textId="6F4BE31C" w:rsidR="000F1BA5" w:rsidRPr="003D1C86" w:rsidRDefault="000F1BA5" w:rsidP="00F17FBD">
      <w:pPr>
        <w:pStyle w:val="Heading2"/>
        <w:rPr>
          <w:rPrChange w:id="295" w:author="Chungpth" w:date="2021-08-17T15:49:00Z">
            <w:rPr>
              <w:highlight w:val="yellow"/>
            </w:rPr>
          </w:rPrChange>
        </w:rPr>
      </w:pPr>
      <w:r w:rsidRPr="003D1C86">
        <w:rPr>
          <w:rPrChange w:id="296" w:author="Chungpth" w:date="2021-08-17T15:49:00Z">
            <w:rPr>
              <w:highlight w:val="yellow"/>
            </w:rPr>
          </w:rPrChange>
        </w:rPr>
        <w:t>Quản lý nhân viên và đơn vị</w:t>
      </w:r>
      <w:bookmarkEnd w:id="186"/>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F1BA5" w:rsidRPr="003D1C86" w14:paraId="37AEBAF8"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9FF9EF7" w14:textId="77777777" w:rsidR="000F1BA5" w:rsidRPr="003D1C86" w:rsidRDefault="000F1BA5" w:rsidP="009E4099">
            <w:pPr>
              <w:ind w:left="142"/>
              <w:rPr>
                <w:sz w:val="28"/>
                <w:szCs w:val="28"/>
              </w:rPr>
            </w:pPr>
            <w:r w:rsidRPr="005C6A0A">
              <w:rPr>
                <w:b/>
                <w:sz w:val="28"/>
                <w:szCs w:val="28"/>
              </w:rPr>
              <w:t>Tên chức năng</w:t>
            </w:r>
          </w:p>
        </w:tc>
        <w:tc>
          <w:tcPr>
            <w:tcW w:w="3410" w:type="pct"/>
            <w:tcBorders>
              <w:top w:val="single" w:sz="18" w:space="0" w:color="808080"/>
              <w:right w:val="single" w:sz="18" w:space="0" w:color="808080"/>
            </w:tcBorders>
            <w:vAlign w:val="center"/>
          </w:tcPr>
          <w:p w14:paraId="0E824C1D"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Quản lý nhân viên và đơn vị</w:t>
            </w:r>
          </w:p>
        </w:tc>
      </w:tr>
      <w:tr w:rsidR="000F1BA5" w:rsidRPr="003D1C86" w14:paraId="40BD1EF5" w14:textId="77777777" w:rsidTr="009E4099">
        <w:trPr>
          <w:trHeight w:val="284"/>
          <w:jc w:val="center"/>
        </w:trPr>
        <w:tc>
          <w:tcPr>
            <w:tcW w:w="1590" w:type="pct"/>
            <w:tcBorders>
              <w:left w:val="single" w:sz="18" w:space="0" w:color="808080"/>
            </w:tcBorders>
            <w:shd w:val="clear" w:color="auto" w:fill="F3F3F3"/>
            <w:vAlign w:val="center"/>
          </w:tcPr>
          <w:p w14:paraId="45478C0B" w14:textId="77777777" w:rsidR="000F1BA5" w:rsidRPr="003D1C86" w:rsidRDefault="000F1BA5"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51F5558F"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xml:space="preserve">Chức năng này cho phép quản lý: tạo/xem/chỉnh sửa </w:t>
            </w:r>
            <w:r w:rsidRPr="003D1C86">
              <w:rPr>
                <w:color w:val="984806"/>
                <w:sz w:val="28"/>
                <w:szCs w:val="28"/>
                <w:lang w:eastAsia="ar-SA"/>
              </w:rPr>
              <w:lastRenderedPageBreak/>
              <w:t>đơn vị, nhân viên</w:t>
            </w:r>
          </w:p>
          <w:p w14:paraId="64D45491" w14:textId="137C2494" w:rsidR="00CF5B50" w:rsidRPr="003D1C86" w:rsidRDefault="00CF5B50" w:rsidP="009E4099">
            <w:pPr>
              <w:pStyle w:val="BodyText"/>
              <w:ind w:left="0"/>
              <w:rPr>
                <w:color w:val="984806"/>
                <w:sz w:val="28"/>
                <w:szCs w:val="28"/>
                <w:lang w:eastAsia="ar-SA"/>
              </w:rPr>
            </w:pPr>
            <w:r w:rsidRPr="003D1C86">
              <w:rPr>
                <w:color w:val="984806"/>
                <w:sz w:val="28"/>
                <w:szCs w:val="28"/>
                <w:lang w:eastAsia="ar-SA"/>
              </w:rPr>
              <w:t>Bổ sung: Cho phép 1 Giám sát bán hàng được quản lý nhiều NPP</w:t>
            </w:r>
          </w:p>
        </w:tc>
      </w:tr>
      <w:tr w:rsidR="000F1BA5" w:rsidRPr="003D1C86" w14:paraId="5574C79D" w14:textId="77777777" w:rsidTr="009E4099">
        <w:trPr>
          <w:trHeight w:val="395"/>
          <w:jc w:val="center"/>
        </w:trPr>
        <w:tc>
          <w:tcPr>
            <w:tcW w:w="1590" w:type="pct"/>
            <w:tcBorders>
              <w:left w:val="single" w:sz="18" w:space="0" w:color="808080"/>
            </w:tcBorders>
            <w:shd w:val="clear" w:color="auto" w:fill="F3F3F3"/>
            <w:vAlign w:val="center"/>
          </w:tcPr>
          <w:p w14:paraId="32598681" w14:textId="77777777" w:rsidR="000F1BA5" w:rsidRPr="003D1C86" w:rsidRDefault="000F1BA5" w:rsidP="009E4099">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2F89D31D" w14:textId="77777777" w:rsidR="000F1BA5" w:rsidRPr="003D1C86" w:rsidRDefault="000F1BA5" w:rsidP="00713029">
            <w:pPr>
              <w:ind w:left="0"/>
              <w:rPr>
                <w:color w:val="984806"/>
                <w:sz w:val="28"/>
                <w:szCs w:val="28"/>
              </w:rPr>
            </w:pPr>
            <w:r w:rsidRPr="003D1C86">
              <w:rPr>
                <w:color w:val="984806"/>
                <w:sz w:val="28"/>
                <w:szCs w:val="28"/>
              </w:rPr>
              <w:t xml:space="preserve">- </w:t>
            </w:r>
            <w:r w:rsidR="00713029" w:rsidRPr="003D1C86">
              <w:rPr>
                <w:color w:val="984806"/>
                <w:sz w:val="28"/>
                <w:szCs w:val="28"/>
                <w:lang w:eastAsia="ar-SA"/>
              </w:rPr>
              <w:t>SYSTEM ADMIN</w:t>
            </w:r>
          </w:p>
        </w:tc>
      </w:tr>
      <w:tr w:rsidR="000F1BA5" w:rsidRPr="003D1C86" w14:paraId="2148039F" w14:textId="77777777" w:rsidTr="009E4099">
        <w:trPr>
          <w:trHeight w:val="812"/>
          <w:jc w:val="center"/>
        </w:trPr>
        <w:tc>
          <w:tcPr>
            <w:tcW w:w="1590" w:type="pct"/>
            <w:tcBorders>
              <w:left w:val="single" w:sz="18" w:space="0" w:color="808080"/>
            </w:tcBorders>
            <w:shd w:val="clear" w:color="auto" w:fill="F3F3F3"/>
            <w:vAlign w:val="center"/>
          </w:tcPr>
          <w:p w14:paraId="7C1AC832" w14:textId="77777777" w:rsidR="000F1BA5" w:rsidRPr="003D1C86" w:rsidRDefault="000F1BA5"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A7F112A"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67C23A6B" w14:textId="77777777" w:rsidR="000F1BA5" w:rsidRPr="003D1C86" w:rsidRDefault="000F1BA5" w:rsidP="009E4099">
            <w:pPr>
              <w:pStyle w:val="BodyText"/>
              <w:ind w:left="0"/>
              <w:rPr>
                <w:sz w:val="28"/>
                <w:szCs w:val="28"/>
              </w:rPr>
            </w:pPr>
            <w:r w:rsidRPr="003D1C86">
              <w:rPr>
                <w:color w:val="984806"/>
                <w:sz w:val="28"/>
                <w:szCs w:val="28"/>
                <w:lang w:eastAsia="ar-SA"/>
              </w:rPr>
              <w:t>- Có quyền vào chức năng</w:t>
            </w:r>
          </w:p>
        </w:tc>
      </w:tr>
      <w:tr w:rsidR="000F1BA5" w:rsidRPr="003D1C86" w14:paraId="55E40BD3"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62BFC20D" w14:textId="77777777" w:rsidR="000F1BA5" w:rsidRPr="003D1C86" w:rsidRDefault="000F1BA5"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71845E03"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Tạo nhân viên, đơn vị</w:t>
            </w:r>
          </w:p>
          <w:p w14:paraId="7E178B80" w14:textId="77777777" w:rsidR="000F1BA5" w:rsidRPr="003D1C86" w:rsidRDefault="000F1BA5" w:rsidP="009E4099">
            <w:pPr>
              <w:pStyle w:val="BodyText"/>
              <w:ind w:left="0"/>
              <w:rPr>
                <w:color w:val="984806"/>
                <w:sz w:val="28"/>
                <w:szCs w:val="28"/>
                <w:lang w:eastAsia="ar-SA"/>
              </w:rPr>
            </w:pPr>
            <w:r w:rsidRPr="003D1C86">
              <w:rPr>
                <w:color w:val="984806"/>
                <w:sz w:val="28"/>
                <w:szCs w:val="28"/>
                <w:lang w:eastAsia="ar-SA"/>
              </w:rPr>
              <w:t>- Xem thông tin nhân viên, đơn vị</w:t>
            </w:r>
          </w:p>
          <w:p w14:paraId="684FBBC9" w14:textId="77777777" w:rsidR="000F1BA5" w:rsidRPr="003D1C86" w:rsidRDefault="000F1BA5" w:rsidP="009E4099">
            <w:pPr>
              <w:pStyle w:val="BodyText"/>
              <w:ind w:left="0"/>
              <w:rPr>
                <w:sz w:val="28"/>
                <w:szCs w:val="28"/>
                <w:lang w:eastAsia="ar-SA"/>
              </w:rPr>
            </w:pPr>
            <w:r w:rsidRPr="003D1C86">
              <w:rPr>
                <w:color w:val="984806"/>
                <w:sz w:val="28"/>
                <w:szCs w:val="28"/>
                <w:lang w:eastAsia="ar-SA"/>
              </w:rPr>
              <w:t>- Chỉnh sửa thông tin nhân viên, đơn vị</w:t>
            </w:r>
          </w:p>
        </w:tc>
      </w:tr>
      <w:tr w:rsidR="000F1BA5" w:rsidRPr="003D1C86" w14:paraId="2A2F043A"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28A67685" w14:textId="77777777" w:rsidR="000F1BA5" w:rsidRPr="003D1C86" w:rsidRDefault="000F1BA5"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51D9021" w14:textId="77777777" w:rsidR="000F1BA5" w:rsidRPr="003D1C86" w:rsidRDefault="000F1BA5" w:rsidP="00713029">
            <w:pPr>
              <w:ind w:left="0"/>
              <w:rPr>
                <w:color w:val="984806"/>
                <w:sz w:val="28"/>
                <w:szCs w:val="28"/>
                <w:lang w:eastAsia="ar-SA"/>
              </w:rPr>
            </w:pPr>
            <w:r w:rsidRPr="003D1C86">
              <w:rPr>
                <w:color w:val="984806"/>
                <w:sz w:val="28"/>
                <w:szCs w:val="28"/>
                <w:lang w:eastAsia="ar-SA"/>
              </w:rPr>
              <w:t>-N/A</w:t>
            </w:r>
          </w:p>
        </w:tc>
      </w:tr>
      <w:tr w:rsidR="000F1BA5" w:rsidRPr="003D1C86" w14:paraId="47ABB6D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8C1EE6C" w14:textId="77777777" w:rsidR="000F1BA5" w:rsidRPr="003D1C86" w:rsidRDefault="000F1BA5"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09AA5F29" w14:textId="155649E1" w:rsidR="00FC0D53" w:rsidRDefault="00713029">
            <w:pPr>
              <w:pStyle w:val="CommentText"/>
              <w:ind w:left="0"/>
              <w:rPr>
                <w:ins w:id="297" w:author="Chungpth" w:date="2021-08-17T16:11:00Z"/>
              </w:rPr>
              <w:pPrChange w:id="298" w:author="Chungpth" w:date="2021-08-17T16:12:00Z">
                <w:pPr>
                  <w:pStyle w:val="CommentText"/>
                </w:pPr>
              </w:pPrChange>
            </w:pPr>
            <w:r w:rsidRPr="003D1C86">
              <w:rPr>
                <w:color w:val="984806"/>
                <w:sz w:val="28"/>
                <w:szCs w:val="28"/>
                <w:lang w:eastAsia="ar-SA"/>
              </w:rPr>
              <w:t xml:space="preserve">- </w:t>
            </w:r>
            <w:r w:rsidR="00154E78" w:rsidRPr="003D1C86">
              <w:rPr>
                <w:color w:val="984806"/>
                <w:sz w:val="28"/>
                <w:szCs w:val="28"/>
                <w:lang w:eastAsia="ar-SA"/>
              </w:rPr>
              <w:t xml:space="preserve">Acc giám sát </w:t>
            </w:r>
            <w:r w:rsidR="0054133E" w:rsidRPr="003D1C86">
              <w:rPr>
                <w:color w:val="984806"/>
                <w:sz w:val="28"/>
                <w:szCs w:val="28"/>
                <w:lang w:eastAsia="ar-SA"/>
              </w:rPr>
              <w:t xml:space="preserve">được quản lý nhiều NPP </w:t>
            </w:r>
            <w:r w:rsidR="00154E78" w:rsidRPr="003D1C86">
              <w:rPr>
                <w:color w:val="984806"/>
                <w:sz w:val="28"/>
                <w:szCs w:val="28"/>
                <w:lang w:eastAsia="ar-SA"/>
              </w:rPr>
              <w:t xml:space="preserve">thì khi thực hiện đăng nhập </w:t>
            </w:r>
            <w:del w:id="299" w:author="Chungpth" w:date="2021-08-17T16:11:00Z">
              <w:r w:rsidR="00154E78" w:rsidRPr="003D1C86" w:rsidDel="00FC0D53">
                <w:rPr>
                  <w:color w:val="984806"/>
                  <w:sz w:val="28"/>
                  <w:szCs w:val="28"/>
                  <w:lang w:eastAsia="ar-SA"/>
                </w:rPr>
                <w:delText xml:space="preserve">sẽ </w:delText>
              </w:r>
            </w:del>
            <w:ins w:id="300" w:author="Chungpth" w:date="2021-08-17T16:11:00Z">
              <w:r w:rsidR="00FC0D53">
                <w:rPr>
                  <w:color w:val="984806"/>
                  <w:sz w:val="28"/>
                  <w:szCs w:val="28"/>
                  <w:lang w:eastAsia="ar-SA"/>
                </w:rPr>
                <w:t>x</w:t>
              </w:r>
              <w:r w:rsidR="00FC0D53" w:rsidRPr="00FC0D53">
                <w:rPr>
                  <w:color w:val="984806"/>
                  <w:sz w:val="28"/>
                  <w:szCs w:val="28"/>
                  <w:lang w:eastAsia="ar-SA"/>
                  <w:rPrChange w:id="301" w:author="Chungpth" w:date="2021-08-17T16:11:00Z">
                    <w:rPr/>
                  </w:rPrChange>
                </w:rPr>
                <w:t>em báo cáo, xem được tất cả NPP mình quản lý</w:t>
              </w:r>
            </w:ins>
          </w:p>
          <w:p w14:paraId="72E49EC4" w14:textId="68116E2D" w:rsidR="000F1BA5" w:rsidRPr="005C6A0A" w:rsidRDefault="00154E78" w:rsidP="00CF5B50">
            <w:pPr>
              <w:ind w:left="0"/>
              <w:rPr>
                <w:color w:val="984806"/>
                <w:sz w:val="28"/>
                <w:szCs w:val="28"/>
                <w:lang w:eastAsia="ar-SA"/>
              </w:rPr>
            </w:pPr>
            <w:del w:id="302" w:author="Chungpth" w:date="2021-08-17T16:11:00Z">
              <w:r w:rsidRPr="005C6A0A" w:rsidDel="00FC0D53">
                <w:rPr>
                  <w:color w:val="984806"/>
                  <w:sz w:val="28"/>
                  <w:szCs w:val="28"/>
                  <w:lang w:eastAsia="ar-SA"/>
                </w:rPr>
                <w:delText xml:space="preserve">chọn 1 NPP để login </w:delText>
              </w:r>
              <w:r w:rsidR="00C57681" w:rsidRPr="003D1C86" w:rsidDel="00FC0D53">
                <w:rPr>
                  <w:color w:val="984806"/>
                  <w:sz w:val="28"/>
                  <w:szCs w:val="28"/>
                  <w:lang w:eastAsia="ar-SA"/>
                </w:rPr>
                <w:delText>và xem thông tin theo từng NPP</w:delText>
              </w:r>
            </w:del>
          </w:p>
        </w:tc>
      </w:tr>
    </w:tbl>
    <w:p w14:paraId="2193519F" w14:textId="4A9FFF5E" w:rsidR="000F1BA5" w:rsidRPr="003D1C86" w:rsidRDefault="005117D6" w:rsidP="005117D6">
      <w:pPr>
        <w:pStyle w:val="Heading3"/>
        <w:numPr>
          <w:ilvl w:val="0"/>
          <w:numId w:val="0"/>
        </w:numPr>
        <w:ind w:left="720"/>
        <w:rPr>
          <w:rFonts w:ascii="Times New Roman" w:hAnsi="Times New Roman"/>
          <w:sz w:val="28"/>
          <w:szCs w:val="28"/>
          <w:rPrChange w:id="303" w:author="Chungpth" w:date="2021-08-17T15:49:00Z">
            <w:rPr>
              <w:rFonts w:ascii="Times New Roman" w:hAnsi="Times New Roman"/>
              <w:sz w:val="28"/>
              <w:szCs w:val="28"/>
              <w:highlight w:val="yellow"/>
            </w:rPr>
          </w:rPrChange>
        </w:rPr>
      </w:pPr>
      <w:bookmarkStart w:id="304" w:name="_Toc77785429"/>
      <w:r w:rsidRPr="003D1C86">
        <w:rPr>
          <w:rFonts w:ascii="Times New Roman" w:hAnsi="Times New Roman"/>
          <w:sz w:val="28"/>
          <w:szCs w:val="28"/>
          <w:rPrChange w:id="305" w:author="Chungpth" w:date="2021-08-17T15:49:00Z">
            <w:rPr>
              <w:rFonts w:ascii="Times New Roman" w:hAnsi="Times New Roman"/>
              <w:sz w:val="28"/>
              <w:szCs w:val="28"/>
              <w:highlight w:val="yellow"/>
            </w:rPr>
          </w:rPrChange>
        </w:rPr>
        <w:lastRenderedPageBreak/>
        <w:t>3.</w:t>
      </w:r>
      <w:r w:rsidR="00040AF6" w:rsidRPr="003D1C86">
        <w:rPr>
          <w:rFonts w:ascii="Times New Roman" w:hAnsi="Times New Roman"/>
          <w:sz w:val="28"/>
          <w:szCs w:val="28"/>
          <w:rPrChange w:id="306" w:author="Chungpth" w:date="2021-08-17T15:49:00Z">
            <w:rPr>
              <w:rFonts w:ascii="Times New Roman" w:hAnsi="Times New Roman"/>
              <w:sz w:val="28"/>
              <w:szCs w:val="28"/>
              <w:highlight w:val="yellow"/>
            </w:rPr>
          </w:rPrChange>
        </w:rPr>
        <w:t>4</w:t>
      </w:r>
      <w:r w:rsidRPr="003D1C86">
        <w:rPr>
          <w:rFonts w:ascii="Times New Roman" w:hAnsi="Times New Roman"/>
          <w:sz w:val="28"/>
          <w:szCs w:val="28"/>
          <w:rPrChange w:id="307" w:author="Chungpth" w:date="2021-08-17T15:49:00Z">
            <w:rPr>
              <w:rFonts w:ascii="Times New Roman" w:hAnsi="Times New Roman"/>
              <w:sz w:val="28"/>
              <w:szCs w:val="28"/>
              <w:highlight w:val="yellow"/>
            </w:rPr>
          </w:rPrChange>
        </w:rPr>
        <w:t xml:space="preserve">.1 </w:t>
      </w:r>
      <w:r w:rsidR="000F1BA5" w:rsidRPr="003D1C86">
        <w:rPr>
          <w:rFonts w:ascii="Times New Roman" w:hAnsi="Times New Roman"/>
          <w:sz w:val="28"/>
          <w:szCs w:val="28"/>
          <w:rPrChange w:id="308" w:author="Chungpth" w:date="2021-08-17T15:49:00Z">
            <w:rPr>
              <w:rFonts w:ascii="Times New Roman" w:hAnsi="Times New Roman"/>
              <w:sz w:val="28"/>
              <w:szCs w:val="28"/>
              <w:highlight w:val="yellow"/>
            </w:rPr>
          </w:rPrChange>
        </w:rPr>
        <w:t>Màn hình chức năng</w:t>
      </w:r>
      <w:bookmarkEnd w:id="304"/>
    </w:p>
    <w:p w14:paraId="2BAEF49D" w14:textId="0CFCF5BD" w:rsidR="000F1BA5" w:rsidRPr="005C6A0A" w:rsidRDefault="00AE5966" w:rsidP="000F1BA5">
      <w:pPr>
        <w:ind w:left="0"/>
        <w:rPr>
          <w:noProof/>
          <w:snapToGrid/>
          <w:sz w:val="28"/>
          <w:szCs w:val="28"/>
        </w:rPr>
      </w:pPr>
      <w:r w:rsidRPr="005C6A0A">
        <w:rPr>
          <w:noProof/>
          <w:snapToGrid/>
          <w:sz w:val="28"/>
          <w:szCs w:val="28"/>
        </w:rPr>
        <w:drawing>
          <wp:inline distT="0" distB="0" distL="0" distR="0" wp14:anchorId="5F6C0CC1" wp14:editId="2D644FF3">
            <wp:extent cx="5943600" cy="7642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642225"/>
                    </a:xfrm>
                    <a:prstGeom prst="rect">
                      <a:avLst/>
                    </a:prstGeom>
                  </pic:spPr>
                </pic:pic>
              </a:graphicData>
            </a:graphic>
          </wp:inline>
        </w:drawing>
      </w:r>
    </w:p>
    <w:p w14:paraId="0C4A2E06" w14:textId="33747C87" w:rsidR="00204A38" w:rsidRPr="005C6A0A" w:rsidRDefault="00204A38" w:rsidP="00204A38">
      <w:pPr>
        <w:keepNext/>
        <w:ind w:left="0"/>
        <w:rPr>
          <w:sz w:val="28"/>
          <w:szCs w:val="28"/>
        </w:rPr>
      </w:pPr>
    </w:p>
    <w:p w14:paraId="7F823718" w14:textId="6E20A582" w:rsidR="00CF5B50" w:rsidRPr="003D1C86" w:rsidRDefault="00040AF6" w:rsidP="005117D6">
      <w:pPr>
        <w:pStyle w:val="Heading3"/>
        <w:numPr>
          <w:ilvl w:val="0"/>
          <w:numId w:val="0"/>
        </w:numPr>
        <w:ind w:left="720"/>
        <w:rPr>
          <w:rFonts w:ascii="Times New Roman" w:hAnsi="Times New Roman"/>
          <w:sz w:val="28"/>
          <w:szCs w:val="28"/>
          <w:rPrChange w:id="309" w:author="Chungpth" w:date="2021-08-17T15:49:00Z">
            <w:rPr>
              <w:rFonts w:ascii="Times New Roman" w:hAnsi="Times New Roman"/>
              <w:sz w:val="28"/>
              <w:szCs w:val="28"/>
              <w:highlight w:val="yellow"/>
            </w:rPr>
          </w:rPrChange>
        </w:rPr>
      </w:pPr>
      <w:bookmarkStart w:id="310" w:name="_Toc77785430"/>
      <w:r w:rsidRPr="003D1C86">
        <w:rPr>
          <w:rFonts w:ascii="Times New Roman" w:hAnsi="Times New Roman"/>
          <w:sz w:val="28"/>
          <w:szCs w:val="28"/>
          <w:rPrChange w:id="311" w:author="Chungpth" w:date="2021-08-17T15:49:00Z">
            <w:rPr>
              <w:rFonts w:ascii="Times New Roman" w:hAnsi="Times New Roman"/>
              <w:sz w:val="28"/>
              <w:szCs w:val="28"/>
              <w:highlight w:val="yellow"/>
            </w:rPr>
          </w:rPrChange>
        </w:rPr>
        <w:t>3.4</w:t>
      </w:r>
      <w:r w:rsidR="005117D6" w:rsidRPr="003D1C86">
        <w:rPr>
          <w:rFonts w:ascii="Times New Roman" w:hAnsi="Times New Roman"/>
          <w:sz w:val="28"/>
          <w:szCs w:val="28"/>
          <w:rPrChange w:id="312" w:author="Chungpth" w:date="2021-08-17T15:49:00Z">
            <w:rPr>
              <w:rFonts w:ascii="Times New Roman" w:hAnsi="Times New Roman"/>
              <w:sz w:val="28"/>
              <w:szCs w:val="28"/>
              <w:highlight w:val="yellow"/>
            </w:rPr>
          </w:rPrChange>
        </w:rPr>
        <w:t xml:space="preserve">.1 </w:t>
      </w:r>
      <w:r w:rsidR="00CF5B50" w:rsidRPr="003D1C86">
        <w:rPr>
          <w:rFonts w:ascii="Times New Roman" w:hAnsi="Times New Roman"/>
          <w:sz w:val="28"/>
          <w:szCs w:val="28"/>
          <w:rPrChange w:id="313" w:author="Chungpth" w:date="2021-08-17T15:49:00Z">
            <w:rPr>
              <w:rFonts w:ascii="Times New Roman" w:hAnsi="Times New Roman"/>
              <w:sz w:val="28"/>
              <w:szCs w:val="28"/>
              <w:highlight w:val="yellow"/>
            </w:rPr>
          </w:rPrChange>
        </w:rPr>
        <w:t xml:space="preserve">Mô tả dòng sự kiện </w:t>
      </w:r>
      <w:r w:rsidR="001330D5" w:rsidRPr="003D1C86">
        <w:rPr>
          <w:rFonts w:ascii="Times New Roman" w:hAnsi="Times New Roman"/>
          <w:sz w:val="28"/>
          <w:szCs w:val="28"/>
          <w:rPrChange w:id="314" w:author="Chungpth" w:date="2021-08-17T15:49:00Z">
            <w:rPr>
              <w:rFonts w:ascii="Times New Roman" w:hAnsi="Times New Roman"/>
              <w:sz w:val="28"/>
              <w:szCs w:val="28"/>
              <w:highlight w:val="yellow"/>
            </w:rPr>
          </w:rPrChange>
        </w:rPr>
        <w:t>Tạo nhân viên/Đơn vị</w:t>
      </w:r>
      <w:bookmarkEnd w:id="310"/>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5001"/>
        <w:gridCol w:w="1445"/>
      </w:tblGrid>
      <w:tr w:rsidR="00CF5B50" w:rsidRPr="003D1C86" w14:paraId="4EFCCA51" w14:textId="77777777" w:rsidTr="00FE14B7">
        <w:trPr>
          <w:trHeight w:val="530"/>
        </w:trPr>
        <w:tc>
          <w:tcPr>
            <w:tcW w:w="4151" w:type="dxa"/>
            <w:shd w:val="pct5" w:color="auto" w:fill="auto"/>
          </w:tcPr>
          <w:p w14:paraId="4188945F" w14:textId="77777777" w:rsidR="00CF5B50" w:rsidRPr="003D1C86" w:rsidRDefault="00CF5B50" w:rsidP="00CF5B50">
            <w:pPr>
              <w:ind w:left="0"/>
              <w:jc w:val="center"/>
              <w:rPr>
                <w:b/>
                <w:sz w:val="28"/>
                <w:szCs w:val="28"/>
              </w:rPr>
            </w:pPr>
            <w:r w:rsidRPr="005C6A0A">
              <w:rPr>
                <w:b/>
                <w:sz w:val="28"/>
                <w:szCs w:val="28"/>
              </w:rPr>
              <w:t xml:space="preserve">Hành động của </w:t>
            </w:r>
            <w:r w:rsidRPr="003D1C86">
              <w:rPr>
                <w:b/>
                <w:sz w:val="28"/>
                <w:szCs w:val="28"/>
              </w:rPr>
              <w:t>tác nhân</w:t>
            </w:r>
          </w:p>
        </w:tc>
        <w:tc>
          <w:tcPr>
            <w:tcW w:w="5001" w:type="dxa"/>
            <w:shd w:val="pct5" w:color="auto" w:fill="auto"/>
          </w:tcPr>
          <w:p w14:paraId="2FB0D5B5" w14:textId="77777777" w:rsidR="00CF5B50" w:rsidRPr="003D1C86" w:rsidRDefault="00CF5B50" w:rsidP="00CF5B50">
            <w:pPr>
              <w:ind w:left="0"/>
              <w:jc w:val="center"/>
              <w:rPr>
                <w:b/>
                <w:sz w:val="28"/>
                <w:szCs w:val="28"/>
              </w:rPr>
            </w:pPr>
            <w:r w:rsidRPr="003D1C86">
              <w:rPr>
                <w:b/>
                <w:sz w:val="28"/>
                <w:szCs w:val="28"/>
              </w:rPr>
              <w:t>Phản ứng của hệ thống</w:t>
            </w:r>
          </w:p>
        </w:tc>
        <w:tc>
          <w:tcPr>
            <w:tcW w:w="1445" w:type="dxa"/>
            <w:shd w:val="pct5" w:color="auto" w:fill="auto"/>
          </w:tcPr>
          <w:p w14:paraId="2E034863" w14:textId="77777777" w:rsidR="00CF5B50" w:rsidRPr="003D1C86" w:rsidRDefault="00CF5B50" w:rsidP="00CF5B50">
            <w:pPr>
              <w:ind w:left="0"/>
              <w:jc w:val="center"/>
              <w:rPr>
                <w:b/>
                <w:sz w:val="28"/>
                <w:szCs w:val="28"/>
              </w:rPr>
            </w:pPr>
            <w:r w:rsidRPr="003D1C86">
              <w:rPr>
                <w:b/>
                <w:sz w:val="28"/>
                <w:szCs w:val="28"/>
              </w:rPr>
              <w:t>Dữ liệu liên quan (C/R/U/D)</w:t>
            </w:r>
          </w:p>
        </w:tc>
      </w:tr>
      <w:tr w:rsidR="00CF5B50" w:rsidRPr="003D1C86" w14:paraId="61A27CE3" w14:textId="77777777" w:rsidTr="00FE14B7">
        <w:tc>
          <w:tcPr>
            <w:tcW w:w="4151" w:type="dxa"/>
          </w:tcPr>
          <w:p w14:paraId="4398FA34" w14:textId="4809FFDA" w:rsidR="007B0331" w:rsidRPr="003D1C86" w:rsidRDefault="007B0331" w:rsidP="008633E7">
            <w:pPr>
              <w:pStyle w:val="Sothutu-1so"/>
              <w:numPr>
                <w:ilvl w:val="0"/>
                <w:numId w:val="6"/>
              </w:numPr>
              <w:rPr>
                <w:sz w:val="28"/>
                <w:szCs w:val="28"/>
              </w:rPr>
            </w:pPr>
            <w:r w:rsidRPr="003D1C86">
              <w:rPr>
                <w:sz w:val="28"/>
                <w:szCs w:val="28"/>
              </w:rPr>
              <w:t>Tạo mới nhân viên</w:t>
            </w:r>
            <w:r w:rsidR="00C57681" w:rsidRPr="003D1C86">
              <w:rPr>
                <w:sz w:val="28"/>
                <w:szCs w:val="28"/>
              </w:rPr>
              <w:t xml:space="preserve"> GS</w:t>
            </w:r>
          </w:p>
          <w:p w14:paraId="52EA62C9" w14:textId="28887BCD" w:rsidR="007B0331" w:rsidRPr="003D1C86" w:rsidRDefault="007B0331" w:rsidP="007B0331">
            <w:pPr>
              <w:pStyle w:val="Sothutu-1so"/>
              <w:numPr>
                <w:ilvl w:val="0"/>
                <w:numId w:val="0"/>
              </w:numPr>
              <w:rPr>
                <w:sz w:val="28"/>
                <w:szCs w:val="28"/>
              </w:rPr>
            </w:pPr>
          </w:p>
        </w:tc>
        <w:tc>
          <w:tcPr>
            <w:tcW w:w="5001" w:type="dxa"/>
          </w:tcPr>
          <w:p w14:paraId="32B69514" w14:textId="7EC22196" w:rsidR="007B0331" w:rsidRPr="003D1C86" w:rsidRDefault="00C57681" w:rsidP="007B0331">
            <w:pPr>
              <w:pStyle w:val="Sothutu-1so"/>
              <w:numPr>
                <w:ilvl w:val="0"/>
                <w:numId w:val="0"/>
              </w:numPr>
              <w:rPr>
                <w:sz w:val="28"/>
                <w:szCs w:val="28"/>
              </w:rPr>
            </w:pPr>
            <w:r w:rsidRPr="003D1C86">
              <w:rPr>
                <w:sz w:val="28"/>
                <w:szCs w:val="28"/>
              </w:rPr>
              <w:t>Chức năng tạo mới NVGS thì vẫn tạo cho 1 NPP như hiện tại, Sau đó vào CMS phân quyền cho GS ở nhiều NPP</w:t>
            </w:r>
          </w:p>
        </w:tc>
        <w:tc>
          <w:tcPr>
            <w:tcW w:w="1445" w:type="dxa"/>
          </w:tcPr>
          <w:p w14:paraId="2181E44D" w14:textId="77777777" w:rsidR="00CF5B50" w:rsidRPr="003D1C86" w:rsidRDefault="00CF5B50" w:rsidP="00CF5B50">
            <w:pPr>
              <w:ind w:left="0"/>
              <w:jc w:val="both"/>
              <w:rPr>
                <w:sz w:val="28"/>
                <w:szCs w:val="28"/>
              </w:rPr>
            </w:pPr>
            <w:r w:rsidRPr="003D1C86">
              <w:rPr>
                <w:sz w:val="28"/>
                <w:szCs w:val="28"/>
              </w:rPr>
              <w:t>C</w:t>
            </w:r>
          </w:p>
          <w:p w14:paraId="0F20351E" w14:textId="77777777" w:rsidR="00CF5B50" w:rsidRPr="003D1C86" w:rsidRDefault="00CF5B50" w:rsidP="00CF5B50">
            <w:pPr>
              <w:ind w:left="0"/>
              <w:jc w:val="both"/>
              <w:rPr>
                <w:sz w:val="28"/>
                <w:szCs w:val="28"/>
              </w:rPr>
            </w:pPr>
          </w:p>
        </w:tc>
      </w:tr>
      <w:tr w:rsidR="00CF5B50" w:rsidRPr="003D1C86" w14:paraId="182AF7F0" w14:textId="77777777" w:rsidTr="00FE14B7">
        <w:tc>
          <w:tcPr>
            <w:tcW w:w="4151" w:type="dxa"/>
          </w:tcPr>
          <w:p w14:paraId="319E0B20" w14:textId="47E383AB" w:rsidR="00CF5B50" w:rsidRPr="003D1C86" w:rsidRDefault="00C57681" w:rsidP="008633E7">
            <w:pPr>
              <w:pStyle w:val="Sothutu-1so"/>
              <w:numPr>
                <w:ilvl w:val="0"/>
                <w:numId w:val="6"/>
              </w:numPr>
              <w:rPr>
                <w:sz w:val="28"/>
                <w:szCs w:val="28"/>
              </w:rPr>
            </w:pPr>
            <w:r w:rsidRPr="003D1C86">
              <w:rPr>
                <w:sz w:val="28"/>
                <w:szCs w:val="28"/>
              </w:rPr>
              <w:t>Mở cây đơn vị, chọn NPP</w:t>
            </w:r>
          </w:p>
        </w:tc>
        <w:tc>
          <w:tcPr>
            <w:tcW w:w="5001" w:type="dxa"/>
          </w:tcPr>
          <w:p w14:paraId="516B26B2" w14:textId="77777777" w:rsidR="00C57681" w:rsidRPr="003D1C86" w:rsidRDefault="00C57681" w:rsidP="008633E7">
            <w:pPr>
              <w:pStyle w:val="Sothutu-1so"/>
              <w:numPr>
                <w:ilvl w:val="0"/>
                <w:numId w:val="6"/>
              </w:numPr>
              <w:rPr>
                <w:sz w:val="28"/>
                <w:szCs w:val="28"/>
              </w:rPr>
            </w:pPr>
            <w:r w:rsidRPr="003D1C86">
              <w:rPr>
                <w:sz w:val="28"/>
                <w:szCs w:val="28"/>
              </w:rPr>
              <w:t>View thông tin Vai trò GS của nhân viên theo từng NPP.</w:t>
            </w:r>
          </w:p>
          <w:p w14:paraId="5A1E5E43" w14:textId="16A76C94" w:rsidR="00C57681" w:rsidRPr="003D1C86" w:rsidRDefault="00C57681" w:rsidP="00C57681">
            <w:pPr>
              <w:pStyle w:val="Sothutu-1so"/>
              <w:numPr>
                <w:ilvl w:val="0"/>
                <w:numId w:val="0"/>
              </w:numPr>
              <w:ind w:left="360"/>
              <w:rPr>
                <w:sz w:val="28"/>
                <w:szCs w:val="28"/>
              </w:rPr>
            </w:pPr>
            <w:r w:rsidRPr="003D1C86">
              <w:rPr>
                <w:sz w:val="28"/>
                <w:szCs w:val="28"/>
              </w:rPr>
              <w:t>VD: Ac giám sát GS20 được phân quyền giám sát cho NPP HN01 và HN02</w:t>
            </w:r>
          </w:p>
          <w:p w14:paraId="10892E9B" w14:textId="201F97A1" w:rsidR="00CF5B50" w:rsidRPr="003D1C86" w:rsidRDefault="00C57681" w:rsidP="00C57681">
            <w:pPr>
              <w:pStyle w:val="Sothutu-1so"/>
              <w:numPr>
                <w:ilvl w:val="0"/>
                <w:numId w:val="0"/>
              </w:numPr>
              <w:ind w:left="360"/>
              <w:rPr>
                <w:sz w:val="28"/>
                <w:szCs w:val="28"/>
              </w:rPr>
            </w:pPr>
            <w:r w:rsidRPr="003D1C86">
              <w:rPr>
                <w:sz w:val="28"/>
                <w:szCs w:val="28"/>
              </w:rPr>
              <w:t xml:space="preserve">Thì vào cây đơn vị </w:t>
            </w:r>
            <w:r w:rsidR="00CF5B50" w:rsidRPr="003D1C86">
              <w:rPr>
                <w:sz w:val="28"/>
                <w:szCs w:val="28"/>
              </w:rPr>
              <w:t xml:space="preserve"> </w:t>
            </w:r>
            <w:r w:rsidRPr="003D1C86">
              <w:rPr>
                <w:sz w:val="28"/>
                <w:szCs w:val="28"/>
              </w:rPr>
              <w:t>chọn NPP HN01 sẽ thấy GS20, chọn NPP HN02 cũng sẽ thấy GS20</w:t>
            </w:r>
          </w:p>
          <w:p w14:paraId="171D8B5E" w14:textId="5A33CE96" w:rsidR="00C57681" w:rsidRPr="003D1C86" w:rsidRDefault="00C57681" w:rsidP="00C57681">
            <w:pPr>
              <w:pStyle w:val="Sothutu-1so"/>
              <w:numPr>
                <w:ilvl w:val="0"/>
                <w:numId w:val="0"/>
              </w:numPr>
              <w:ind w:left="360"/>
              <w:rPr>
                <w:sz w:val="28"/>
                <w:szCs w:val="28"/>
              </w:rPr>
            </w:pPr>
          </w:p>
        </w:tc>
        <w:tc>
          <w:tcPr>
            <w:tcW w:w="1445" w:type="dxa"/>
          </w:tcPr>
          <w:p w14:paraId="6378463A" w14:textId="77777777" w:rsidR="00CF5B50" w:rsidRPr="003D1C86" w:rsidRDefault="00CF5B50" w:rsidP="00CF5B50">
            <w:pPr>
              <w:ind w:left="0"/>
              <w:jc w:val="both"/>
              <w:rPr>
                <w:sz w:val="28"/>
                <w:szCs w:val="28"/>
              </w:rPr>
            </w:pPr>
            <w:r w:rsidRPr="003D1C86">
              <w:rPr>
                <w:sz w:val="28"/>
                <w:szCs w:val="28"/>
              </w:rPr>
              <w:t>C</w:t>
            </w:r>
          </w:p>
        </w:tc>
      </w:tr>
      <w:tr w:rsidR="00413A69" w:rsidRPr="003D1C86" w14:paraId="536E4B10" w14:textId="77777777" w:rsidTr="00FE14B7">
        <w:tc>
          <w:tcPr>
            <w:tcW w:w="4151" w:type="dxa"/>
          </w:tcPr>
          <w:p w14:paraId="76D11231" w14:textId="79CDA92D" w:rsidR="00413A69" w:rsidRPr="003D1C86" w:rsidRDefault="00413A69" w:rsidP="008633E7">
            <w:pPr>
              <w:pStyle w:val="Sothutu-1so"/>
              <w:numPr>
                <w:ilvl w:val="0"/>
                <w:numId w:val="6"/>
              </w:numPr>
              <w:rPr>
                <w:sz w:val="28"/>
                <w:szCs w:val="28"/>
              </w:rPr>
            </w:pPr>
            <w:r w:rsidRPr="003D1C86">
              <w:rPr>
                <w:sz w:val="28"/>
                <w:szCs w:val="28"/>
              </w:rPr>
              <w:t xml:space="preserve">Giám sát đăng nhập vào </w:t>
            </w:r>
            <w:r w:rsidR="00117FEA" w:rsidRPr="003D1C86">
              <w:rPr>
                <w:sz w:val="28"/>
                <w:szCs w:val="28"/>
              </w:rPr>
              <w:t>hệ thống web hoặc tablet</w:t>
            </w:r>
          </w:p>
        </w:tc>
        <w:tc>
          <w:tcPr>
            <w:tcW w:w="5001" w:type="dxa"/>
          </w:tcPr>
          <w:p w14:paraId="4FE9672C" w14:textId="3066A77C" w:rsidR="00FC0D53" w:rsidRPr="00C709A3" w:rsidRDefault="00C709A3">
            <w:pPr>
              <w:pStyle w:val="Sothutu-1so"/>
              <w:numPr>
                <w:ilvl w:val="0"/>
                <w:numId w:val="6"/>
              </w:numPr>
              <w:rPr>
                <w:ins w:id="315" w:author="Chungpth" w:date="2021-08-17T16:12:00Z"/>
                <w:sz w:val="28"/>
                <w:szCs w:val="28"/>
                <w:rPrChange w:id="316" w:author="Chungpth" w:date="2021-08-17T16:13:00Z">
                  <w:rPr>
                    <w:ins w:id="317" w:author="Chungpth" w:date="2021-08-17T16:12:00Z"/>
                  </w:rPr>
                </w:rPrChange>
              </w:rPr>
              <w:pPrChange w:id="318" w:author="Chungpth" w:date="2021-08-17T16:13:00Z">
                <w:pPr>
                  <w:pStyle w:val="CommentText"/>
                </w:pPr>
              </w:pPrChange>
            </w:pPr>
            <w:ins w:id="319" w:author="Chungpth" w:date="2021-08-17T16:13:00Z">
              <w:r w:rsidRPr="00C709A3">
                <w:rPr>
                  <w:sz w:val="28"/>
                  <w:szCs w:val="28"/>
                  <w:rPrChange w:id="320" w:author="Chungpth" w:date="2021-08-17T16:13:00Z">
                    <w:rPr>
                      <w:color w:val="984806"/>
                      <w:sz w:val="28"/>
                      <w:szCs w:val="28"/>
                      <w:lang w:eastAsia="ar-SA"/>
                    </w:rPr>
                  </w:rPrChange>
                </w:rPr>
                <w:t>Xem</w:t>
              </w:r>
            </w:ins>
            <w:ins w:id="321" w:author="Chungpth" w:date="2021-08-17T16:12:00Z">
              <w:r w:rsidR="00FC0D53" w:rsidRPr="00C709A3">
                <w:rPr>
                  <w:sz w:val="28"/>
                  <w:szCs w:val="28"/>
                  <w:rPrChange w:id="322" w:author="Chungpth" w:date="2021-08-17T16:13:00Z">
                    <w:rPr>
                      <w:color w:val="984806"/>
                      <w:sz w:val="28"/>
                      <w:szCs w:val="28"/>
                      <w:lang w:eastAsia="ar-SA"/>
                    </w:rPr>
                  </w:rPrChange>
                </w:rPr>
                <w:t xml:space="preserve"> báo cáo, xem được tất cả NPP mình quản lý</w:t>
              </w:r>
            </w:ins>
          </w:p>
          <w:p w14:paraId="5CCC954A" w14:textId="578A1C27" w:rsidR="00413A69" w:rsidRPr="003D1C86" w:rsidDel="00FC0D53" w:rsidRDefault="00C57681" w:rsidP="008633E7">
            <w:pPr>
              <w:pStyle w:val="Sothutu-1so"/>
              <w:numPr>
                <w:ilvl w:val="0"/>
                <w:numId w:val="6"/>
              </w:numPr>
              <w:rPr>
                <w:del w:id="323" w:author="Chungpth" w:date="2021-08-17T16:12:00Z"/>
                <w:sz w:val="28"/>
                <w:szCs w:val="28"/>
              </w:rPr>
            </w:pPr>
            <w:del w:id="324" w:author="Chungpth" w:date="2021-08-17T16:12:00Z">
              <w:r w:rsidRPr="005C6A0A" w:rsidDel="00FC0D53">
                <w:rPr>
                  <w:sz w:val="28"/>
                  <w:szCs w:val="28"/>
                </w:rPr>
                <w:delText>Hệ thống sẽ hiển thị danh sách NPP để</w:delText>
              </w:r>
              <w:r w:rsidRPr="003D1C86" w:rsidDel="00FC0D53">
                <w:rPr>
                  <w:sz w:val="28"/>
                  <w:szCs w:val="28"/>
                </w:rPr>
                <w:delText xml:space="preserve"> giám sát chọn </w:delText>
              </w:r>
              <w:r w:rsidR="00BE46AA" w:rsidRPr="003D1C86" w:rsidDel="00FC0D53">
                <w:rPr>
                  <w:sz w:val="28"/>
                  <w:szCs w:val="28"/>
                </w:rPr>
                <w:sym w:font="Wingdings" w:char="F0E0"/>
              </w:r>
              <w:r w:rsidR="00BE46AA" w:rsidRPr="003D1C86" w:rsidDel="00FC0D53">
                <w:rPr>
                  <w:sz w:val="28"/>
                  <w:szCs w:val="28"/>
                </w:rPr>
                <w:delText xml:space="preserve"> Chọn NPP nào thì sẽ xem dữ liệu NPP đó.</w:delText>
              </w:r>
            </w:del>
          </w:p>
          <w:p w14:paraId="4DB3E5C0" w14:textId="6866EEF0" w:rsidR="00BE46AA" w:rsidRPr="003D1C86" w:rsidRDefault="00BE46AA" w:rsidP="00BE46AA">
            <w:pPr>
              <w:pStyle w:val="Sothutu-1so"/>
              <w:numPr>
                <w:ilvl w:val="0"/>
                <w:numId w:val="0"/>
              </w:numPr>
              <w:ind w:left="360"/>
              <w:rPr>
                <w:sz w:val="28"/>
                <w:szCs w:val="28"/>
              </w:rPr>
            </w:pPr>
            <w:del w:id="325" w:author="Chungpth" w:date="2021-08-17T16:12:00Z">
              <w:r w:rsidRPr="003D1C86" w:rsidDel="00FC0D53">
                <w:rPr>
                  <w:sz w:val="28"/>
                  <w:szCs w:val="28"/>
                </w:rPr>
                <w:delText>(Muốn xem NPP khác thì phải logout, đăng nhập lại và chọn lại NPP cần xem)</w:delText>
              </w:r>
            </w:del>
          </w:p>
        </w:tc>
        <w:tc>
          <w:tcPr>
            <w:tcW w:w="1445" w:type="dxa"/>
          </w:tcPr>
          <w:p w14:paraId="0981CBA6" w14:textId="77777777" w:rsidR="00413A69" w:rsidRPr="003D1C86" w:rsidRDefault="00413A69" w:rsidP="00CF5B50">
            <w:pPr>
              <w:ind w:left="0"/>
              <w:jc w:val="both"/>
              <w:rPr>
                <w:sz w:val="28"/>
                <w:szCs w:val="28"/>
              </w:rPr>
            </w:pPr>
          </w:p>
        </w:tc>
      </w:tr>
    </w:tbl>
    <w:p w14:paraId="3D1611E3" w14:textId="303713C9" w:rsidR="00FC6FA7" w:rsidRPr="003D1C86" w:rsidRDefault="00FC6FA7">
      <w:pPr>
        <w:widowControl/>
        <w:spacing w:before="0" w:after="160" w:line="259" w:lineRule="auto"/>
        <w:ind w:left="0"/>
        <w:rPr>
          <w:sz w:val="28"/>
          <w:szCs w:val="28"/>
        </w:rPr>
      </w:pPr>
    </w:p>
    <w:p w14:paraId="6598CEE6" w14:textId="77777777" w:rsidR="00C67156" w:rsidRPr="003D1C86" w:rsidRDefault="00C67156">
      <w:pPr>
        <w:widowControl/>
        <w:spacing w:before="0" w:after="160" w:line="259" w:lineRule="auto"/>
        <w:ind w:left="0"/>
        <w:rPr>
          <w:sz w:val="28"/>
          <w:szCs w:val="28"/>
        </w:rPr>
      </w:pPr>
    </w:p>
    <w:p w14:paraId="3246387B" w14:textId="77777777" w:rsidR="00C67156" w:rsidRPr="003D1C86" w:rsidRDefault="00C67156">
      <w:pPr>
        <w:widowControl/>
        <w:spacing w:before="0" w:after="160" w:line="259" w:lineRule="auto"/>
        <w:ind w:left="0"/>
        <w:rPr>
          <w:sz w:val="28"/>
          <w:szCs w:val="28"/>
        </w:rPr>
      </w:pPr>
    </w:p>
    <w:p w14:paraId="635D25A7" w14:textId="3AF5B488" w:rsidR="00F17FBD" w:rsidRPr="003D1C86" w:rsidRDefault="00F17FBD" w:rsidP="00F17FBD">
      <w:pPr>
        <w:pStyle w:val="Heading2"/>
        <w:rPr>
          <w:rPrChange w:id="326" w:author="Chungpth" w:date="2021-08-17T15:49:00Z">
            <w:rPr>
              <w:highlight w:val="yellow"/>
            </w:rPr>
          </w:rPrChange>
        </w:rPr>
      </w:pPr>
      <w:bookmarkStart w:id="327" w:name="_Toc77785431"/>
      <w:r w:rsidRPr="003D1C86">
        <w:rPr>
          <w:rPrChange w:id="328" w:author="Chungpth" w:date="2021-08-17T15:49:00Z">
            <w:rPr>
              <w:highlight w:val="yellow"/>
            </w:rPr>
          </w:rPrChange>
        </w:rPr>
        <w:t>Giám sát bán hàng</w:t>
      </w:r>
    </w:p>
    <w:p w14:paraId="0F1FBF47" w14:textId="33E4A4F3" w:rsidR="00F17FBD" w:rsidRPr="005C6A0A" w:rsidRDefault="00F17FBD" w:rsidP="00F17FBD">
      <w:pPr>
        <w:pStyle w:val="NormalIndent"/>
        <w:rPr>
          <w:color w:val="001A33"/>
          <w:sz w:val="28"/>
          <w:szCs w:val="28"/>
          <w:shd w:val="clear" w:color="auto" w:fill="FFFFFF"/>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F17FBD" w:rsidRPr="003D1C86" w14:paraId="7AB22DD3" w14:textId="77777777" w:rsidTr="00F17FBD">
        <w:trPr>
          <w:trHeight w:val="284"/>
          <w:jc w:val="center"/>
        </w:trPr>
        <w:tc>
          <w:tcPr>
            <w:tcW w:w="1590" w:type="pct"/>
            <w:tcBorders>
              <w:top w:val="single" w:sz="18" w:space="0" w:color="808080"/>
              <w:left w:val="single" w:sz="18" w:space="0" w:color="808080"/>
            </w:tcBorders>
            <w:shd w:val="clear" w:color="auto" w:fill="F3F3F3"/>
            <w:vAlign w:val="center"/>
          </w:tcPr>
          <w:p w14:paraId="416A333B" w14:textId="77777777" w:rsidR="00F17FBD" w:rsidRPr="003D1C86" w:rsidRDefault="00F17FBD" w:rsidP="00F17FBD">
            <w:pPr>
              <w:ind w:left="142"/>
              <w:rPr>
                <w:sz w:val="28"/>
                <w:szCs w:val="28"/>
              </w:rPr>
            </w:pPr>
            <w:r w:rsidRPr="003D1C86">
              <w:rPr>
                <w:b/>
                <w:sz w:val="28"/>
                <w:szCs w:val="28"/>
              </w:rPr>
              <w:lastRenderedPageBreak/>
              <w:t>Tên chức năng</w:t>
            </w:r>
          </w:p>
        </w:tc>
        <w:tc>
          <w:tcPr>
            <w:tcW w:w="3410" w:type="pct"/>
            <w:tcBorders>
              <w:top w:val="single" w:sz="18" w:space="0" w:color="808080"/>
              <w:right w:val="single" w:sz="18" w:space="0" w:color="808080"/>
            </w:tcBorders>
            <w:vAlign w:val="center"/>
          </w:tcPr>
          <w:p w14:paraId="223C3461" w14:textId="37DB4BE5" w:rsidR="00F17FBD" w:rsidRPr="003D1C86" w:rsidRDefault="00F17FBD" w:rsidP="00F17FBD">
            <w:pPr>
              <w:pStyle w:val="BodyText"/>
              <w:ind w:left="0"/>
              <w:rPr>
                <w:color w:val="984806"/>
                <w:sz w:val="28"/>
                <w:szCs w:val="28"/>
                <w:lang w:eastAsia="ar-SA"/>
              </w:rPr>
            </w:pPr>
            <w:r w:rsidRPr="003D1C86">
              <w:rPr>
                <w:color w:val="984806"/>
                <w:sz w:val="28"/>
                <w:szCs w:val="28"/>
                <w:lang w:eastAsia="ar-SA"/>
              </w:rPr>
              <w:t>Giám sát bán hàng</w:t>
            </w:r>
          </w:p>
        </w:tc>
      </w:tr>
      <w:tr w:rsidR="00F17FBD" w:rsidRPr="003D1C86" w14:paraId="4738D40B" w14:textId="77777777" w:rsidTr="00F17FBD">
        <w:trPr>
          <w:trHeight w:val="284"/>
          <w:jc w:val="center"/>
        </w:trPr>
        <w:tc>
          <w:tcPr>
            <w:tcW w:w="1590" w:type="pct"/>
            <w:tcBorders>
              <w:left w:val="single" w:sz="18" w:space="0" w:color="808080"/>
            </w:tcBorders>
            <w:shd w:val="clear" w:color="auto" w:fill="F3F3F3"/>
            <w:vAlign w:val="center"/>
          </w:tcPr>
          <w:p w14:paraId="2094E786" w14:textId="77777777" w:rsidR="00F17FBD" w:rsidRPr="003D1C86" w:rsidRDefault="00F17FBD" w:rsidP="00F17FBD">
            <w:pPr>
              <w:ind w:left="142"/>
              <w:rPr>
                <w:b/>
                <w:sz w:val="28"/>
                <w:szCs w:val="28"/>
              </w:rPr>
            </w:pPr>
            <w:r w:rsidRPr="003D1C86">
              <w:rPr>
                <w:b/>
                <w:sz w:val="28"/>
                <w:szCs w:val="28"/>
              </w:rPr>
              <w:t>Mô tả</w:t>
            </w:r>
          </w:p>
        </w:tc>
        <w:tc>
          <w:tcPr>
            <w:tcW w:w="3410" w:type="pct"/>
            <w:tcBorders>
              <w:right w:val="single" w:sz="18" w:space="0" w:color="808080"/>
            </w:tcBorders>
            <w:vAlign w:val="center"/>
          </w:tcPr>
          <w:p w14:paraId="22DA2144" w14:textId="77777777" w:rsidR="00F17FBD" w:rsidRPr="003D1C86" w:rsidRDefault="00F17FBD" w:rsidP="00F17FBD">
            <w:pPr>
              <w:pStyle w:val="BodyText"/>
              <w:ind w:left="0"/>
              <w:rPr>
                <w:color w:val="984806"/>
                <w:sz w:val="28"/>
                <w:szCs w:val="28"/>
                <w:lang w:eastAsia="ar-SA"/>
              </w:rPr>
            </w:pPr>
            <w:r w:rsidRPr="003D1C86">
              <w:rPr>
                <w:color w:val="984806"/>
                <w:sz w:val="28"/>
                <w:szCs w:val="28"/>
                <w:lang w:eastAsia="ar-SA"/>
              </w:rPr>
              <w:t>Chức năng này cho phép trong ngày hiện tại các thông tin:</w:t>
            </w:r>
          </w:p>
          <w:p w14:paraId="253AE77A"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Doanh số ngày, lũy kế: thực hiện, kế hoạch</w:t>
            </w:r>
          </w:p>
          <w:p w14:paraId="5FCEE885"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Xem tọa độ nhân viên</w:t>
            </w:r>
          </w:p>
          <w:p w14:paraId="008401A2"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Xem lộ trình bán hàng</w:t>
            </w:r>
          </w:p>
          <w:p w14:paraId="11DA8E1D" w14:textId="77777777" w:rsidR="00F17FBD" w:rsidRPr="003D1C86" w:rsidRDefault="00F17FBD" w:rsidP="008633E7">
            <w:pPr>
              <w:pStyle w:val="BodyText"/>
              <w:keepLines/>
              <w:numPr>
                <w:ilvl w:val="0"/>
                <w:numId w:val="32"/>
              </w:numPr>
              <w:spacing w:before="0" w:line="240" w:lineRule="atLeast"/>
              <w:jc w:val="both"/>
              <w:rPr>
                <w:color w:val="984806"/>
                <w:sz w:val="28"/>
                <w:szCs w:val="28"/>
                <w:lang w:eastAsia="ar-SA"/>
              </w:rPr>
            </w:pPr>
            <w:r w:rsidRPr="003D1C86">
              <w:rPr>
                <w:color w:val="984806"/>
                <w:sz w:val="28"/>
                <w:szCs w:val="28"/>
                <w:lang w:eastAsia="ar-SA"/>
              </w:rPr>
              <w:t>Vẽ lộ trình đã đi trong ngày</w:t>
            </w:r>
          </w:p>
          <w:p w14:paraId="0EE3762A" w14:textId="64D3636B" w:rsidR="00F17FBD" w:rsidRPr="003D1C86" w:rsidRDefault="00F17FBD" w:rsidP="00F17FBD">
            <w:pPr>
              <w:pStyle w:val="NormalIndent"/>
              <w:ind w:left="-37"/>
              <w:rPr>
                <w:color w:val="001A33"/>
                <w:sz w:val="28"/>
                <w:szCs w:val="28"/>
                <w:shd w:val="clear" w:color="auto" w:fill="FFFFFF"/>
              </w:rPr>
            </w:pPr>
            <w:r w:rsidRPr="003D1C86">
              <w:rPr>
                <w:color w:val="FF0000"/>
                <w:sz w:val="28"/>
                <w:szCs w:val="28"/>
                <w:lang w:eastAsia="ar-SA"/>
              </w:rPr>
              <w:t xml:space="preserve">Bổ sung: </w:t>
            </w:r>
            <w:r w:rsidRPr="003D1C86">
              <w:rPr>
                <w:color w:val="FF0000"/>
                <w:sz w:val="28"/>
                <w:szCs w:val="28"/>
                <w:shd w:val="clear" w:color="auto" w:fill="FFFFFF"/>
              </w:rPr>
              <w:t>1 GS quản lý nhiều nhà PP xem được các nhà phân phối mình quản lý trong cây đơn vị giám sát</w:t>
            </w:r>
          </w:p>
        </w:tc>
      </w:tr>
      <w:tr w:rsidR="00F17FBD" w:rsidRPr="003D1C86" w14:paraId="671C13C0" w14:textId="77777777" w:rsidTr="00F17FBD">
        <w:trPr>
          <w:trHeight w:val="395"/>
          <w:jc w:val="center"/>
        </w:trPr>
        <w:tc>
          <w:tcPr>
            <w:tcW w:w="1590" w:type="pct"/>
            <w:tcBorders>
              <w:left w:val="single" w:sz="18" w:space="0" w:color="808080"/>
            </w:tcBorders>
            <w:shd w:val="clear" w:color="auto" w:fill="F3F3F3"/>
            <w:vAlign w:val="center"/>
          </w:tcPr>
          <w:p w14:paraId="6A2B78F8" w14:textId="77777777" w:rsidR="00F17FBD" w:rsidRPr="003D1C86" w:rsidRDefault="00F17FBD" w:rsidP="00F17FBD">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0CCAD2B" w14:textId="77777777" w:rsidR="00F17FBD" w:rsidRPr="003D1C86" w:rsidRDefault="00F17FBD" w:rsidP="00F17FBD">
            <w:pPr>
              <w:ind w:left="0"/>
              <w:rPr>
                <w:sz w:val="28"/>
                <w:szCs w:val="28"/>
              </w:rPr>
            </w:pPr>
            <w:r w:rsidRPr="003D1C86">
              <w:rPr>
                <w:color w:val="984806"/>
                <w:sz w:val="28"/>
                <w:szCs w:val="28"/>
              </w:rPr>
              <w:t>- SYSTEM ADMIN, SALES ADMIN, GSBH</w:t>
            </w:r>
          </w:p>
        </w:tc>
      </w:tr>
      <w:tr w:rsidR="00F17FBD" w:rsidRPr="003D1C86" w14:paraId="3CD7F33C" w14:textId="77777777" w:rsidTr="00F17FBD">
        <w:trPr>
          <w:trHeight w:val="1010"/>
          <w:jc w:val="center"/>
        </w:trPr>
        <w:tc>
          <w:tcPr>
            <w:tcW w:w="1590" w:type="pct"/>
            <w:tcBorders>
              <w:left w:val="single" w:sz="18" w:space="0" w:color="808080"/>
            </w:tcBorders>
            <w:shd w:val="clear" w:color="auto" w:fill="F3F3F3"/>
            <w:vAlign w:val="center"/>
          </w:tcPr>
          <w:p w14:paraId="349DF1C0" w14:textId="77777777" w:rsidR="00F17FBD" w:rsidRPr="003D1C86" w:rsidRDefault="00F17FBD" w:rsidP="00F17FBD">
            <w:pPr>
              <w:ind w:left="142"/>
              <w:rPr>
                <w:b/>
                <w:sz w:val="28"/>
                <w:szCs w:val="28"/>
              </w:rPr>
            </w:pPr>
            <w:r w:rsidRPr="003D1C86">
              <w:rPr>
                <w:b/>
                <w:sz w:val="28"/>
                <w:szCs w:val="28"/>
              </w:rPr>
              <w:t>Điều kiện trước</w:t>
            </w:r>
          </w:p>
        </w:tc>
        <w:tc>
          <w:tcPr>
            <w:tcW w:w="3410" w:type="pct"/>
            <w:tcBorders>
              <w:right w:val="single" w:sz="18" w:space="0" w:color="808080"/>
            </w:tcBorders>
            <w:vAlign w:val="center"/>
          </w:tcPr>
          <w:p w14:paraId="2A50161D" w14:textId="77777777" w:rsidR="00F17FBD" w:rsidRPr="003D1C86" w:rsidRDefault="00F17FBD" w:rsidP="00F17FBD">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D6D1553" w14:textId="77777777" w:rsidR="00F17FBD" w:rsidRPr="003D1C86" w:rsidRDefault="00F17FBD" w:rsidP="00F17FBD">
            <w:pPr>
              <w:pStyle w:val="BodyText"/>
              <w:ind w:left="0"/>
              <w:rPr>
                <w:sz w:val="28"/>
                <w:szCs w:val="28"/>
              </w:rPr>
            </w:pPr>
            <w:r w:rsidRPr="003D1C86">
              <w:rPr>
                <w:color w:val="984806"/>
                <w:sz w:val="28"/>
                <w:szCs w:val="28"/>
                <w:lang w:eastAsia="ar-SA"/>
              </w:rPr>
              <w:t>- Có quyền vào chức năng</w:t>
            </w:r>
          </w:p>
        </w:tc>
      </w:tr>
      <w:tr w:rsidR="00F17FBD" w:rsidRPr="003D1C86" w14:paraId="381FB8DE" w14:textId="77777777" w:rsidTr="00F17FBD">
        <w:trPr>
          <w:trHeight w:val="530"/>
          <w:jc w:val="center"/>
        </w:trPr>
        <w:tc>
          <w:tcPr>
            <w:tcW w:w="1590" w:type="pct"/>
            <w:tcBorders>
              <w:left w:val="single" w:sz="18" w:space="0" w:color="808080"/>
              <w:bottom w:val="single" w:sz="8" w:space="0" w:color="808080"/>
            </w:tcBorders>
            <w:shd w:val="clear" w:color="auto" w:fill="F3F3F3"/>
            <w:vAlign w:val="center"/>
          </w:tcPr>
          <w:p w14:paraId="439B15B8" w14:textId="77777777" w:rsidR="00F17FBD" w:rsidRPr="003D1C86" w:rsidRDefault="00F17FBD" w:rsidP="00F17FBD">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F9D1447" w14:textId="77777777" w:rsidR="00F17FBD" w:rsidRPr="003D1C86" w:rsidRDefault="00F17FBD" w:rsidP="00F17FBD">
            <w:pPr>
              <w:pStyle w:val="BodyText"/>
              <w:ind w:left="0"/>
              <w:rPr>
                <w:sz w:val="28"/>
                <w:szCs w:val="28"/>
                <w:lang w:eastAsia="ar-SA"/>
              </w:rPr>
            </w:pPr>
            <w:r w:rsidRPr="003D1C86">
              <w:rPr>
                <w:color w:val="984806"/>
                <w:sz w:val="28"/>
                <w:szCs w:val="28"/>
                <w:lang w:eastAsia="ar-SA"/>
              </w:rPr>
              <w:t>-  Kế hoạch KPI được phân bổ</w:t>
            </w:r>
          </w:p>
        </w:tc>
      </w:tr>
      <w:tr w:rsidR="00F17FBD" w:rsidRPr="003D1C86" w14:paraId="6CB7EC0A" w14:textId="77777777" w:rsidTr="00F17FBD">
        <w:trPr>
          <w:trHeight w:val="284"/>
          <w:jc w:val="center"/>
        </w:trPr>
        <w:tc>
          <w:tcPr>
            <w:tcW w:w="1590" w:type="pct"/>
            <w:tcBorders>
              <w:left w:val="single" w:sz="18" w:space="0" w:color="808080"/>
              <w:bottom w:val="single" w:sz="4" w:space="0" w:color="808080"/>
            </w:tcBorders>
            <w:shd w:val="clear" w:color="auto" w:fill="F3F3F3"/>
            <w:vAlign w:val="center"/>
          </w:tcPr>
          <w:p w14:paraId="3403E4A8" w14:textId="77777777" w:rsidR="00F17FBD" w:rsidRPr="003D1C86" w:rsidRDefault="00F17FBD" w:rsidP="00F17FBD">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467C9DD" w14:textId="77777777" w:rsidR="00F17FBD" w:rsidRPr="003D1C86" w:rsidRDefault="00F17FBD" w:rsidP="00F17FBD">
            <w:pPr>
              <w:pStyle w:val="BodyText"/>
              <w:ind w:left="0"/>
              <w:rPr>
                <w:sz w:val="28"/>
                <w:szCs w:val="28"/>
                <w:lang w:eastAsia="ar-SA"/>
              </w:rPr>
            </w:pPr>
            <w:r w:rsidRPr="003D1C86">
              <w:rPr>
                <w:sz w:val="28"/>
                <w:szCs w:val="28"/>
                <w:lang w:eastAsia="ar-SA"/>
              </w:rPr>
              <w:t>-N/A</w:t>
            </w:r>
          </w:p>
        </w:tc>
      </w:tr>
      <w:tr w:rsidR="00F17FBD" w:rsidRPr="003D1C86" w14:paraId="64F47EBC" w14:textId="77777777" w:rsidTr="00F17FBD">
        <w:trPr>
          <w:trHeight w:val="284"/>
          <w:jc w:val="center"/>
        </w:trPr>
        <w:tc>
          <w:tcPr>
            <w:tcW w:w="1590" w:type="pct"/>
            <w:tcBorders>
              <w:left w:val="single" w:sz="18" w:space="0" w:color="808080"/>
              <w:bottom w:val="single" w:sz="18" w:space="0" w:color="808080"/>
            </w:tcBorders>
            <w:shd w:val="clear" w:color="auto" w:fill="F3F3F3"/>
            <w:vAlign w:val="center"/>
          </w:tcPr>
          <w:p w14:paraId="66E723C8" w14:textId="77777777" w:rsidR="00F17FBD" w:rsidRPr="005C6A0A" w:rsidRDefault="00F17FBD" w:rsidP="00F17FBD">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6A24EF38" w14:textId="77777777" w:rsidR="00FC0D53" w:rsidRDefault="00FC0D53">
            <w:pPr>
              <w:pStyle w:val="CommentText"/>
              <w:ind w:left="0"/>
              <w:rPr>
                <w:ins w:id="329" w:author="Chungpth" w:date="2021-08-17T16:12:00Z"/>
              </w:rPr>
              <w:pPrChange w:id="330" w:author="Chungpth" w:date="2021-08-17T16:12:00Z">
                <w:pPr>
                  <w:pStyle w:val="CommentText"/>
                </w:pPr>
              </w:pPrChange>
            </w:pPr>
            <w:ins w:id="331" w:author="Chungpth" w:date="2021-08-17T16:12:00Z">
              <w:r w:rsidRPr="00FD0E81">
                <w:rPr>
                  <w:color w:val="984806"/>
                  <w:sz w:val="28"/>
                  <w:szCs w:val="28"/>
                  <w:lang w:eastAsia="ar-SA"/>
                </w:rPr>
                <w:t xml:space="preserve">- Acc giám sát được quản lý nhiều NPP thì khi thực hiện đăng nhập </w:t>
              </w:r>
              <w:r>
                <w:rPr>
                  <w:color w:val="984806"/>
                  <w:sz w:val="28"/>
                  <w:szCs w:val="28"/>
                  <w:lang w:eastAsia="ar-SA"/>
                </w:rPr>
                <w:t>x</w:t>
              </w:r>
              <w:r w:rsidRPr="00FD0E81">
                <w:rPr>
                  <w:color w:val="984806"/>
                  <w:sz w:val="28"/>
                  <w:szCs w:val="28"/>
                  <w:lang w:eastAsia="ar-SA"/>
                </w:rPr>
                <w:t>em báo cáo, xem được tất cả NPP mình quản lý</w:t>
              </w:r>
            </w:ins>
          </w:p>
          <w:p w14:paraId="4C549C14" w14:textId="77777777" w:rsidR="00F17FBD" w:rsidRPr="005C6A0A" w:rsidRDefault="00F17FBD" w:rsidP="00F17FBD">
            <w:pPr>
              <w:pStyle w:val="BodyText"/>
              <w:ind w:left="0"/>
              <w:rPr>
                <w:sz w:val="28"/>
                <w:szCs w:val="28"/>
              </w:rPr>
            </w:pPr>
          </w:p>
        </w:tc>
      </w:tr>
    </w:tbl>
    <w:p w14:paraId="1EBC85EA" w14:textId="1E2F2451" w:rsidR="00F17FBD" w:rsidRPr="003D1C86" w:rsidRDefault="00F17FBD" w:rsidP="00F17FBD">
      <w:pPr>
        <w:pStyle w:val="Heading3"/>
        <w:rPr>
          <w:rFonts w:ascii="Times New Roman" w:hAnsi="Times New Roman"/>
          <w:sz w:val="28"/>
          <w:szCs w:val="28"/>
          <w:shd w:val="clear" w:color="auto" w:fill="FFFFFF"/>
        </w:rPr>
      </w:pPr>
      <w:r w:rsidRPr="003D1C86">
        <w:rPr>
          <w:rFonts w:ascii="Times New Roman" w:hAnsi="Times New Roman"/>
          <w:sz w:val="28"/>
          <w:szCs w:val="28"/>
          <w:shd w:val="clear" w:color="auto" w:fill="FFFFFF"/>
        </w:rPr>
        <w:lastRenderedPageBreak/>
        <w:t>Màn hình chức năng</w:t>
      </w:r>
    </w:p>
    <w:p w14:paraId="26F54F38" w14:textId="623F6841" w:rsidR="00F17FBD" w:rsidRPr="005C6A0A" w:rsidRDefault="00080F3E" w:rsidP="00F17FBD">
      <w:pPr>
        <w:rPr>
          <w:sz w:val="28"/>
          <w:szCs w:val="28"/>
        </w:rPr>
      </w:pPr>
      <w:r w:rsidRPr="005C6A0A">
        <w:rPr>
          <w:noProof/>
          <w:sz w:val="28"/>
          <w:szCs w:val="28"/>
        </w:rPr>
        <w:drawing>
          <wp:inline distT="0" distB="0" distL="0" distR="0" wp14:anchorId="358F80A6" wp14:editId="0A9D98DF">
            <wp:extent cx="5943600" cy="2103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03120"/>
                    </a:xfrm>
                    <a:prstGeom prst="rect">
                      <a:avLst/>
                    </a:prstGeom>
                  </pic:spPr>
                </pic:pic>
              </a:graphicData>
            </a:graphic>
          </wp:inline>
        </w:drawing>
      </w:r>
    </w:p>
    <w:p w14:paraId="088CD760" w14:textId="08A46CF9" w:rsidR="00F17FBD" w:rsidRPr="003D1C86" w:rsidRDefault="00F17FBD" w:rsidP="00F17FBD">
      <w:pPr>
        <w:pStyle w:val="Heading3"/>
        <w:rPr>
          <w:rFonts w:ascii="Times New Roman" w:hAnsi="Times New Roman"/>
          <w:sz w:val="28"/>
          <w:szCs w:val="28"/>
        </w:rPr>
      </w:pPr>
      <w:r w:rsidRPr="003D1C86">
        <w:rPr>
          <w:rFonts w:ascii="Times New Roman" w:hAnsi="Times New Roman"/>
          <w:sz w:val="28"/>
          <w:szCs w:val="28"/>
        </w:rPr>
        <w:t>Mô tả dòng sự kiện chính</w:t>
      </w: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151"/>
        <w:gridCol w:w="4826"/>
        <w:gridCol w:w="1620"/>
        <w:tblGridChange w:id="332">
          <w:tblGrid>
            <w:gridCol w:w="4151"/>
            <w:gridCol w:w="4826"/>
            <w:gridCol w:w="1620"/>
          </w:tblGrid>
        </w:tblGridChange>
      </w:tblGrid>
      <w:tr w:rsidR="00AF5537" w:rsidRPr="003D1C86" w14:paraId="18215EB5" w14:textId="77777777" w:rsidTr="00AF5537">
        <w:trPr>
          <w:trHeight w:val="530"/>
        </w:trPr>
        <w:tc>
          <w:tcPr>
            <w:tcW w:w="4151" w:type="dxa"/>
            <w:shd w:val="pct5" w:color="auto" w:fill="auto"/>
          </w:tcPr>
          <w:p w14:paraId="039D5271" w14:textId="77777777" w:rsidR="00AF5537" w:rsidRPr="003D1C86" w:rsidRDefault="00AF5537" w:rsidP="00BA2229">
            <w:pPr>
              <w:ind w:left="0"/>
              <w:jc w:val="center"/>
              <w:rPr>
                <w:b/>
                <w:sz w:val="28"/>
                <w:szCs w:val="28"/>
              </w:rPr>
            </w:pPr>
            <w:r w:rsidRPr="003D1C86">
              <w:rPr>
                <w:b/>
                <w:sz w:val="28"/>
                <w:szCs w:val="28"/>
              </w:rPr>
              <w:t>Hành động của tác nhân</w:t>
            </w:r>
          </w:p>
        </w:tc>
        <w:tc>
          <w:tcPr>
            <w:tcW w:w="4826" w:type="dxa"/>
            <w:shd w:val="pct5" w:color="auto" w:fill="auto"/>
          </w:tcPr>
          <w:p w14:paraId="4570784A" w14:textId="77777777" w:rsidR="00AF5537" w:rsidRPr="003D1C86" w:rsidRDefault="00AF5537" w:rsidP="00BA2229">
            <w:pPr>
              <w:ind w:left="0"/>
              <w:jc w:val="center"/>
              <w:rPr>
                <w:b/>
                <w:sz w:val="28"/>
                <w:szCs w:val="28"/>
              </w:rPr>
            </w:pPr>
            <w:r w:rsidRPr="003D1C86">
              <w:rPr>
                <w:b/>
                <w:sz w:val="28"/>
                <w:szCs w:val="28"/>
              </w:rPr>
              <w:t>Phản ứng của hệ thống</w:t>
            </w:r>
          </w:p>
        </w:tc>
        <w:tc>
          <w:tcPr>
            <w:tcW w:w="1620" w:type="dxa"/>
            <w:shd w:val="pct5" w:color="auto" w:fill="auto"/>
          </w:tcPr>
          <w:p w14:paraId="06C3946A" w14:textId="77777777" w:rsidR="00AF5537" w:rsidRPr="003D1C86" w:rsidRDefault="00AF5537" w:rsidP="00BA2229">
            <w:pPr>
              <w:ind w:left="0"/>
              <w:jc w:val="center"/>
              <w:rPr>
                <w:b/>
                <w:sz w:val="28"/>
                <w:szCs w:val="28"/>
              </w:rPr>
            </w:pPr>
            <w:r w:rsidRPr="003D1C86">
              <w:rPr>
                <w:b/>
                <w:sz w:val="28"/>
                <w:szCs w:val="28"/>
              </w:rPr>
              <w:t>Dữ liệu liên quan (C/R/U/D)</w:t>
            </w:r>
          </w:p>
        </w:tc>
      </w:tr>
      <w:tr w:rsidR="00AF5537" w:rsidRPr="003D1C86" w14:paraId="7A38DB95" w14:textId="77777777" w:rsidTr="00AF5537">
        <w:tc>
          <w:tcPr>
            <w:tcW w:w="4151" w:type="dxa"/>
          </w:tcPr>
          <w:p w14:paraId="19CB4ED9" w14:textId="72BFFE10" w:rsidR="00AF5537" w:rsidRPr="003D1C86" w:rsidRDefault="00AF5537" w:rsidP="008633E7">
            <w:pPr>
              <w:pStyle w:val="Sothutu-1so"/>
              <w:numPr>
                <w:ilvl w:val="0"/>
                <w:numId w:val="36"/>
              </w:numPr>
              <w:ind w:left="319"/>
              <w:rPr>
                <w:sz w:val="28"/>
                <w:szCs w:val="28"/>
              </w:rPr>
            </w:pPr>
            <w:r w:rsidRPr="003D1C86">
              <w:rPr>
                <w:sz w:val="28"/>
                <w:szCs w:val="28"/>
              </w:rPr>
              <w:t>Đăng nhập acc GSBH quản lý nhiều NPP và vào chức năng Giám sát bán hàng</w:t>
            </w:r>
          </w:p>
        </w:tc>
        <w:tc>
          <w:tcPr>
            <w:tcW w:w="4826" w:type="dxa"/>
          </w:tcPr>
          <w:p w14:paraId="3A1B0531" w14:textId="35B26422" w:rsidR="00AF5537" w:rsidRPr="003D1C86" w:rsidRDefault="00AF5537" w:rsidP="008633E7">
            <w:pPr>
              <w:pStyle w:val="Sothutu-1so"/>
              <w:numPr>
                <w:ilvl w:val="0"/>
                <w:numId w:val="36"/>
              </w:numPr>
              <w:ind w:left="308"/>
              <w:rPr>
                <w:sz w:val="28"/>
                <w:szCs w:val="28"/>
              </w:rPr>
            </w:pPr>
            <w:r w:rsidRPr="003D1C86">
              <w:rPr>
                <w:sz w:val="28"/>
                <w:szCs w:val="28"/>
              </w:rPr>
              <w:t>Hệ thống hiển thị Cây đơn vị gồm các NPP, NVBH thuộc NPP do GSBH quản lý</w:t>
            </w:r>
            <w:r w:rsidR="00080F3E" w:rsidRPr="003D1C86">
              <w:rPr>
                <w:sz w:val="28"/>
                <w:szCs w:val="28"/>
              </w:rPr>
              <w:t xml:space="preserve"> cho phép xem Doanh số ngày, Doanh số Lũy kế, và Xem lộ trình của từng Nhân viên trên cây đơn vị </w:t>
            </w:r>
          </w:p>
          <w:p w14:paraId="279C9A4C" w14:textId="471A82AB" w:rsidR="00AF5537" w:rsidRPr="003D1C86" w:rsidRDefault="00AF5537" w:rsidP="00080F3E">
            <w:pPr>
              <w:pStyle w:val="Sothutu-1so"/>
              <w:numPr>
                <w:ilvl w:val="0"/>
                <w:numId w:val="0"/>
              </w:numPr>
              <w:ind w:left="360" w:hanging="360"/>
              <w:rPr>
                <w:sz w:val="28"/>
                <w:szCs w:val="28"/>
              </w:rPr>
            </w:pPr>
          </w:p>
        </w:tc>
        <w:tc>
          <w:tcPr>
            <w:tcW w:w="1620" w:type="dxa"/>
          </w:tcPr>
          <w:p w14:paraId="3DD829AE" w14:textId="0CBCE831" w:rsidR="00AF5537" w:rsidRPr="003D1C86" w:rsidRDefault="005F1DAD" w:rsidP="00BA2229">
            <w:pPr>
              <w:ind w:left="0"/>
              <w:jc w:val="both"/>
              <w:rPr>
                <w:sz w:val="28"/>
                <w:szCs w:val="28"/>
              </w:rPr>
            </w:pPr>
            <w:r w:rsidRPr="003D1C86">
              <w:rPr>
                <w:sz w:val="28"/>
                <w:szCs w:val="28"/>
              </w:rPr>
              <w:t>R</w:t>
            </w:r>
          </w:p>
          <w:p w14:paraId="28C3CA69" w14:textId="77777777" w:rsidR="00AF5537" w:rsidRPr="003D1C86" w:rsidRDefault="00AF5537" w:rsidP="00BA2229">
            <w:pPr>
              <w:ind w:left="0"/>
              <w:jc w:val="both"/>
              <w:rPr>
                <w:sz w:val="28"/>
                <w:szCs w:val="28"/>
              </w:rPr>
            </w:pPr>
          </w:p>
        </w:tc>
      </w:tr>
      <w:tr w:rsidR="005F1DAD" w:rsidRPr="003D1C86" w14:paraId="7DF5617E" w14:textId="77777777" w:rsidTr="005B7BD9">
        <w:tblPrEx>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ExChange w:id="333" w:author="HoaNT2" w:date="2021-08-19T15:46:00Z">
            <w:tblPrEx>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Ex>
          </w:tblPrExChange>
        </w:tblPrEx>
        <w:tc>
          <w:tcPr>
            <w:tcW w:w="4151" w:type="dxa"/>
            <w:shd w:val="clear" w:color="auto" w:fill="FFFF00"/>
            <w:tcPrChange w:id="334" w:author="HoaNT2" w:date="2021-08-19T15:46:00Z">
              <w:tcPr>
                <w:tcW w:w="4151" w:type="dxa"/>
              </w:tcPr>
            </w:tcPrChange>
          </w:tcPr>
          <w:p w14:paraId="0C3805FD" w14:textId="77777777" w:rsidR="005F1DAD" w:rsidRPr="005C6A0A" w:rsidRDefault="005F1DAD" w:rsidP="008633E7">
            <w:pPr>
              <w:pStyle w:val="Sothutu-1so"/>
              <w:numPr>
                <w:ilvl w:val="0"/>
                <w:numId w:val="36"/>
              </w:numPr>
              <w:ind w:left="319"/>
              <w:rPr>
                <w:sz w:val="28"/>
                <w:szCs w:val="28"/>
              </w:rPr>
            </w:pPr>
            <w:commentRangeStart w:id="335"/>
            <w:commentRangeStart w:id="336"/>
            <w:r w:rsidRPr="003D1C86">
              <w:rPr>
                <w:sz w:val="28"/>
                <w:szCs w:val="28"/>
              </w:rPr>
              <w:t>Yêu cầu xem thông tin nhân viên trên bản đồ, check chọn các loại nhân viên:</w:t>
            </w:r>
          </w:p>
          <w:p w14:paraId="5C4A6E4F" w14:textId="77777777" w:rsidR="005F1DAD" w:rsidRPr="003D1C86" w:rsidRDefault="005F1DAD" w:rsidP="008633E7">
            <w:pPr>
              <w:pStyle w:val="Sothutu-1so"/>
              <w:numPr>
                <w:ilvl w:val="0"/>
                <w:numId w:val="37"/>
              </w:numPr>
              <w:rPr>
                <w:sz w:val="28"/>
                <w:szCs w:val="28"/>
              </w:rPr>
            </w:pPr>
            <w:r w:rsidRPr="003D1C86">
              <w:rPr>
                <w:sz w:val="28"/>
                <w:szCs w:val="28"/>
              </w:rPr>
              <w:t>QL</w:t>
            </w:r>
          </w:p>
          <w:p w14:paraId="78BFB6BA" w14:textId="77777777" w:rsidR="005F1DAD" w:rsidRPr="003D1C86" w:rsidRDefault="005F1DAD" w:rsidP="008633E7">
            <w:pPr>
              <w:pStyle w:val="Sothutu-1so"/>
              <w:numPr>
                <w:ilvl w:val="0"/>
                <w:numId w:val="37"/>
              </w:numPr>
              <w:rPr>
                <w:sz w:val="28"/>
                <w:szCs w:val="28"/>
              </w:rPr>
            </w:pPr>
            <w:r w:rsidRPr="003D1C86">
              <w:rPr>
                <w:sz w:val="28"/>
                <w:szCs w:val="28"/>
              </w:rPr>
              <w:t>GSNPP</w:t>
            </w:r>
          </w:p>
          <w:p w14:paraId="4F553840" w14:textId="60EC258E" w:rsidR="005F1DAD" w:rsidRDefault="005F1DAD" w:rsidP="008633E7">
            <w:pPr>
              <w:pStyle w:val="Sothutu-1so"/>
              <w:numPr>
                <w:ilvl w:val="0"/>
                <w:numId w:val="37"/>
              </w:numPr>
              <w:rPr>
                <w:ins w:id="337" w:author="Chungpth" w:date="2021-08-19T20:48:00Z"/>
                <w:sz w:val="28"/>
                <w:szCs w:val="28"/>
              </w:rPr>
            </w:pPr>
            <w:r w:rsidRPr="003D1C86">
              <w:rPr>
                <w:sz w:val="28"/>
                <w:szCs w:val="28"/>
              </w:rPr>
              <w:t>NVBH</w:t>
            </w:r>
            <w:commentRangeEnd w:id="335"/>
            <w:r w:rsidR="005B7BD9">
              <w:rPr>
                <w:rStyle w:val="CommentReference"/>
                <w:snapToGrid w:val="0"/>
              </w:rPr>
              <w:commentReference w:id="335"/>
            </w:r>
            <w:commentRangeEnd w:id="336"/>
            <w:r w:rsidR="00EC5D3F">
              <w:rPr>
                <w:rStyle w:val="CommentReference"/>
                <w:snapToGrid w:val="0"/>
              </w:rPr>
              <w:commentReference w:id="336"/>
            </w:r>
          </w:p>
          <w:p w14:paraId="5E699FB0" w14:textId="5F7871EA" w:rsidR="00323961" w:rsidRDefault="00323961">
            <w:pPr>
              <w:pStyle w:val="Sothutu-1so"/>
              <w:numPr>
                <w:ilvl w:val="0"/>
                <w:numId w:val="0"/>
              </w:numPr>
              <w:ind w:left="720"/>
              <w:rPr>
                <w:ins w:id="338" w:author="Chungpth" w:date="2021-08-19T20:44:00Z"/>
                <w:sz w:val="28"/>
                <w:szCs w:val="28"/>
              </w:rPr>
              <w:pPrChange w:id="339" w:author="Chungpth" w:date="2021-08-19T20:48:00Z">
                <w:pPr>
                  <w:pStyle w:val="Sothutu-1so"/>
                  <w:numPr>
                    <w:numId w:val="37"/>
                  </w:numPr>
                  <w:tabs>
                    <w:tab w:val="clear" w:pos="360"/>
                  </w:tabs>
                  <w:ind w:left="1080"/>
                </w:pPr>
              </w:pPrChange>
            </w:pPr>
            <w:ins w:id="340" w:author="Chungpth" w:date="2021-08-19T20:48:00Z">
              <w:r>
                <w:rPr>
                  <w:sz w:val="28"/>
                  <w:szCs w:val="28"/>
                </w:rPr>
                <w:t>Bổ sung</w:t>
              </w:r>
            </w:ins>
            <w:ins w:id="341" w:author="Chungpth" w:date="2021-08-19T20:49:00Z">
              <w:r>
                <w:rPr>
                  <w:sz w:val="28"/>
                  <w:szCs w:val="28"/>
                </w:rPr>
                <w:t>:</w:t>
              </w:r>
            </w:ins>
          </w:p>
          <w:p w14:paraId="724CE13B" w14:textId="009E1280" w:rsidR="00323961" w:rsidRPr="003D1C86" w:rsidRDefault="00323961" w:rsidP="008633E7">
            <w:pPr>
              <w:pStyle w:val="Sothutu-1so"/>
              <w:numPr>
                <w:ilvl w:val="0"/>
                <w:numId w:val="37"/>
              </w:numPr>
              <w:rPr>
                <w:sz w:val="28"/>
                <w:szCs w:val="28"/>
              </w:rPr>
            </w:pPr>
            <w:ins w:id="342" w:author="Chungpth" w:date="2021-08-19T20:44:00Z">
              <w:r>
                <w:rPr>
                  <w:sz w:val="28"/>
                  <w:szCs w:val="28"/>
                </w:rPr>
                <w:lastRenderedPageBreak/>
                <w:t>NPP</w:t>
              </w:r>
            </w:ins>
          </w:p>
        </w:tc>
        <w:tc>
          <w:tcPr>
            <w:tcW w:w="4826" w:type="dxa"/>
            <w:tcPrChange w:id="343" w:author="HoaNT2" w:date="2021-08-19T15:46:00Z">
              <w:tcPr>
                <w:tcW w:w="4826" w:type="dxa"/>
              </w:tcPr>
            </w:tcPrChange>
          </w:tcPr>
          <w:p w14:paraId="48F8A9E0" w14:textId="77777777" w:rsidR="005F1DAD" w:rsidRDefault="005F1DAD" w:rsidP="008633E7">
            <w:pPr>
              <w:pStyle w:val="Sothutu-1so"/>
              <w:numPr>
                <w:ilvl w:val="0"/>
                <w:numId w:val="36"/>
              </w:numPr>
              <w:ind w:left="308"/>
              <w:rPr>
                <w:ins w:id="344" w:author="Chungpth" w:date="2021-08-19T20:49:00Z"/>
                <w:sz w:val="28"/>
                <w:szCs w:val="28"/>
              </w:rPr>
            </w:pPr>
            <w:r w:rsidRPr="003D1C86">
              <w:rPr>
                <w:sz w:val="28"/>
                <w:szCs w:val="28"/>
              </w:rPr>
              <w:lastRenderedPageBreak/>
              <w:t>Hệ thống lấy thông tin nhân viên</w:t>
            </w:r>
            <w:ins w:id="345" w:author="Chungpth" w:date="2021-08-19T20:44:00Z">
              <w:r w:rsidR="00323961">
                <w:rPr>
                  <w:sz w:val="28"/>
                  <w:szCs w:val="28"/>
                </w:rPr>
                <w:t xml:space="preserve"> hoặc NPP</w:t>
              </w:r>
            </w:ins>
            <w:r w:rsidRPr="003D1C86">
              <w:rPr>
                <w:sz w:val="28"/>
                <w:szCs w:val="28"/>
              </w:rPr>
              <w:t xml:space="preserve"> theo check chọn</w:t>
            </w:r>
            <w:ins w:id="346" w:author="Chungpth" w:date="2021-08-19T20:45:00Z">
              <w:r w:rsidR="00323961">
                <w:rPr>
                  <w:sz w:val="28"/>
                  <w:szCs w:val="28"/>
                </w:rPr>
                <w:t xml:space="preserve"> và theo phạm vi dữ liệu</w:t>
              </w:r>
            </w:ins>
            <w:r w:rsidRPr="003D1C86">
              <w:rPr>
                <w:sz w:val="28"/>
                <w:szCs w:val="28"/>
              </w:rPr>
              <w:t>.</w:t>
            </w:r>
          </w:p>
          <w:p w14:paraId="389578B8" w14:textId="77777777" w:rsidR="00323961" w:rsidRDefault="00323961" w:rsidP="00323961">
            <w:pPr>
              <w:pStyle w:val="Sothutu-1so"/>
              <w:numPr>
                <w:ilvl w:val="0"/>
                <w:numId w:val="19"/>
              </w:numPr>
              <w:rPr>
                <w:ins w:id="347" w:author="Chungpth" w:date="2021-08-19T20:51:00Z"/>
                <w:sz w:val="28"/>
                <w:szCs w:val="28"/>
              </w:rPr>
            </w:pPr>
            <w:ins w:id="348" w:author="Chungpth" w:date="2021-08-19T20:49:00Z">
              <w:r>
                <w:rPr>
                  <w:sz w:val="28"/>
                  <w:szCs w:val="28"/>
                </w:rPr>
                <w:t xml:space="preserve">Chọn NPP sẽ hiển thị các </w:t>
              </w:r>
            </w:ins>
            <w:ins w:id="349" w:author="Chungpth" w:date="2021-08-19T20:50:00Z">
              <w:r>
                <w:rPr>
                  <w:sz w:val="28"/>
                  <w:szCs w:val="28"/>
                </w:rPr>
                <w:t xml:space="preserve">NPP theo vùng dữ liệu trên bản đồ, di chuột vào NPP hiển thị </w:t>
              </w:r>
            </w:ins>
            <w:ins w:id="350" w:author="Chungpth" w:date="2021-08-19T20:51:00Z">
              <w:r>
                <w:rPr>
                  <w:sz w:val="28"/>
                  <w:szCs w:val="28"/>
                </w:rPr>
                <w:t>thông tin:</w:t>
              </w:r>
            </w:ins>
          </w:p>
          <w:p w14:paraId="3658B6E4" w14:textId="230B412B" w:rsidR="00323961" w:rsidRDefault="00323961" w:rsidP="00323961">
            <w:pPr>
              <w:pStyle w:val="Sothutu-1so"/>
              <w:numPr>
                <w:ilvl w:val="0"/>
                <w:numId w:val="0"/>
              </w:numPr>
              <w:ind w:left="720"/>
              <w:rPr>
                <w:ins w:id="351" w:author="Chungpth" w:date="2021-08-19T20:52:00Z"/>
                <w:sz w:val="28"/>
                <w:szCs w:val="28"/>
              </w:rPr>
            </w:pPr>
            <w:ins w:id="352" w:author="Chungpth" w:date="2021-08-19T20:51:00Z">
              <w:r>
                <w:rPr>
                  <w:sz w:val="28"/>
                  <w:szCs w:val="28"/>
                </w:rPr>
                <w:t xml:space="preserve">+ </w:t>
              </w:r>
            </w:ins>
            <w:ins w:id="353" w:author="Chungpth" w:date="2021-08-19T20:52:00Z">
              <w:r w:rsidR="00023344">
                <w:rPr>
                  <w:sz w:val="28"/>
                  <w:szCs w:val="28"/>
                </w:rPr>
                <w:t>Mã_</w:t>
              </w:r>
            </w:ins>
            <w:ins w:id="354" w:author="Chungpth" w:date="2021-08-19T20:51:00Z">
              <w:r>
                <w:rPr>
                  <w:sz w:val="28"/>
                  <w:szCs w:val="28"/>
                </w:rPr>
                <w:t>Tên NPP</w:t>
              </w:r>
            </w:ins>
          </w:p>
          <w:p w14:paraId="25AC45DB" w14:textId="0785E2C1" w:rsidR="00023344" w:rsidRPr="003D1C86" w:rsidRDefault="00023344">
            <w:pPr>
              <w:pStyle w:val="Sothutu-1so"/>
              <w:numPr>
                <w:ilvl w:val="0"/>
                <w:numId w:val="0"/>
              </w:numPr>
              <w:ind w:left="360" w:hanging="360"/>
              <w:rPr>
                <w:sz w:val="28"/>
                <w:szCs w:val="28"/>
              </w:rPr>
              <w:pPrChange w:id="355" w:author="Chungpth" w:date="2021-08-19T20:52:00Z">
                <w:pPr>
                  <w:pStyle w:val="Sothutu-1so"/>
                  <w:numPr>
                    <w:numId w:val="36"/>
                  </w:numPr>
                  <w:tabs>
                    <w:tab w:val="clear" w:pos="360"/>
                  </w:tabs>
                  <w:ind w:left="308"/>
                </w:pPr>
              </w:pPrChange>
            </w:pPr>
          </w:p>
        </w:tc>
        <w:tc>
          <w:tcPr>
            <w:tcW w:w="1620" w:type="dxa"/>
            <w:tcPrChange w:id="356" w:author="HoaNT2" w:date="2021-08-19T15:46:00Z">
              <w:tcPr>
                <w:tcW w:w="1620" w:type="dxa"/>
              </w:tcPr>
            </w:tcPrChange>
          </w:tcPr>
          <w:p w14:paraId="5D00ACE3" w14:textId="7B989115" w:rsidR="005F1DAD" w:rsidRPr="003D1C86" w:rsidRDefault="005F1DAD" w:rsidP="005F1DAD">
            <w:pPr>
              <w:ind w:left="0"/>
              <w:jc w:val="both"/>
              <w:rPr>
                <w:sz w:val="28"/>
                <w:szCs w:val="28"/>
              </w:rPr>
            </w:pPr>
            <w:r w:rsidRPr="003D1C86">
              <w:rPr>
                <w:sz w:val="28"/>
                <w:szCs w:val="28"/>
              </w:rPr>
              <w:t>R</w:t>
            </w:r>
          </w:p>
        </w:tc>
      </w:tr>
      <w:tr w:rsidR="005F1DAD" w:rsidRPr="003D1C86" w14:paraId="03C78EA5" w14:textId="77777777" w:rsidTr="00AF5537">
        <w:tc>
          <w:tcPr>
            <w:tcW w:w="4151" w:type="dxa"/>
          </w:tcPr>
          <w:p w14:paraId="49AA2798" w14:textId="2AC16B28" w:rsidR="005F1DAD" w:rsidRPr="003D1C86" w:rsidRDefault="005F1DAD" w:rsidP="008633E7">
            <w:pPr>
              <w:pStyle w:val="Sothutu-1so"/>
              <w:numPr>
                <w:ilvl w:val="0"/>
                <w:numId w:val="36"/>
              </w:numPr>
              <w:ind w:left="409"/>
              <w:rPr>
                <w:sz w:val="28"/>
                <w:szCs w:val="28"/>
              </w:rPr>
            </w:pPr>
            <w:r w:rsidRPr="003D1C86">
              <w:rPr>
                <w:sz w:val="28"/>
                <w:szCs w:val="28"/>
              </w:rPr>
              <w:t>Nhấn 1 marker trên bản đồ</w:t>
            </w:r>
          </w:p>
        </w:tc>
        <w:tc>
          <w:tcPr>
            <w:tcW w:w="4826" w:type="dxa"/>
          </w:tcPr>
          <w:p w14:paraId="593897C0" w14:textId="77777777" w:rsidR="005F1DAD" w:rsidRPr="003D1C86" w:rsidRDefault="005F1DAD" w:rsidP="008633E7">
            <w:pPr>
              <w:pStyle w:val="Sothutu-1so"/>
              <w:numPr>
                <w:ilvl w:val="0"/>
                <w:numId w:val="36"/>
              </w:numPr>
              <w:ind w:left="308"/>
              <w:rPr>
                <w:sz w:val="28"/>
                <w:szCs w:val="28"/>
              </w:rPr>
            </w:pPr>
            <w:r w:rsidRPr="003D1C86">
              <w:rPr>
                <w:sz w:val="28"/>
                <w:szCs w:val="28"/>
              </w:rPr>
              <w:t>Tùy marker sẽ cho xem các thông tin theo cấp dữ liệu của marker:</w:t>
            </w:r>
          </w:p>
          <w:p w14:paraId="4D72C254" w14:textId="6B227FC2" w:rsidR="005F1DAD" w:rsidRPr="003D1C86" w:rsidRDefault="005F1DAD" w:rsidP="005F1DAD">
            <w:pPr>
              <w:pStyle w:val="Sothutu-1so"/>
              <w:numPr>
                <w:ilvl w:val="0"/>
                <w:numId w:val="0"/>
              </w:numPr>
              <w:ind w:left="360"/>
              <w:rPr>
                <w:sz w:val="28"/>
                <w:szCs w:val="28"/>
              </w:rPr>
            </w:pPr>
            <w:r w:rsidRPr="003D1C86">
              <w:rPr>
                <w:sz w:val="28"/>
                <w:szCs w:val="28"/>
              </w:rPr>
              <w:t>Doanh số, sản lượng: kế hoạch, thực hiện (tổng), thực hiện (đã duyệt), tiến độ của ngày hiện tại và lũy kế tháng.</w:t>
            </w:r>
          </w:p>
        </w:tc>
        <w:tc>
          <w:tcPr>
            <w:tcW w:w="1620" w:type="dxa"/>
          </w:tcPr>
          <w:p w14:paraId="46960195" w14:textId="2702C100" w:rsidR="005F1DAD" w:rsidRPr="003D1C86" w:rsidRDefault="005F1DAD" w:rsidP="005F1DAD">
            <w:pPr>
              <w:ind w:left="0"/>
              <w:jc w:val="both"/>
              <w:rPr>
                <w:sz w:val="28"/>
                <w:szCs w:val="28"/>
              </w:rPr>
            </w:pPr>
            <w:r w:rsidRPr="003D1C86">
              <w:rPr>
                <w:sz w:val="28"/>
                <w:szCs w:val="28"/>
              </w:rPr>
              <w:t>R</w:t>
            </w:r>
          </w:p>
        </w:tc>
      </w:tr>
      <w:tr w:rsidR="005F1DAD" w:rsidRPr="003D1C86" w14:paraId="45B8B365" w14:textId="77777777" w:rsidTr="00AF5537">
        <w:tc>
          <w:tcPr>
            <w:tcW w:w="4151" w:type="dxa"/>
          </w:tcPr>
          <w:p w14:paraId="74CD9B53" w14:textId="59C6F598" w:rsidR="005F1DAD" w:rsidRPr="003D1C86" w:rsidRDefault="005F1DAD" w:rsidP="008633E7">
            <w:pPr>
              <w:pStyle w:val="Sothutu-1so"/>
              <w:numPr>
                <w:ilvl w:val="0"/>
                <w:numId w:val="36"/>
              </w:numPr>
              <w:ind w:left="409"/>
              <w:rPr>
                <w:sz w:val="28"/>
                <w:szCs w:val="28"/>
              </w:rPr>
            </w:pPr>
            <w:r w:rsidRPr="003D1C86">
              <w:rPr>
                <w:sz w:val="28"/>
                <w:szCs w:val="28"/>
              </w:rPr>
              <w:t>Nhấn nút Xem lộ trình (NVBH)</w:t>
            </w:r>
          </w:p>
        </w:tc>
        <w:tc>
          <w:tcPr>
            <w:tcW w:w="4826" w:type="dxa"/>
          </w:tcPr>
          <w:p w14:paraId="40C8A222" w14:textId="77777777" w:rsidR="005F1DAD" w:rsidRPr="003D1C86" w:rsidRDefault="005F1DAD" w:rsidP="008633E7">
            <w:pPr>
              <w:pStyle w:val="Sothutu-1so"/>
              <w:numPr>
                <w:ilvl w:val="0"/>
                <w:numId w:val="36"/>
              </w:numPr>
              <w:ind w:left="398"/>
              <w:rPr>
                <w:sz w:val="28"/>
                <w:szCs w:val="28"/>
              </w:rPr>
            </w:pPr>
            <w:r w:rsidRPr="003D1C86">
              <w:rPr>
                <w:sz w:val="28"/>
                <w:szCs w:val="28"/>
              </w:rPr>
              <w:t>Hiển thị thông tin các marker khách hàng đi trong ngày của NVBH, mỗi khách hàng sẽ thể hiện màu sắc khác nhau thể hiện các trạng thái:</w:t>
            </w:r>
          </w:p>
          <w:p w14:paraId="6C00CAFD" w14:textId="77777777" w:rsidR="005F1DAD" w:rsidRPr="003D1C86" w:rsidRDefault="005F1DAD" w:rsidP="008633E7">
            <w:pPr>
              <w:pStyle w:val="Sothutu-1so"/>
              <w:numPr>
                <w:ilvl w:val="0"/>
                <w:numId w:val="38"/>
              </w:numPr>
              <w:rPr>
                <w:sz w:val="28"/>
                <w:szCs w:val="28"/>
              </w:rPr>
            </w:pPr>
            <w:r w:rsidRPr="003D1C86">
              <w:rPr>
                <w:sz w:val="28"/>
                <w:szCs w:val="28"/>
              </w:rPr>
              <w:t>Chưa ghé thăm</w:t>
            </w:r>
          </w:p>
          <w:p w14:paraId="7578478A" w14:textId="77777777" w:rsidR="005F1DAD" w:rsidRPr="003D1C86" w:rsidRDefault="005F1DAD" w:rsidP="008633E7">
            <w:pPr>
              <w:pStyle w:val="Sothutu-1so"/>
              <w:numPr>
                <w:ilvl w:val="0"/>
                <w:numId w:val="38"/>
              </w:numPr>
              <w:rPr>
                <w:sz w:val="28"/>
                <w:szCs w:val="28"/>
              </w:rPr>
            </w:pPr>
            <w:r w:rsidRPr="003D1C86">
              <w:rPr>
                <w:sz w:val="28"/>
                <w:szCs w:val="28"/>
              </w:rPr>
              <w:t>Ghé thăm có đặt hàng</w:t>
            </w:r>
          </w:p>
          <w:p w14:paraId="225D6E3F" w14:textId="77777777" w:rsidR="005F1DAD" w:rsidRPr="003D1C86" w:rsidRDefault="005F1DAD" w:rsidP="008633E7">
            <w:pPr>
              <w:pStyle w:val="Sothutu-1so"/>
              <w:numPr>
                <w:ilvl w:val="0"/>
                <w:numId w:val="38"/>
              </w:numPr>
              <w:rPr>
                <w:sz w:val="28"/>
                <w:szCs w:val="28"/>
              </w:rPr>
            </w:pPr>
            <w:r w:rsidRPr="003D1C86">
              <w:rPr>
                <w:sz w:val="28"/>
                <w:szCs w:val="28"/>
              </w:rPr>
              <w:t>Ghé thăm không có đặt hàng</w:t>
            </w:r>
          </w:p>
          <w:p w14:paraId="104BF30F" w14:textId="77777777" w:rsidR="005F1DAD" w:rsidRPr="003D1C86" w:rsidRDefault="005F1DAD" w:rsidP="008633E7">
            <w:pPr>
              <w:pStyle w:val="Sothutu-1so"/>
              <w:numPr>
                <w:ilvl w:val="0"/>
                <w:numId w:val="38"/>
              </w:numPr>
              <w:rPr>
                <w:sz w:val="28"/>
                <w:szCs w:val="28"/>
              </w:rPr>
            </w:pPr>
            <w:r w:rsidRPr="003D1C86">
              <w:rPr>
                <w:sz w:val="28"/>
                <w:szCs w:val="28"/>
              </w:rPr>
              <w:t>Đang ghé thăm</w:t>
            </w:r>
          </w:p>
          <w:p w14:paraId="0ECCAF8C" w14:textId="4CB84A7C" w:rsidR="005F1DAD" w:rsidRPr="003D1C86" w:rsidRDefault="005F1DAD" w:rsidP="008633E7">
            <w:pPr>
              <w:pStyle w:val="Sothutu-1so"/>
              <w:numPr>
                <w:ilvl w:val="0"/>
                <w:numId w:val="38"/>
              </w:numPr>
              <w:rPr>
                <w:sz w:val="28"/>
                <w:szCs w:val="28"/>
              </w:rPr>
            </w:pPr>
            <w:r w:rsidRPr="003D1C86">
              <w:rPr>
                <w:sz w:val="28"/>
                <w:szCs w:val="28"/>
              </w:rPr>
              <w:t>Khách hàng ngoại tuyến</w:t>
            </w:r>
          </w:p>
        </w:tc>
        <w:tc>
          <w:tcPr>
            <w:tcW w:w="1620" w:type="dxa"/>
          </w:tcPr>
          <w:p w14:paraId="5D775304" w14:textId="2FB2E5E8" w:rsidR="005F1DAD" w:rsidRPr="003D1C86" w:rsidRDefault="005F1DAD" w:rsidP="005F1DAD">
            <w:pPr>
              <w:ind w:left="0"/>
              <w:jc w:val="both"/>
              <w:rPr>
                <w:sz w:val="28"/>
                <w:szCs w:val="28"/>
              </w:rPr>
            </w:pPr>
            <w:r w:rsidRPr="003D1C86">
              <w:rPr>
                <w:sz w:val="28"/>
                <w:szCs w:val="28"/>
              </w:rPr>
              <w:t>R</w:t>
            </w:r>
          </w:p>
        </w:tc>
      </w:tr>
      <w:tr w:rsidR="005F1DAD" w:rsidRPr="003D1C86" w14:paraId="2673D36A" w14:textId="77777777" w:rsidTr="00AF5537">
        <w:tc>
          <w:tcPr>
            <w:tcW w:w="4151" w:type="dxa"/>
          </w:tcPr>
          <w:p w14:paraId="32378E19" w14:textId="44826286" w:rsidR="005F1DAD" w:rsidRPr="003D1C86" w:rsidRDefault="005F1DAD" w:rsidP="008633E7">
            <w:pPr>
              <w:pStyle w:val="Sothutu-1so"/>
              <w:numPr>
                <w:ilvl w:val="0"/>
                <w:numId w:val="36"/>
              </w:numPr>
              <w:ind w:left="409"/>
              <w:rPr>
                <w:sz w:val="28"/>
                <w:szCs w:val="28"/>
              </w:rPr>
            </w:pPr>
            <w:r w:rsidRPr="003D1C86">
              <w:rPr>
                <w:sz w:val="28"/>
                <w:szCs w:val="28"/>
              </w:rPr>
              <w:t>Nhấn icon Vẽ lộ trình</w:t>
            </w:r>
          </w:p>
        </w:tc>
        <w:tc>
          <w:tcPr>
            <w:tcW w:w="4826" w:type="dxa"/>
          </w:tcPr>
          <w:p w14:paraId="185321BD" w14:textId="590A806D" w:rsidR="005F1DAD" w:rsidRPr="003D1C86" w:rsidRDefault="005F1DAD" w:rsidP="008633E7">
            <w:pPr>
              <w:pStyle w:val="CommentSubject"/>
              <w:numPr>
                <w:ilvl w:val="0"/>
                <w:numId w:val="36"/>
              </w:numPr>
              <w:ind w:left="398"/>
              <w:rPr>
                <w:b w:val="0"/>
                <w:sz w:val="28"/>
                <w:szCs w:val="28"/>
              </w:rPr>
            </w:pPr>
            <w:r w:rsidRPr="003D1C86">
              <w:rPr>
                <w:b w:val="0"/>
                <w:sz w:val="28"/>
                <w:szCs w:val="28"/>
              </w:rPr>
              <w:t>Hiển thị lộ trình đã đi trong ngày của NVBH</w:t>
            </w:r>
          </w:p>
        </w:tc>
        <w:tc>
          <w:tcPr>
            <w:tcW w:w="1620" w:type="dxa"/>
          </w:tcPr>
          <w:p w14:paraId="4841FC2B" w14:textId="7D2AC500" w:rsidR="005F1DAD" w:rsidRPr="003D1C86" w:rsidRDefault="005F1DAD" w:rsidP="005F1DAD">
            <w:pPr>
              <w:ind w:left="0"/>
              <w:jc w:val="both"/>
              <w:rPr>
                <w:sz w:val="28"/>
                <w:szCs w:val="28"/>
              </w:rPr>
            </w:pPr>
            <w:r w:rsidRPr="003D1C86">
              <w:rPr>
                <w:sz w:val="28"/>
                <w:szCs w:val="28"/>
              </w:rPr>
              <w:t>R</w:t>
            </w:r>
          </w:p>
        </w:tc>
      </w:tr>
      <w:tr w:rsidR="005F1DAD" w:rsidRPr="003D1C86" w14:paraId="44A1F613" w14:textId="77777777" w:rsidTr="00AF5537">
        <w:tc>
          <w:tcPr>
            <w:tcW w:w="4151" w:type="dxa"/>
          </w:tcPr>
          <w:p w14:paraId="0E208182" w14:textId="146A038F" w:rsidR="005F1DAD" w:rsidRPr="003D1C86" w:rsidRDefault="005F1DAD" w:rsidP="008633E7">
            <w:pPr>
              <w:pStyle w:val="Sothutu-1so"/>
              <w:numPr>
                <w:ilvl w:val="0"/>
                <w:numId w:val="36"/>
              </w:numPr>
              <w:ind w:left="319"/>
              <w:rPr>
                <w:sz w:val="28"/>
                <w:szCs w:val="28"/>
              </w:rPr>
            </w:pPr>
            <w:r w:rsidRPr="003D1C86">
              <w:rPr>
                <w:sz w:val="28"/>
                <w:szCs w:val="28"/>
              </w:rPr>
              <w:t>Nhấn vào 1 marker khách hàng</w:t>
            </w:r>
          </w:p>
        </w:tc>
        <w:tc>
          <w:tcPr>
            <w:tcW w:w="4826" w:type="dxa"/>
          </w:tcPr>
          <w:p w14:paraId="42173175" w14:textId="77777777" w:rsidR="005F1DAD" w:rsidRPr="003D1C86" w:rsidRDefault="005F1DAD" w:rsidP="008633E7">
            <w:pPr>
              <w:pStyle w:val="Sothutu-1so"/>
              <w:numPr>
                <w:ilvl w:val="0"/>
                <w:numId w:val="36"/>
              </w:numPr>
              <w:ind w:left="398"/>
              <w:rPr>
                <w:sz w:val="28"/>
                <w:szCs w:val="28"/>
              </w:rPr>
            </w:pPr>
            <w:r w:rsidRPr="003D1C86">
              <w:rPr>
                <w:sz w:val="28"/>
                <w:szCs w:val="28"/>
              </w:rPr>
              <w:t>Hiển thị thông tin:</w:t>
            </w:r>
          </w:p>
          <w:p w14:paraId="0ED12B4D" w14:textId="77777777" w:rsidR="005F1DAD" w:rsidRPr="003D1C86" w:rsidRDefault="005F1DAD" w:rsidP="008633E7">
            <w:pPr>
              <w:pStyle w:val="Sothutu-1so"/>
              <w:numPr>
                <w:ilvl w:val="0"/>
                <w:numId w:val="39"/>
              </w:numPr>
              <w:rPr>
                <w:sz w:val="28"/>
                <w:szCs w:val="28"/>
              </w:rPr>
            </w:pPr>
            <w:r w:rsidRPr="003D1C86">
              <w:rPr>
                <w:sz w:val="28"/>
                <w:szCs w:val="28"/>
              </w:rPr>
              <w:t>Mã- tên KH</w:t>
            </w:r>
          </w:p>
          <w:p w14:paraId="0976DBA1" w14:textId="77777777" w:rsidR="005F1DAD" w:rsidRPr="003D1C86" w:rsidRDefault="005F1DAD" w:rsidP="008633E7">
            <w:pPr>
              <w:pStyle w:val="Sothutu-1so"/>
              <w:numPr>
                <w:ilvl w:val="0"/>
                <w:numId w:val="39"/>
              </w:numPr>
              <w:rPr>
                <w:sz w:val="28"/>
                <w:szCs w:val="28"/>
              </w:rPr>
            </w:pPr>
            <w:r w:rsidRPr="003D1C86">
              <w:rPr>
                <w:sz w:val="28"/>
                <w:szCs w:val="28"/>
              </w:rPr>
              <w:t>Địa chỉ</w:t>
            </w:r>
          </w:p>
          <w:p w14:paraId="2FD45AE0" w14:textId="77777777" w:rsidR="005F1DAD" w:rsidRPr="003D1C86" w:rsidRDefault="005F1DAD" w:rsidP="008633E7">
            <w:pPr>
              <w:pStyle w:val="Sothutu-1so"/>
              <w:numPr>
                <w:ilvl w:val="0"/>
                <w:numId w:val="39"/>
              </w:numPr>
              <w:rPr>
                <w:sz w:val="28"/>
                <w:szCs w:val="28"/>
              </w:rPr>
            </w:pPr>
            <w:r w:rsidRPr="003D1C86">
              <w:rPr>
                <w:sz w:val="28"/>
                <w:szCs w:val="28"/>
              </w:rPr>
              <w:t>Di động</w:t>
            </w:r>
          </w:p>
          <w:p w14:paraId="00AEFD60" w14:textId="77777777" w:rsidR="005F1DAD" w:rsidRPr="003D1C86" w:rsidRDefault="005F1DAD" w:rsidP="008633E7">
            <w:pPr>
              <w:pStyle w:val="Sothutu-1so"/>
              <w:numPr>
                <w:ilvl w:val="0"/>
                <w:numId w:val="39"/>
              </w:numPr>
              <w:rPr>
                <w:sz w:val="28"/>
                <w:szCs w:val="28"/>
              </w:rPr>
            </w:pPr>
            <w:r w:rsidRPr="003D1C86">
              <w:rPr>
                <w:sz w:val="28"/>
                <w:szCs w:val="28"/>
              </w:rPr>
              <w:t>Cố định</w:t>
            </w:r>
          </w:p>
          <w:p w14:paraId="543AEF9D" w14:textId="77777777" w:rsidR="005F1DAD" w:rsidRPr="003D1C86" w:rsidRDefault="005F1DAD" w:rsidP="008633E7">
            <w:pPr>
              <w:pStyle w:val="Sothutu-1so"/>
              <w:numPr>
                <w:ilvl w:val="0"/>
                <w:numId w:val="39"/>
              </w:numPr>
              <w:rPr>
                <w:sz w:val="28"/>
                <w:szCs w:val="28"/>
              </w:rPr>
            </w:pPr>
            <w:r w:rsidRPr="003D1C86">
              <w:rPr>
                <w:sz w:val="28"/>
                <w:szCs w:val="28"/>
              </w:rPr>
              <w:t>Ngày hiện tại:</w:t>
            </w:r>
          </w:p>
          <w:p w14:paraId="74074C86" w14:textId="77777777" w:rsidR="005F1DAD" w:rsidRPr="003D1C86" w:rsidRDefault="005F1DAD" w:rsidP="008633E7">
            <w:pPr>
              <w:pStyle w:val="Sothutu-1so"/>
              <w:numPr>
                <w:ilvl w:val="1"/>
                <w:numId w:val="39"/>
              </w:numPr>
              <w:rPr>
                <w:sz w:val="28"/>
                <w:szCs w:val="28"/>
              </w:rPr>
            </w:pPr>
            <w:r w:rsidRPr="003D1C86">
              <w:rPr>
                <w:sz w:val="28"/>
                <w:szCs w:val="28"/>
              </w:rPr>
              <w:t>Doanh số: tổng, đã duyệt</w:t>
            </w:r>
          </w:p>
          <w:p w14:paraId="570FAAF6" w14:textId="77777777" w:rsidR="005F1DAD" w:rsidRPr="003D1C86" w:rsidRDefault="005F1DAD" w:rsidP="008633E7">
            <w:pPr>
              <w:pStyle w:val="Sothutu-1so"/>
              <w:numPr>
                <w:ilvl w:val="1"/>
                <w:numId w:val="39"/>
              </w:numPr>
              <w:rPr>
                <w:sz w:val="28"/>
                <w:szCs w:val="28"/>
              </w:rPr>
            </w:pPr>
            <w:r w:rsidRPr="003D1C86">
              <w:rPr>
                <w:sz w:val="28"/>
                <w:szCs w:val="28"/>
              </w:rPr>
              <w:t>Sản lượng: tổng, đã duyệt</w:t>
            </w:r>
          </w:p>
          <w:p w14:paraId="0F1E89FE" w14:textId="77777777" w:rsidR="005F1DAD" w:rsidRPr="003D1C86" w:rsidRDefault="005F1DAD" w:rsidP="008633E7">
            <w:pPr>
              <w:pStyle w:val="Sothutu-1so"/>
              <w:numPr>
                <w:ilvl w:val="0"/>
                <w:numId w:val="39"/>
              </w:numPr>
              <w:rPr>
                <w:sz w:val="28"/>
                <w:szCs w:val="28"/>
              </w:rPr>
            </w:pPr>
            <w:r w:rsidRPr="003D1C86">
              <w:rPr>
                <w:sz w:val="28"/>
                <w:szCs w:val="28"/>
              </w:rPr>
              <w:lastRenderedPageBreak/>
              <w:t>Lũy kế:</w:t>
            </w:r>
          </w:p>
          <w:p w14:paraId="21A09AF5" w14:textId="77777777" w:rsidR="005F1DAD" w:rsidRPr="003D1C86" w:rsidRDefault="005F1DAD" w:rsidP="008633E7">
            <w:pPr>
              <w:pStyle w:val="Sothutu-1so"/>
              <w:numPr>
                <w:ilvl w:val="1"/>
                <w:numId w:val="39"/>
              </w:numPr>
              <w:rPr>
                <w:sz w:val="28"/>
                <w:szCs w:val="28"/>
              </w:rPr>
            </w:pPr>
            <w:r w:rsidRPr="003D1C86">
              <w:rPr>
                <w:sz w:val="28"/>
                <w:szCs w:val="28"/>
              </w:rPr>
              <w:t>Doanh số: tổng, đã duyệt</w:t>
            </w:r>
          </w:p>
          <w:p w14:paraId="18B9BF68" w14:textId="77777777" w:rsidR="005F1DAD" w:rsidRPr="003D1C86" w:rsidRDefault="005F1DAD" w:rsidP="008633E7">
            <w:pPr>
              <w:pStyle w:val="Sothutu-1so"/>
              <w:numPr>
                <w:ilvl w:val="1"/>
                <w:numId w:val="39"/>
              </w:numPr>
              <w:rPr>
                <w:sz w:val="28"/>
                <w:szCs w:val="28"/>
              </w:rPr>
            </w:pPr>
            <w:r w:rsidRPr="003D1C86">
              <w:rPr>
                <w:sz w:val="28"/>
                <w:szCs w:val="28"/>
              </w:rPr>
              <w:t>Sản lượng: tổng, đã duyệt</w:t>
            </w:r>
          </w:p>
          <w:p w14:paraId="10152269" w14:textId="28F0CA15" w:rsidR="005F1DAD" w:rsidRPr="003D1C86" w:rsidRDefault="005F1DAD" w:rsidP="008633E7">
            <w:pPr>
              <w:pStyle w:val="Sothutu-1so"/>
              <w:numPr>
                <w:ilvl w:val="0"/>
                <w:numId w:val="40"/>
              </w:numPr>
              <w:ind w:left="1118"/>
              <w:rPr>
                <w:sz w:val="28"/>
                <w:szCs w:val="28"/>
              </w:rPr>
            </w:pPr>
            <w:r w:rsidRPr="003D1C86">
              <w:rPr>
                <w:sz w:val="28"/>
                <w:szCs w:val="28"/>
              </w:rPr>
              <w:t>Ghé thăm: bắt đầu, kết thúc</w:t>
            </w:r>
          </w:p>
        </w:tc>
        <w:tc>
          <w:tcPr>
            <w:tcW w:w="1620" w:type="dxa"/>
          </w:tcPr>
          <w:p w14:paraId="15D5C2E1" w14:textId="6CD49B64" w:rsidR="005F1DAD" w:rsidRPr="003D1C86" w:rsidRDefault="005F1DAD" w:rsidP="005F1DAD">
            <w:pPr>
              <w:ind w:left="0"/>
              <w:jc w:val="both"/>
              <w:rPr>
                <w:sz w:val="28"/>
                <w:szCs w:val="28"/>
              </w:rPr>
            </w:pPr>
            <w:r w:rsidRPr="003D1C86">
              <w:rPr>
                <w:sz w:val="28"/>
                <w:szCs w:val="28"/>
              </w:rPr>
              <w:lastRenderedPageBreak/>
              <w:t>R</w:t>
            </w:r>
          </w:p>
        </w:tc>
      </w:tr>
      <w:tr w:rsidR="005F1DAD" w:rsidRPr="003D1C86" w14:paraId="27E28228" w14:textId="77777777" w:rsidTr="00AF5537">
        <w:tc>
          <w:tcPr>
            <w:tcW w:w="4151" w:type="dxa"/>
          </w:tcPr>
          <w:p w14:paraId="440EC89B" w14:textId="37A7F573" w:rsidR="005F1DAD" w:rsidRPr="003D1C86" w:rsidRDefault="005F1DAD" w:rsidP="008633E7">
            <w:pPr>
              <w:pStyle w:val="Sothutu-1so"/>
              <w:numPr>
                <w:ilvl w:val="0"/>
                <w:numId w:val="36"/>
              </w:numPr>
              <w:ind w:left="409" w:hanging="409"/>
              <w:rPr>
                <w:sz w:val="28"/>
                <w:szCs w:val="28"/>
              </w:rPr>
            </w:pPr>
            <w:r w:rsidRPr="003D1C86">
              <w:rPr>
                <w:sz w:val="28"/>
                <w:szCs w:val="28"/>
              </w:rPr>
              <w:t>Nhấn nút Cập nhật vị trí</w:t>
            </w:r>
          </w:p>
        </w:tc>
        <w:tc>
          <w:tcPr>
            <w:tcW w:w="4826" w:type="dxa"/>
          </w:tcPr>
          <w:p w14:paraId="0632A958" w14:textId="41800A1B" w:rsidR="005F1DAD" w:rsidRPr="003D1C86" w:rsidRDefault="005F1DAD" w:rsidP="008633E7">
            <w:pPr>
              <w:pStyle w:val="CommentSubject"/>
              <w:numPr>
                <w:ilvl w:val="0"/>
                <w:numId w:val="36"/>
              </w:numPr>
              <w:ind w:left="398"/>
              <w:rPr>
                <w:b w:val="0"/>
                <w:sz w:val="28"/>
                <w:szCs w:val="28"/>
              </w:rPr>
            </w:pPr>
            <w:r w:rsidRPr="003D1C86">
              <w:rPr>
                <w:b w:val="0"/>
                <w:sz w:val="28"/>
                <w:szCs w:val="28"/>
              </w:rPr>
              <w:t>Lấy lại vị trí mới nhất của các nhân viên</w:t>
            </w:r>
          </w:p>
        </w:tc>
        <w:tc>
          <w:tcPr>
            <w:tcW w:w="1620" w:type="dxa"/>
          </w:tcPr>
          <w:p w14:paraId="60974FF0" w14:textId="335A380D" w:rsidR="005F1DAD" w:rsidRPr="003D1C86" w:rsidRDefault="005F1DAD" w:rsidP="005F1DAD">
            <w:pPr>
              <w:ind w:left="0"/>
              <w:jc w:val="both"/>
              <w:rPr>
                <w:sz w:val="28"/>
                <w:szCs w:val="28"/>
              </w:rPr>
            </w:pPr>
            <w:r w:rsidRPr="003D1C86">
              <w:rPr>
                <w:sz w:val="28"/>
                <w:szCs w:val="28"/>
              </w:rPr>
              <w:t>R</w:t>
            </w:r>
          </w:p>
        </w:tc>
      </w:tr>
      <w:tr w:rsidR="005F1DAD" w:rsidRPr="003D1C86" w14:paraId="6632FC35" w14:textId="77777777" w:rsidTr="00AF5537">
        <w:tc>
          <w:tcPr>
            <w:tcW w:w="4151" w:type="dxa"/>
          </w:tcPr>
          <w:p w14:paraId="42D3D911" w14:textId="4D02658E" w:rsidR="005F1DAD" w:rsidRPr="003D1C86" w:rsidRDefault="005F1DAD" w:rsidP="008633E7">
            <w:pPr>
              <w:pStyle w:val="Sothutu-1so"/>
              <w:numPr>
                <w:ilvl w:val="0"/>
                <w:numId w:val="36"/>
              </w:numPr>
              <w:ind w:left="319"/>
              <w:rPr>
                <w:sz w:val="28"/>
                <w:szCs w:val="28"/>
              </w:rPr>
            </w:pPr>
            <w:r w:rsidRPr="003D1C86">
              <w:rPr>
                <w:sz w:val="28"/>
                <w:szCs w:val="28"/>
              </w:rPr>
              <w:t>Từ cây đơn vị chọn xem doanh số ngày hoặc lũy kế</w:t>
            </w:r>
          </w:p>
        </w:tc>
        <w:tc>
          <w:tcPr>
            <w:tcW w:w="4826" w:type="dxa"/>
          </w:tcPr>
          <w:p w14:paraId="543B47E7" w14:textId="6FFED7E4" w:rsidR="005F1DAD" w:rsidRPr="003D1C86" w:rsidRDefault="005F1DAD" w:rsidP="008633E7">
            <w:pPr>
              <w:pStyle w:val="CommentSubject"/>
              <w:numPr>
                <w:ilvl w:val="0"/>
                <w:numId w:val="36"/>
              </w:numPr>
              <w:ind w:left="398"/>
              <w:rPr>
                <w:b w:val="0"/>
                <w:sz w:val="28"/>
                <w:szCs w:val="28"/>
              </w:rPr>
            </w:pPr>
            <w:r w:rsidRPr="003D1C86">
              <w:rPr>
                <w:b w:val="0"/>
                <w:sz w:val="28"/>
                <w:szCs w:val="28"/>
              </w:rPr>
              <w:t>Hiển thị thông tin doanh số ngày hoặc lũy kế theo các cấp quản lý</w:t>
            </w:r>
          </w:p>
        </w:tc>
        <w:tc>
          <w:tcPr>
            <w:tcW w:w="1620" w:type="dxa"/>
          </w:tcPr>
          <w:p w14:paraId="014243E3" w14:textId="272513C8" w:rsidR="005F1DAD" w:rsidRPr="003D1C86" w:rsidRDefault="005F1DAD" w:rsidP="005F1DAD">
            <w:pPr>
              <w:ind w:left="0"/>
              <w:jc w:val="both"/>
              <w:rPr>
                <w:sz w:val="28"/>
                <w:szCs w:val="28"/>
              </w:rPr>
            </w:pPr>
            <w:r w:rsidRPr="003D1C86">
              <w:rPr>
                <w:sz w:val="28"/>
                <w:szCs w:val="28"/>
              </w:rPr>
              <w:t>R</w:t>
            </w:r>
          </w:p>
        </w:tc>
      </w:tr>
    </w:tbl>
    <w:p w14:paraId="7B6E85EC" w14:textId="790145DE" w:rsidR="00F17FBD" w:rsidRPr="003D1C86" w:rsidRDefault="00F17FBD" w:rsidP="00F17FBD">
      <w:pPr>
        <w:pStyle w:val="NormalIndent"/>
        <w:rPr>
          <w:sz w:val="28"/>
          <w:szCs w:val="28"/>
        </w:rPr>
      </w:pPr>
    </w:p>
    <w:p w14:paraId="1367707F" w14:textId="5D071757" w:rsidR="00901A5A" w:rsidRPr="005C6A0A" w:rsidRDefault="00901A5A" w:rsidP="00901A5A">
      <w:pPr>
        <w:pStyle w:val="Heading2"/>
      </w:pPr>
      <w:r w:rsidRPr="003D1C86">
        <w:t>Phân bổ chỉ tiêu NPP</w:t>
      </w:r>
    </w:p>
    <w:p w14:paraId="79C48F7A" w14:textId="77777777" w:rsidR="00901A5A" w:rsidRPr="003D1C86" w:rsidRDefault="00901A5A" w:rsidP="00901A5A">
      <w:pPr>
        <w:pStyle w:val="NormalIndent"/>
        <w:rPr>
          <w:color w:val="001A33"/>
          <w:sz w:val="28"/>
          <w:szCs w:val="28"/>
          <w:shd w:val="clear" w:color="auto" w:fill="FFFFFF"/>
        </w:rPr>
      </w:pPr>
      <w:r w:rsidRPr="003D1C86">
        <w:rPr>
          <w:color w:val="001A33"/>
          <w:sz w:val="28"/>
          <w:szCs w:val="28"/>
          <w:shd w:val="clear" w:color="auto" w:fill="FFFFFF"/>
        </w:rPr>
        <w:t xml:space="preserve">- </w:t>
      </w:r>
      <w:bookmarkStart w:id="357" w:name="_Hlk80110576"/>
      <w:r w:rsidRPr="003D1C86">
        <w:rPr>
          <w:color w:val="001A33"/>
          <w:sz w:val="28"/>
          <w:szCs w:val="28"/>
          <w:shd w:val="clear" w:color="auto" w:fill="FFFFFF"/>
        </w:rPr>
        <w:t xml:space="preserve">NPP được phân bổ sản phẩm nào mới được đặt hàng sản phẩm đấy </w:t>
      </w:r>
    </w:p>
    <w:p w14:paraId="74174C27" w14:textId="04C131A3" w:rsidR="00901A5A" w:rsidRPr="003D1C86" w:rsidRDefault="00901A5A" w:rsidP="00901A5A">
      <w:pPr>
        <w:pStyle w:val="NormalIndent"/>
        <w:rPr>
          <w:color w:val="001A33"/>
          <w:sz w:val="28"/>
          <w:szCs w:val="28"/>
          <w:shd w:val="clear" w:color="auto" w:fill="FFFFFF"/>
        </w:rPr>
      </w:pPr>
      <w:r w:rsidRPr="003D1C86">
        <w:rPr>
          <w:color w:val="001A33"/>
          <w:sz w:val="28"/>
          <w:szCs w:val="28"/>
          <w:shd w:val="clear" w:color="auto" w:fill="FFFFFF"/>
        </w:rPr>
        <w:t>- Khi import file excel thì cho phép tự nhập cả lượng và tiền, hệ thống không tự tính tiền theo lượng nhập</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901A5A" w:rsidRPr="003D1C86" w14:paraId="0C919A67"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bookmarkEnd w:id="357"/>
          <w:p w14:paraId="59430929" w14:textId="77777777" w:rsidR="00901A5A" w:rsidRPr="003D1C86" w:rsidRDefault="00901A5A"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BC34095"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Phân bổ chỉ tiêu NPP</w:t>
            </w:r>
          </w:p>
        </w:tc>
      </w:tr>
      <w:tr w:rsidR="00901A5A" w:rsidRPr="003D1C86" w14:paraId="1A1BE9B0" w14:textId="77777777" w:rsidTr="00BA2229">
        <w:trPr>
          <w:trHeight w:val="284"/>
          <w:jc w:val="center"/>
        </w:trPr>
        <w:tc>
          <w:tcPr>
            <w:tcW w:w="1590" w:type="pct"/>
            <w:tcBorders>
              <w:left w:val="single" w:sz="18" w:space="0" w:color="808080"/>
            </w:tcBorders>
            <w:shd w:val="clear" w:color="auto" w:fill="F3F3F3"/>
            <w:vAlign w:val="center"/>
          </w:tcPr>
          <w:p w14:paraId="48DD2813" w14:textId="77777777" w:rsidR="00901A5A" w:rsidRPr="003D1C86" w:rsidRDefault="00901A5A"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675745C1"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Chức năng này cho phép phân bổ chỉ tiêu sản lượng doanh số cho từng sản phẩm từng NPP theo năm hoặc theo tháng</w:t>
            </w:r>
          </w:p>
        </w:tc>
      </w:tr>
      <w:tr w:rsidR="00901A5A" w:rsidRPr="003D1C86" w14:paraId="561D4A26" w14:textId="77777777" w:rsidTr="00BA2229">
        <w:trPr>
          <w:trHeight w:val="395"/>
          <w:jc w:val="center"/>
        </w:trPr>
        <w:tc>
          <w:tcPr>
            <w:tcW w:w="1590" w:type="pct"/>
            <w:tcBorders>
              <w:left w:val="single" w:sz="18" w:space="0" w:color="808080"/>
            </w:tcBorders>
            <w:shd w:val="clear" w:color="auto" w:fill="F3F3F3"/>
            <w:vAlign w:val="center"/>
          </w:tcPr>
          <w:p w14:paraId="3BE0BFFB" w14:textId="77777777" w:rsidR="00901A5A" w:rsidRPr="003D1C86" w:rsidRDefault="00901A5A"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831DF1E" w14:textId="77777777" w:rsidR="00901A5A" w:rsidRPr="003D1C86" w:rsidRDefault="00901A5A" w:rsidP="00BA2229">
            <w:pPr>
              <w:ind w:left="0"/>
              <w:rPr>
                <w:color w:val="984806"/>
                <w:sz w:val="28"/>
                <w:szCs w:val="28"/>
              </w:rPr>
            </w:pPr>
            <w:r w:rsidRPr="003D1C86">
              <w:rPr>
                <w:color w:val="984806"/>
                <w:sz w:val="28"/>
                <w:szCs w:val="28"/>
              </w:rPr>
              <w:t xml:space="preserve">- SYSTEM ADMIN, SALE ADMIN, </w:t>
            </w:r>
          </w:p>
          <w:p w14:paraId="6C49610E" w14:textId="1D40488F" w:rsidR="00901A5A" w:rsidRPr="005C6A0A" w:rsidRDefault="00901A5A" w:rsidP="00BA2229">
            <w:pPr>
              <w:ind w:left="0"/>
              <w:rPr>
                <w:sz w:val="28"/>
                <w:szCs w:val="28"/>
              </w:rPr>
            </w:pPr>
            <w:del w:id="358" w:author="Chungpth" w:date="2021-08-17T15:35:00Z">
              <w:r w:rsidRPr="003D1C86" w:rsidDel="00D75D15">
                <w:rPr>
                  <w:color w:val="984806"/>
                  <w:sz w:val="28"/>
                  <w:szCs w:val="28"/>
                </w:rPr>
                <w:delText>- GS NPP được phép phân bổ chỉ tiêu cho NPP mình phụ trách</w:delText>
              </w:r>
            </w:del>
          </w:p>
        </w:tc>
      </w:tr>
      <w:tr w:rsidR="00901A5A" w:rsidRPr="003D1C86" w14:paraId="6BC38D89" w14:textId="77777777" w:rsidTr="00BA2229">
        <w:trPr>
          <w:trHeight w:val="992"/>
          <w:jc w:val="center"/>
        </w:trPr>
        <w:tc>
          <w:tcPr>
            <w:tcW w:w="1590" w:type="pct"/>
            <w:tcBorders>
              <w:left w:val="single" w:sz="18" w:space="0" w:color="808080"/>
            </w:tcBorders>
            <w:shd w:val="clear" w:color="auto" w:fill="F3F3F3"/>
            <w:vAlign w:val="center"/>
          </w:tcPr>
          <w:p w14:paraId="3CB27B95" w14:textId="77777777" w:rsidR="00901A5A" w:rsidRPr="003D1C86" w:rsidRDefault="00901A5A"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63BCC8F" w14:textId="77777777" w:rsidR="00901A5A" w:rsidRPr="003D1C86" w:rsidRDefault="00901A5A" w:rsidP="00BA222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F236416" w14:textId="77777777" w:rsidR="00901A5A" w:rsidRPr="003D1C86" w:rsidRDefault="00901A5A" w:rsidP="00BA2229">
            <w:pPr>
              <w:pStyle w:val="BodyText"/>
              <w:ind w:left="0"/>
              <w:rPr>
                <w:sz w:val="28"/>
                <w:szCs w:val="28"/>
              </w:rPr>
            </w:pPr>
            <w:r w:rsidRPr="003D1C86">
              <w:rPr>
                <w:color w:val="984806"/>
                <w:sz w:val="28"/>
                <w:szCs w:val="28"/>
                <w:lang w:eastAsia="ar-SA"/>
              </w:rPr>
              <w:t>- Có quyền vào chức năng</w:t>
            </w:r>
          </w:p>
        </w:tc>
      </w:tr>
      <w:tr w:rsidR="00901A5A" w:rsidRPr="003D1C86" w14:paraId="722549F5"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4819B00A" w14:textId="77777777" w:rsidR="00901A5A" w:rsidRPr="003D1C86" w:rsidRDefault="00901A5A" w:rsidP="00BA2229">
            <w:pPr>
              <w:ind w:left="142"/>
              <w:rPr>
                <w:b/>
                <w:sz w:val="28"/>
                <w:szCs w:val="28"/>
              </w:rPr>
            </w:pPr>
            <w:r w:rsidRPr="003D1C86">
              <w:rPr>
                <w:b/>
                <w:sz w:val="28"/>
                <w:szCs w:val="28"/>
              </w:rPr>
              <w:lastRenderedPageBreak/>
              <w:t>Điều kiện sau</w:t>
            </w:r>
          </w:p>
        </w:tc>
        <w:tc>
          <w:tcPr>
            <w:tcW w:w="3410" w:type="pct"/>
            <w:tcBorders>
              <w:bottom w:val="single" w:sz="8" w:space="0" w:color="808080"/>
              <w:right w:val="single" w:sz="18" w:space="0" w:color="808080"/>
            </w:tcBorders>
            <w:vAlign w:val="center"/>
          </w:tcPr>
          <w:p w14:paraId="1C833F6F" w14:textId="77777777" w:rsidR="00901A5A" w:rsidRPr="003D1C86" w:rsidRDefault="00901A5A" w:rsidP="00BA2229">
            <w:pPr>
              <w:pStyle w:val="BodyText"/>
              <w:ind w:left="0"/>
              <w:rPr>
                <w:sz w:val="28"/>
                <w:szCs w:val="28"/>
                <w:lang w:eastAsia="ar-SA"/>
              </w:rPr>
            </w:pPr>
            <w:r w:rsidRPr="003D1C86">
              <w:rPr>
                <w:color w:val="984806"/>
                <w:sz w:val="28"/>
                <w:szCs w:val="28"/>
                <w:lang w:eastAsia="ar-SA"/>
              </w:rPr>
              <w:t>-  Các chỉ tiêu được lập</w:t>
            </w:r>
          </w:p>
        </w:tc>
      </w:tr>
      <w:tr w:rsidR="00901A5A" w:rsidRPr="003D1C86" w14:paraId="05851DEA"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1B932488" w14:textId="77777777" w:rsidR="00901A5A" w:rsidRPr="003D1C86" w:rsidRDefault="00901A5A" w:rsidP="00BA222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6ED37DD" w14:textId="77777777" w:rsidR="00901A5A" w:rsidRPr="003D1C86" w:rsidRDefault="00901A5A" w:rsidP="00BA2229">
            <w:pPr>
              <w:pStyle w:val="BodyText"/>
              <w:ind w:left="0"/>
              <w:rPr>
                <w:sz w:val="28"/>
                <w:szCs w:val="28"/>
                <w:lang w:eastAsia="ar-SA"/>
              </w:rPr>
            </w:pPr>
            <w:r w:rsidRPr="003D1C86">
              <w:rPr>
                <w:sz w:val="28"/>
                <w:szCs w:val="28"/>
                <w:lang w:eastAsia="ar-SA"/>
              </w:rPr>
              <w:t>-N/A</w:t>
            </w:r>
          </w:p>
        </w:tc>
      </w:tr>
      <w:tr w:rsidR="00901A5A" w:rsidRPr="003D1C86" w14:paraId="6309ABEC"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5ED93A9A" w14:textId="77777777" w:rsidR="00901A5A" w:rsidRPr="003D1C86" w:rsidRDefault="00901A5A" w:rsidP="00BA222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4EAA004F" w14:textId="77777777" w:rsidR="00901A5A" w:rsidRPr="003D1C86" w:rsidRDefault="00901A5A" w:rsidP="00BA2229">
            <w:pPr>
              <w:pStyle w:val="BodyText"/>
              <w:ind w:left="0"/>
              <w:rPr>
                <w:sz w:val="28"/>
                <w:szCs w:val="28"/>
              </w:rPr>
            </w:pPr>
            <w:r w:rsidRPr="003D1C86">
              <w:rPr>
                <w:sz w:val="28"/>
                <w:szCs w:val="28"/>
                <w:lang w:eastAsia="ar-SA"/>
              </w:rPr>
              <w:t>- N/A</w:t>
            </w:r>
          </w:p>
          <w:p w14:paraId="6ADAB2C9" w14:textId="77777777" w:rsidR="00901A5A" w:rsidRPr="003D1C86" w:rsidRDefault="00901A5A" w:rsidP="00BA2229">
            <w:pPr>
              <w:pStyle w:val="BodyText"/>
              <w:ind w:left="0"/>
              <w:rPr>
                <w:sz w:val="28"/>
                <w:szCs w:val="28"/>
              </w:rPr>
            </w:pPr>
          </w:p>
        </w:tc>
      </w:tr>
    </w:tbl>
    <w:p w14:paraId="31C12206" w14:textId="66FF326E" w:rsidR="00901A5A" w:rsidRPr="003D1C86" w:rsidRDefault="00901A5A" w:rsidP="00901A5A">
      <w:pPr>
        <w:pStyle w:val="Heading3"/>
        <w:rPr>
          <w:rFonts w:ascii="Times New Roman" w:hAnsi="Times New Roman"/>
          <w:sz w:val="28"/>
          <w:szCs w:val="28"/>
        </w:rPr>
      </w:pPr>
      <w:commentRangeStart w:id="359"/>
      <w:commentRangeStart w:id="360"/>
      <w:r w:rsidRPr="003D1C86">
        <w:rPr>
          <w:rFonts w:ascii="Times New Roman" w:hAnsi="Times New Roman"/>
          <w:sz w:val="28"/>
          <w:szCs w:val="28"/>
        </w:rPr>
        <w:t>Màn hình chức năng</w:t>
      </w:r>
    </w:p>
    <w:commentRangeEnd w:id="359"/>
    <w:p w14:paraId="404D4BFC" w14:textId="77777777" w:rsidR="00901A5A" w:rsidRPr="003D1C86" w:rsidRDefault="00B54DF3" w:rsidP="00901A5A">
      <w:pPr>
        <w:rPr>
          <w:sz w:val="28"/>
          <w:szCs w:val="28"/>
          <w:lang w:eastAsia="ar-SA"/>
        </w:rPr>
      </w:pPr>
      <w:r>
        <w:rPr>
          <w:rStyle w:val="CommentReference"/>
        </w:rPr>
        <w:commentReference w:id="359"/>
      </w:r>
      <w:commentRangeEnd w:id="360"/>
      <w:r w:rsidR="00023344">
        <w:rPr>
          <w:rStyle w:val="CommentReference"/>
        </w:rPr>
        <w:commentReference w:id="360"/>
      </w:r>
    </w:p>
    <w:p w14:paraId="7068E693" w14:textId="77777777" w:rsidR="00901A5A" w:rsidRPr="005C6A0A" w:rsidRDefault="00901A5A" w:rsidP="00901A5A">
      <w:pPr>
        <w:ind w:left="0"/>
        <w:rPr>
          <w:noProof/>
          <w:snapToGrid/>
          <w:sz w:val="28"/>
          <w:szCs w:val="28"/>
        </w:rPr>
      </w:pPr>
      <w:r w:rsidRPr="003D1C86">
        <w:rPr>
          <w:noProof/>
          <w:snapToGrid/>
          <w:sz w:val="28"/>
          <w:szCs w:val="28"/>
        </w:rPr>
        <w:t xml:space="preserve"> </w:t>
      </w:r>
      <w:r w:rsidRPr="005C6A0A">
        <w:rPr>
          <w:noProof/>
          <w:snapToGrid/>
          <w:sz w:val="28"/>
          <w:szCs w:val="28"/>
        </w:rPr>
        <w:drawing>
          <wp:inline distT="0" distB="0" distL="0" distR="0" wp14:anchorId="0F397BBF" wp14:editId="2B4D03F6">
            <wp:extent cx="5943600" cy="2893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3695"/>
                    </a:xfrm>
                    <a:prstGeom prst="rect">
                      <a:avLst/>
                    </a:prstGeom>
                  </pic:spPr>
                </pic:pic>
              </a:graphicData>
            </a:graphic>
          </wp:inline>
        </w:drawing>
      </w:r>
    </w:p>
    <w:p w14:paraId="0362820D" w14:textId="750A6AF4" w:rsidR="00901A5A" w:rsidRDefault="00901A5A" w:rsidP="00901A5A">
      <w:pPr>
        <w:ind w:left="0"/>
        <w:rPr>
          <w:ins w:id="361" w:author="Chungpth" w:date="2021-08-19T20:57:00Z"/>
          <w:noProof/>
          <w:snapToGrid/>
          <w:sz w:val="28"/>
          <w:szCs w:val="28"/>
        </w:rPr>
      </w:pPr>
      <w:r w:rsidRPr="005C6A0A">
        <w:rPr>
          <w:noProof/>
          <w:snapToGrid/>
          <w:sz w:val="28"/>
          <w:szCs w:val="28"/>
        </w:rPr>
        <w:lastRenderedPageBreak/>
        <w:drawing>
          <wp:inline distT="0" distB="0" distL="0" distR="0" wp14:anchorId="449DC956" wp14:editId="7441C154">
            <wp:extent cx="5943600" cy="2663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63190"/>
                    </a:xfrm>
                    <a:prstGeom prst="rect">
                      <a:avLst/>
                    </a:prstGeom>
                  </pic:spPr>
                </pic:pic>
              </a:graphicData>
            </a:graphic>
          </wp:inline>
        </w:drawing>
      </w:r>
    </w:p>
    <w:p w14:paraId="2BB5FFAA" w14:textId="58F95730" w:rsidR="00023344" w:rsidRDefault="00023344" w:rsidP="00901A5A">
      <w:pPr>
        <w:ind w:left="0"/>
        <w:rPr>
          <w:ins w:id="362" w:author="Chungpth" w:date="2021-08-19T20:55:00Z"/>
          <w:noProof/>
          <w:snapToGrid/>
          <w:sz w:val="28"/>
          <w:szCs w:val="28"/>
        </w:rPr>
      </w:pPr>
      <w:ins w:id="363" w:author="Chungpth" w:date="2021-08-19T20:57:00Z">
        <w:r>
          <w:rPr>
            <w:noProof/>
            <w:snapToGrid/>
            <w:sz w:val="28"/>
            <w:szCs w:val="28"/>
          </w:rPr>
          <w:t xml:space="preserve">                                           Màn hình phân bổ trên web</w:t>
        </w:r>
      </w:ins>
    </w:p>
    <w:p w14:paraId="1CC8AE90" w14:textId="3E366E77" w:rsidR="00023344" w:rsidRDefault="00023344" w:rsidP="00901A5A">
      <w:pPr>
        <w:ind w:left="0"/>
        <w:rPr>
          <w:ins w:id="364" w:author="Chungpth" w:date="2021-08-19T20:57:00Z"/>
          <w:noProof/>
          <w:snapToGrid/>
          <w:sz w:val="28"/>
          <w:szCs w:val="28"/>
        </w:rPr>
      </w:pPr>
      <w:ins w:id="365" w:author="Chungpth" w:date="2021-08-19T20:56:00Z">
        <w:r>
          <w:rPr>
            <w:noProof/>
            <w:snapToGrid/>
          </w:rPr>
          <w:drawing>
            <wp:inline distT="0" distB="0" distL="0" distR="0" wp14:anchorId="48217E60" wp14:editId="213EB9C8">
              <wp:extent cx="5943600" cy="1318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18260"/>
                      </a:xfrm>
                      <a:prstGeom prst="rect">
                        <a:avLst/>
                      </a:prstGeom>
                    </pic:spPr>
                  </pic:pic>
                </a:graphicData>
              </a:graphic>
            </wp:inline>
          </w:drawing>
        </w:r>
      </w:ins>
    </w:p>
    <w:p w14:paraId="7726D159" w14:textId="6C93F890" w:rsidR="00023344" w:rsidRDefault="00023344" w:rsidP="00023344">
      <w:pPr>
        <w:ind w:left="0"/>
        <w:rPr>
          <w:ins w:id="366" w:author="Chungpth" w:date="2021-08-19T20:57:00Z"/>
          <w:noProof/>
          <w:snapToGrid/>
          <w:sz w:val="28"/>
          <w:szCs w:val="28"/>
        </w:rPr>
      </w:pPr>
      <w:ins w:id="367" w:author="Chungpth" w:date="2021-08-19T20:57:00Z">
        <w:r>
          <w:rPr>
            <w:noProof/>
            <w:snapToGrid/>
            <w:sz w:val="28"/>
            <w:szCs w:val="28"/>
          </w:rPr>
          <w:t xml:space="preserve">                                          Màn hình phân bổ bằng file exel</w:t>
        </w:r>
      </w:ins>
    </w:p>
    <w:p w14:paraId="49388F1E" w14:textId="77777777" w:rsidR="00023344" w:rsidRPr="005C6A0A" w:rsidRDefault="00023344" w:rsidP="00901A5A">
      <w:pPr>
        <w:ind w:left="0"/>
        <w:rPr>
          <w:noProof/>
          <w:snapToGrid/>
          <w:sz w:val="28"/>
          <w:szCs w:val="28"/>
        </w:rPr>
      </w:pPr>
    </w:p>
    <w:p w14:paraId="7523EEE2" w14:textId="77777777" w:rsidR="00901A5A" w:rsidRPr="003D1C86" w:rsidRDefault="00901A5A" w:rsidP="00901A5A">
      <w:pPr>
        <w:pStyle w:val="Heading3"/>
        <w:rPr>
          <w:rFonts w:ascii="Times New Roman" w:hAnsi="Times New Roman"/>
          <w:sz w:val="28"/>
          <w:szCs w:val="28"/>
          <w:lang w:eastAsia="ar-SA"/>
        </w:rPr>
      </w:pPr>
      <w:r w:rsidRPr="005C6A0A">
        <w:rPr>
          <w:rFonts w:ascii="Times New Roman" w:hAnsi="Times New Roman"/>
          <w:sz w:val="28"/>
          <w:szCs w:val="28"/>
          <w:lang w:eastAsia="ar-SA"/>
        </w:rPr>
        <w:t>Mô tả dòng sự kiện chính (Basic Flow)</w:t>
      </w:r>
    </w:p>
    <w:p w14:paraId="7E903CD9" w14:textId="77777777" w:rsidR="00901A5A" w:rsidRPr="003D1C86" w:rsidRDefault="00901A5A" w:rsidP="00901A5A">
      <w:pPr>
        <w:pStyle w:val="InfoBlue"/>
        <w:spacing w:after="0"/>
        <w:ind w:left="0"/>
        <w:rPr>
          <w:rFonts w:ascii="Times New Roman" w:hAnsi="Times New Roman" w:cs="Times New Roman"/>
          <w:i/>
          <w:sz w:val="28"/>
          <w:szCs w:val="28"/>
        </w:rPr>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36"/>
        <w:gridCol w:w="4916"/>
        <w:gridCol w:w="1445"/>
      </w:tblGrid>
      <w:tr w:rsidR="00C912E8" w:rsidRPr="003D1C86" w14:paraId="610F1C0C" w14:textId="77777777" w:rsidTr="00BA2229">
        <w:trPr>
          <w:trHeight w:val="530"/>
        </w:trPr>
        <w:tc>
          <w:tcPr>
            <w:tcW w:w="4316" w:type="dxa"/>
            <w:shd w:val="pct5" w:color="auto" w:fill="auto"/>
          </w:tcPr>
          <w:p w14:paraId="7E7B4EA2" w14:textId="77777777" w:rsidR="00901A5A" w:rsidRPr="003D1C86" w:rsidRDefault="00901A5A" w:rsidP="00BA2229">
            <w:pPr>
              <w:ind w:left="0"/>
              <w:jc w:val="center"/>
              <w:rPr>
                <w:b/>
                <w:sz w:val="28"/>
                <w:szCs w:val="28"/>
              </w:rPr>
            </w:pPr>
            <w:r w:rsidRPr="003D1C86">
              <w:rPr>
                <w:b/>
                <w:sz w:val="28"/>
                <w:szCs w:val="28"/>
              </w:rPr>
              <w:t>Hành động của tác nhân</w:t>
            </w:r>
          </w:p>
        </w:tc>
        <w:tc>
          <w:tcPr>
            <w:tcW w:w="5011" w:type="dxa"/>
            <w:shd w:val="pct5" w:color="auto" w:fill="auto"/>
          </w:tcPr>
          <w:p w14:paraId="5B849C27" w14:textId="77777777" w:rsidR="00901A5A" w:rsidRPr="003D1C86" w:rsidRDefault="00901A5A" w:rsidP="00BA2229">
            <w:pPr>
              <w:ind w:left="0"/>
              <w:jc w:val="center"/>
              <w:rPr>
                <w:b/>
                <w:sz w:val="28"/>
                <w:szCs w:val="28"/>
              </w:rPr>
            </w:pPr>
            <w:r w:rsidRPr="003D1C86">
              <w:rPr>
                <w:b/>
                <w:sz w:val="28"/>
                <w:szCs w:val="28"/>
              </w:rPr>
              <w:t>Phản ứng của hệ thống</w:t>
            </w:r>
          </w:p>
        </w:tc>
        <w:tc>
          <w:tcPr>
            <w:tcW w:w="1270" w:type="dxa"/>
            <w:shd w:val="pct5" w:color="auto" w:fill="auto"/>
          </w:tcPr>
          <w:p w14:paraId="09677563" w14:textId="77777777" w:rsidR="00901A5A" w:rsidRPr="003D1C86" w:rsidRDefault="00901A5A" w:rsidP="00BA2229">
            <w:pPr>
              <w:ind w:left="0"/>
              <w:jc w:val="center"/>
              <w:rPr>
                <w:b/>
                <w:sz w:val="28"/>
                <w:szCs w:val="28"/>
              </w:rPr>
            </w:pPr>
            <w:r w:rsidRPr="003D1C86">
              <w:rPr>
                <w:b/>
                <w:sz w:val="28"/>
                <w:szCs w:val="28"/>
              </w:rPr>
              <w:t>Dữ liệu liên quan (C/R/U/D)</w:t>
            </w:r>
          </w:p>
        </w:tc>
      </w:tr>
      <w:tr w:rsidR="00C912E8" w:rsidRPr="003D1C86" w14:paraId="68F28AA0" w14:textId="77777777" w:rsidTr="00BA2229">
        <w:tc>
          <w:tcPr>
            <w:tcW w:w="4316" w:type="dxa"/>
          </w:tcPr>
          <w:p w14:paraId="1BB3E455" w14:textId="77777777" w:rsidR="00901A5A" w:rsidRPr="003D1C86" w:rsidRDefault="00901A5A" w:rsidP="008633E7">
            <w:pPr>
              <w:pStyle w:val="Sothutu-1so"/>
              <w:numPr>
                <w:ilvl w:val="0"/>
                <w:numId w:val="35"/>
              </w:numPr>
              <w:rPr>
                <w:sz w:val="28"/>
                <w:szCs w:val="28"/>
              </w:rPr>
            </w:pPr>
            <w:r w:rsidRPr="003D1C86">
              <w:rPr>
                <w:sz w:val="28"/>
                <w:szCs w:val="28"/>
              </w:rPr>
              <w:t>Yêu cầu tìm kiếm đơn vị phân bổ, nhập các thông tin tìm kiếm:</w:t>
            </w:r>
          </w:p>
          <w:p w14:paraId="5F4B60E7" w14:textId="3516B87F" w:rsidR="00901A5A" w:rsidRPr="003D1C86" w:rsidRDefault="00901A5A" w:rsidP="008633E7">
            <w:pPr>
              <w:pStyle w:val="Sothutu-1so"/>
              <w:numPr>
                <w:ilvl w:val="0"/>
                <w:numId w:val="33"/>
              </w:numPr>
              <w:rPr>
                <w:sz w:val="28"/>
                <w:szCs w:val="28"/>
              </w:rPr>
            </w:pPr>
            <w:r w:rsidRPr="003D1C86">
              <w:rPr>
                <w:sz w:val="28"/>
                <w:szCs w:val="28"/>
              </w:rPr>
              <w:lastRenderedPageBreak/>
              <w:t>Mã đơn vị (Nhấn F9 để tìm kiếm và chọn đơn vị)</w:t>
            </w:r>
          </w:p>
          <w:p w14:paraId="69D15774" w14:textId="77777777" w:rsidR="00901A5A" w:rsidRPr="003D1C86" w:rsidRDefault="00901A5A" w:rsidP="008633E7">
            <w:pPr>
              <w:pStyle w:val="Sothutu-1so"/>
              <w:numPr>
                <w:ilvl w:val="0"/>
                <w:numId w:val="33"/>
              </w:numPr>
              <w:rPr>
                <w:sz w:val="28"/>
                <w:szCs w:val="28"/>
              </w:rPr>
            </w:pPr>
            <w:r w:rsidRPr="003D1C86">
              <w:rPr>
                <w:sz w:val="28"/>
                <w:szCs w:val="28"/>
              </w:rPr>
              <w:t>Năm</w:t>
            </w:r>
          </w:p>
          <w:p w14:paraId="1F14FFAB" w14:textId="77777777" w:rsidR="00901A5A" w:rsidRPr="003D1C86" w:rsidRDefault="00901A5A" w:rsidP="008633E7">
            <w:pPr>
              <w:pStyle w:val="Sothutu-1so"/>
              <w:numPr>
                <w:ilvl w:val="0"/>
                <w:numId w:val="33"/>
              </w:numPr>
              <w:rPr>
                <w:sz w:val="28"/>
                <w:szCs w:val="28"/>
              </w:rPr>
            </w:pPr>
            <w:r w:rsidRPr="003D1C86">
              <w:rPr>
                <w:sz w:val="28"/>
                <w:szCs w:val="28"/>
              </w:rPr>
              <w:t>Chu kỳ (nếu là loại phân bổ năm thì bỏ qua)</w:t>
            </w:r>
          </w:p>
          <w:p w14:paraId="03A106A3" w14:textId="77777777" w:rsidR="00901A5A" w:rsidRPr="003D1C86" w:rsidRDefault="00901A5A" w:rsidP="008633E7">
            <w:pPr>
              <w:pStyle w:val="Sothutu-1so"/>
              <w:numPr>
                <w:ilvl w:val="0"/>
                <w:numId w:val="33"/>
              </w:numPr>
              <w:rPr>
                <w:sz w:val="28"/>
                <w:szCs w:val="28"/>
              </w:rPr>
            </w:pPr>
            <w:r w:rsidRPr="003D1C86">
              <w:rPr>
                <w:sz w:val="28"/>
                <w:szCs w:val="28"/>
              </w:rPr>
              <w:t>Ngành hàng</w:t>
            </w:r>
          </w:p>
          <w:p w14:paraId="53884194" w14:textId="77777777" w:rsidR="00901A5A" w:rsidRPr="003D1C86" w:rsidRDefault="00901A5A" w:rsidP="008633E7">
            <w:pPr>
              <w:pStyle w:val="Sothutu-1so"/>
              <w:numPr>
                <w:ilvl w:val="0"/>
                <w:numId w:val="33"/>
              </w:numPr>
              <w:rPr>
                <w:sz w:val="28"/>
                <w:szCs w:val="28"/>
              </w:rPr>
            </w:pPr>
            <w:r w:rsidRPr="003D1C86">
              <w:rPr>
                <w:sz w:val="28"/>
                <w:szCs w:val="28"/>
              </w:rPr>
              <w:t>Mã sản phẩm</w:t>
            </w:r>
          </w:p>
          <w:p w14:paraId="2D48A49B" w14:textId="77777777" w:rsidR="00901A5A" w:rsidRPr="003D1C86" w:rsidRDefault="00901A5A" w:rsidP="00BA2229">
            <w:pPr>
              <w:pStyle w:val="Sothutu-1so"/>
              <w:numPr>
                <w:ilvl w:val="0"/>
                <w:numId w:val="0"/>
              </w:numPr>
              <w:ind w:left="360" w:hanging="360"/>
              <w:rPr>
                <w:sz w:val="28"/>
                <w:szCs w:val="28"/>
              </w:rPr>
            </w:pPr>
            <w:r w:rsidRPr="003D1C86">
              <w:rPr>
                <w:sz w:val="28"/>
                <w:szCs w:val="28"/>
              </w:rPr>
              <w:t>Nhấn nút Tìm kiếm</w:t>
            </w:r>
          </w:p>
        </w:tc>
        <w:tc>
          <w:tcPr>
            <w:tcW w:w="5011" w:type="dxa"/>
          </w:tcPr>
          <w:p w14:paraId="0E45053D" w14:textId="77777777" w:rsidR="00901A5A" w:rsidRPr="003D1C86" w:rsidRDefault="00901A5A" w:rsidP="008633E7">
            <w:pPr>
              <w:pStyle w:val="Sothutu-1so"/>
              <w:numPr>
                <w:ilvl w:val="0"/>
                <w:numId w:val="35"/>
              </w:numPr>
              <w:rPr>
                <w:sz w:val="28"/>
                <w:szCs w:val="28"/>
              </w:rPr>
            </w:pPr>
            <w:r w:rsidRPr="003D1C86">
              <w:rPr>
                <w:sz w:val="28"/>
                <w:szCs w:val="28"/>
              </w:rPr>
              <w:lastRenderedPageBreak/>
              <w:t xml:space="preserve">Hệ thống tìm kiếm phân bổ theo điều kiện tìm kiếm. </w:t>
            </w:r>
          </w:p>
          <w:p w14:paraId="56DF9FFB" w14:textId="09B0C941" w:rsidR="006033A3" w:rsidRPr="003D1C86" w:rsidRDefault="006033A3" w:rsidP="006033A3">
            <w:pPr>
              <w:pStyle w:val="Sothutu-1so"/>
              <w:numPr>
                <w:ilvl w:val="0"/>
                <w:numId w:val="0"/>
              </w:numPr>
              <w:ind w:left="720"/>
              <w:rPr>
                <w:sz w:val="28"/>
                <w:szCs w:val="28"/>
              </w:rPr>
            </w:pPr>
          </w:p>
        </w:tc>
        <w:tc>
          <w:tcPr>
            <w:tcW w:w="1270" w:type="dxa"/>
          </w:tcPr>
          <w:p w14:paraId="5C093992" w14:textId="77777777" w:rsidR="00901A5A" w:rsidRPr="003D1C86" w:rsidRDefault="00901A5A" w:rsidP="00BA2229">
            <w:pPr>
              <w:ind w:left="0"/>
              <w:jc w:val="both"/>
              <w:rPr>
                <w:sz w:val="28"/>
                <w:szCs w:val="28"/>
              </w:rPr>
            </w:pPr>
            <w:r w:rsidRPr="003D1C86">
              <w:rPr>
                <w:sz w:val="28"/>
                <w:szCs w:val="28"/>
              </w:rPr>
              <w:t>R</w:t>
            </w:r>
          </w:p>
        </w:tc>
      </w:tr>
      <w:tr w:rsidR="00C912E8" w:rsidRPr="003D1C86" w14:paraId="1AAE6ED5" w14:textId="77777777" w:rsidTr="00BA2229">
        <w:tc>
          <w:tcPr>
            <w:tcW w:w="4316" w:type="dxa"/>
          </w:tcPr>
          <w:p w14:paraId="3BBD0E3E" w14:textId="77777777" w:rsidR="00901A5A" w:rsidRPr="003D1C86" w:rsidRDefault="00901A5A" w:rsidP="008633E7">
            <w:pPr>
              <w:pStyle w:val="Sothutu-1so"/>
              <w:numPr>
                <w:ilvl w:val="0"/>
                <w:numId w:val="35"/>
              </w:numPr>
              <w:rPr>
                <w:sz w:val="28"/>
                <w:szCs w:val="28"/>
              </w:rPr>
            </w:pPr>
            <w:r w:rsidRPr="003D1C86">
              <w:rPr>
                <w:sz w:val="28"/>
                <w:szCs w:val="28"/>
              </w:rPr>
              <w:t>Nhập thông tin phân bổ, chọn:</w:t>
            </w:r>
          </w:p>
          <w:p w14:paraId="5ED82C80" w14:textId="77777777" w:rsidR="00901A5A" w:rsidRPr="003D1C86" w:rsidRDefault="00901A5A" w:rsidP="008633E7">
            <w:pPr>
              <w:pStyle w:val="Sothutu-1so"/>
              <w:numPr>
                <w:ilvl w:val="0"/>
                <w:numId w:val="34"/>
              </w:numPr>
              <w:rPr>
                <w:sz w:val="28"/>
                <w:szCs w:val="28"/>
              </w:rPr>
            </w:pPr>
            <w:r w:rsidRPr="003D1C86">
              <w:rPr>
                <w:sz w:val="28"/>
                <w:szCs w:val="28"/>
              </w:rPr>
              <w:t>Mã đơn vị</w:t>
            </w:r>
          </w:p>
          <w:p w14:paraId="26300B62" w14:textId="77777777" w:rsidR="00901A5A" w:rsidRPr="003D1C86" w:rsidRDefault="00901A5A" w:rsidP="008633E7">
            <w:pPr>
              <w:pStyle w:val="Sothutu-1so"/>
              <w:numPr>
                <w:ilvl w:val="0"/>
                <w:numId w:val="34"/>
              </w:numPr>
              <w:rPr>
                <w:sz w:val="28"/>
                <w:szCs w:val="28"/>
              </w:rPr>
            </w:pPr>
            <w:r w:rsidRPr="003D1C86">
              <w:rPr>
                <w:sz w:val="28"/>
                <w:szCs w:val="28"/>
              </w:rPr>
              <w:t>Năm</w:t>
            </w:r>
          </w:p>
          <w:p w14:paraId="1C318320" w14:textId="5EA448B8" w:rsidR="00901A5A" w:rsidRPr="003D1C86" w:rsidRDefault="00901A5A" w:rsidP="008633E7">
            <w:pPr>
              <w:pStyle w:val="Sothutu-1so"/>
              <w:numPr>
                <w:ilvl w:val="0"/>
                <w:numId w:val="34"/>
              </w:numPr>
              <w:rPr>
                <w:sz w:val="28"/>
                <w:szCs w:val="28"/>
              </w:rPr>
            </w:pPr>
            <w:r w:rsidRPr="003D1C86">
              <w:rPr>
                <w:sz w:val="28"/>
                <w:szCs w:val="28"/>
              </w:rPr>
              <w:t>Chu kỳ</w:t>
            </w:r>
          </w:p>
          <w:p w14:paraId="5F86A17E" w14:textId="12F94831" w:rsidR="00D95D0B" w:rsidRPr="003D1C86" w:rsidRDefault="00FD5C55" w:rsidP="008633E7">
            <w:pPr>
              <w:pStyle w:val="Sothutu-1so"/>
              <w:numPr>
                <w:ilvl w:val="0"/>
                <w:numId w:val="34"/>
              </w:numPr>
              <w:rPr>
                <w:sz w:val="28"/>
                <w:szCs w:val="28"/>
              </w:rPr>
            </w:pPr>
            <w:r w:rsidRPr="003D1C86">
              <w:rPr>
                <w:sz w:val="28"/>
                <w:szCs w:val="28"/>
              </w:rPr>
              <w:t xml:space="preserve">Nhập </w:t>
            </w:r>
            <w:r w:rsidR="00D95D0B" w:rsidRPr="003D1C86">
              <w:rPr>
                <w:sz w:val="28"/>
                <w:szCs w:val="28"/>
              </w:rPr>
              <w:t>Sản lượng hoặc Doanh số hoặc nhập cả 2.</w:t>
            </w:r>
          </w:p>
          <w:p w14:paraId="328011E8" w14:textId="77777777" w:rsidR="00901A5A" w:rsidRPr="003D1C86" w:rsidRDefault="00901A5A" w:rsidP="00BA2229">
            <w:pPr>
              <w:pStyle w:val="Sothutu-1so"/>
              <w:numPr>
                <w:ilvl w:val="0"/>
                <w:numId w:val="0"/>
              </w:numPr>
              <w:ind w:left="360" w:hanging="360"/>
              <w:rPr>
                <w:sz w:val="28"/>
                <w:szCs w:val="28"/>
              </w:rPr>
            </w:pPr>
            <w:r w:rsidRPr="003D1C86">
              <w:rPr>
                <w:sz w:val="28"/>
                <w:szCs w:val="28"/>
              </w:rPr>
              <w:t>Nhấn Thực hiện phân bổ</w:t>
            </w:r>
          </w:p>
        </w:tc>
        <w:tc>
          <w:tcPr>
            <w:tcW w:w="5011" w:type="dxa"/>
          </w:tcPr>
          <w:p w14:paraId="5FA2F158" w14:textId="77777777" w:rsidR="00901A5A" w:rsidRPr="003D1C86" w:rsidRDefault="00901A5A" w:rsidP="008633E7">
            <w:pPr>
              <w:pStyle w:val="Sothutu-1so"/>
              <w:numPr>
                <w:ilvl w:val="0"/>
                <w:numId w:val="35"/>
              </w:numPr>
              <w:rPr>
                <w:sz w:val="28"/>
                <w:szCs w:val="28"/>
              </w:rPr>
            </w:pPr>
            <w:r w:rsidRPr="003D1C86">
              <w:rPr>
                <w:sz w:val="28"/>
                <w:szCs w:val="28"/>
              </w:rPr>
              <w:t xml:space="preserve">Lưu thông tin phân bổ. </w:t>
            </w:r>
          </w:p>
          <w:p w14:paraId="763BBC5B" w14:textId="4745DFB7" w:rsidR="006033A3" w:rsidRPr="003D1C86" w:rsidRDefault="006033A3" w:rsidP="006033A3">
            <w:pPr>
              <w:pStyle w:val="Sothutu-1so"/>
              <w:numPr>
                <w:ilvl w:val="0"/>
                <w:numId w:val="0"/>
              </w:numPr>
              <w:ind w:left="360"/>
              <w:rPr>
                <w:sz w:val="28"/>
                <w:szCs w:val="28"/>
              </w:rPr>
            </w:pPr>
            <w:r w:rsidRPr="003D1C86">
              <w:rPr>
                <w:sz w:val="28"/>
                <w:szCs w:val="28"/>
              </w:rPr>
              <w:t xml:space="preserve">Khi phân bổ được phép nhập sản lượng hoặc doanh số (Chỉ cần  nhập </w:t>
            </w:r>
            <w:r w:rsidR="00D95D0B" w:rsidRPr="003D1C86">
              <w:rPr>
                <w:sz w:val="28"/>
                <w:szCs w:val="28"/>
              </w:rPr>
              <w:t>sản lượng hoặc doanh số hoặc nhập cả 2 thì đều được phân</w:t>
            </w:r>
            <w:r w:rsidRPr="003D1C86">
              <w:rPr>
                <w:sz w:val="28"/>
                <w:szCs w:val="28"/>
              </w:rPr>
              <w:t xml:space="preserve"> bổ. Nhập theo loại nào hiển thị theo loại đó, không tự động tính quy đổi.</w:t>
            </w:r>
          </w:p>
        </w:tc>
        <w:tc>
          <w:tcPr>
            <w:tcW w:w="1270" w:type="dxa"/>
          </w:tcPr>
          <w:p w14:paraId="6CB5EF69" w14:textId="77777777" w:rsidR="00901A5A" w:rsidRPr="003D1C86" w:rsidRDefault="00901A5A" w:rsidP="00BA2229">
            <w:pPr>
              <w:ind w:left="0"/>
              <w:jc w:val="both"/>
              <w:rPr>
                <w:sz w:val="28"/>
                <w:szCs w:val="28"/>
              </w:rPr>
            </w:pPr>
            <w:r w:rsidRPr="003D1C86">
              <w:rPr>
                <w:sz w:val="28"/>
                <w:szCs w:val="28"/>
              </w:rPr>
              <w:t>U</w:t>
            </w:r>
          </w:p>
        </w:tc>
      </w:tr>
      <w:tr w:rsidR="00C912E8" w:rsidRPr="003D1C86" w14:paraId="5AC3576A" w14:textId="77777777" w:rsidTr="00BA2229">
        <w:tc>
          <w:tcPr>
            <w:tcW w:w="4316" w:type="dxa"/>
          </w:tcPr>
          <w:p w14:paraId="30DE9335" w14:textId="77777777" w:rsidR="00901A5A" w:rsidRPr="003D1C86" w:rsidRDefault="00901A5A" w:rsidP="008633E7">
            <w:pPr>
              <w:pStyle w:val="Sothutu-1so"/>
              <w:numPr>
                <w:ilvl w:val="0"/>
                <w:numId w:val="35"/>
              </w:numPr>
              <w:rPr>
                <w:sz w:val="28"/>
                <w:szCs w:val="28"/>
              </w:rPr>
            </w:pPr>
            <w:r w:rsidRPr="003D1C86">
              <w:rPr>
                <w:sz w:val="28"/>
                <w:szCs w:val="28"/>
              </w:rPr>
              <w:t>Nhấn reset số liệu</w:t>
            </w:r>
          </w:p>
        </w:tc>
        <w:tc>
          <w:tcPr>
            <w:tcW w:w="5011" w:type="dxa"/>
          </w:tcPr>
          <w:p w14:paraId="65C22A13" w14:textId="77777777" w:rsidR="00901A5A" w:rsidRPr="003D1C86" w:rsidRDefault="00901A5A" w:rsidP="008633E7">
            <w:pPr>
              <w:pStyle w:val="Sothutu-1so"/>
              <w:numPr>
                <w:ilvl w:val="0"/>
                <w:numId w:val="35"/>
              </w:numPr>
              <w:rPr>
                <w:sz w:val="28"/>
                <w:szCs w:val="28"/>
              </w:rPr>
            </w:pPr>
            <w:r w:rsidRPr="003D1C86">
              <w:rPr>
                <w:sz w:val="28"/>
                <w:szCs w:val="28"/>
              </w:rPr>
              <w:t>Clear dữ liệu phân bổ về rỗng để nhập mới.</w:t>
            </w:r>
          </w:p>
        </w:tc>
        <w:tc>
          <w:tcPr>
            <w:tcW w:w="1270" w:type="dxa"/>
          </w:tcPr>
          <w:p w14:paraId="64D5023A" w14:textId="77777777" w:rsidR="00901A5A" w:rsidRPr="003D1C86" w:rsidRDefault="00901A5A" w:rsidP="00BA2229">
            <w:pPr>
              <w:ind w:left="0"/>
              <w:jc w:val="both"/>
              <w:rPr>
                <w:sz w:val="28"/>
                <w:szCs w:val="28"/>
              </w:rPr>
            </w:pPr>
            <w:r w:rsidRPr="003D1C86">
              <w:rPr>
                <w:sz w:val="28"/>
                <w:szCs w:val="28"/>
              </w:rPr>
              <w:t>R</w:t>
            </w:r>
          </w:p>
        </w:tc>
      </w:tr>
      <w:tr w:rsidR="00C912E8" w:rsidRPr="003D1C86" w14:paraId="19491C11" w14:textId="77777777" w:rsidTr="00BA2229">
        <w:tc>
          <w:tcPr>
            <w:tcW w:w="4316" w:type="dxa"/>
          </w:tcPr>
          <w:p w14:paraId="12FD7060" w14:textId="77777777" w:rsidR="00901A5A" w:rsidRPr="003D1C86" w:rsidRDefault="00901A5A" w:rsidP="008633E7">
            <w:pPr>
              <w:pStyle w:val="Sothutu-1so"/>
              <w:numPr>
                <w:ilvl w:val="0"/>
                <w:numId w:val="35"/>
              </w:numPr>
              <w:rPr>
                <w:sz w:val="28"/>
                <w:szCs w:val="28"/>
              </w:rPr>
            </w:pPr>
            <w:r w:rsidRPr="003D1C86">
              <w:rPr>
                <w:sz w:val="28"/>
                <w:szCs w:val="28"/>
              </w:rPr>
              <w:t>Nhấn nút Xuất excel</w:t>
            </w:r>
          </w:p>
        </w:tc>
        <w:tc>
          <w:tcPr>
            <w:tcW w:w="5011" w:type="dxa"/>
          </w:tcPr>
          <w:p w14:paraId="1FCCD7D0" w14:textId="77777777" w:rsidR="00901A5A" w:rsidRPr="003D1C86" w:rsidRDefault="00901A5A" w:rsidP="008633E7">
            <w:pPr>
              <w:pStyle w:val="Sothutu-1so"/>
              <w:numPr>
                <w:ilvl w:val="0"/>
                <w:numId w:val="35"/>
              </w:numPr>
              <w:rPr>
                <w:sz w:val="28"/>
                <w:szCs w:val="28"/>
              </w:rPr>
            </w:pPr>
            <w:r w:rsidRPr="003D1C86">
              <w:rPr>
                <w:sz w:val="28"/>
                <w:szCs w:val="28"/>
              </w:rPr>
              <w:t>Xuất thông tin phân bổ tìm được ra file excel</w:t>
            </w:r>
          </w:p>
        </w:tc>
        <w:tc>
          <w:tcPr>
            <w:tcW w:w="1270" w:type="dxa"/>
          </w:tcPr>
          <w:p w14:paraId="107FFE3D" w14:textId="77777777" w:rsidR="00901A5A" w:rsidRPr="003D1C86" w:rsidRDefault="00901A5A" w:rsidP="00BA2229">
            <w:pPr>
              <w:ind w:left="0"/>
              <w:jc w:val="both"/>
              <w:rPr>
                <w:sz w:val="28"/>
                <w:szCs w:val="28"/>
              </w:rPr>
            </w:pPr>
            <w:r w:rsidRPr="003D1C86">
              <w:rPr>
                <w:sz w:val="28"/>
                <w:szCs w:val="28"/>
              </w:rPr>
              <w:t>R</w:t>
            </w:r>
          </w:p>
        </w:tc>
      </w:tr>
      <w:tr w:rsidR="00C912E8" w:rsidRPr="003D1C86" w14:paraId="72A06B18" w14:textId="77777777" w:rsidTr="00BA2229">
        <w:tc>
          <w:tcPr>
            <w:tcW w:w="4316" w:type="dxa"/>
          </w:tcPr>
          <w:p w14:paraId="293042FD" w14:textId="18241727" w:rsidR="00901A5A" w:rsidRPr="003D1C86" w:rsidRDefault="00901A5A" w:rsidP="008633E7">
            <w:pPr>
              <w:pStyle w:val="Sothutu-1so"/>
              <w:numPr>
                <w:ilvl w:val="0"/>
                <w:numId w:val="35"/>
              </w:numPr>
              <w:rPr>
                <w:sz w:val="28"/>
                <w:szCs w:val="28"/>
              </w:rPr>
            </w:pPr>
            <w:r w:rsidRPr="003D1C86">
              <w:rPr>
                <w:sz w:val="28"/>
                <w:szCs w:val="28"/>
              </w:rPr>
              <w:t xml:space="preserve">Nhập phân bổ bằng file excel. </w:t>
            </w:r>
            <w:r w:rsidR="00D95D0B" w:rsidRPr="003D1C86">
              <w:rPr>
                <w:sz w:val="28"/>
                <w:szCs w:val="28"/>
              </w:rPr>
              <w:t>Hiện tại đang b</w:t>
            </w:r>
            <w:r w:rsidRPr="003D1C86">
              <w:rPr>
                <w:sz w:val="28"/>
                <w:szCs w:val="28"/>
              </w:rPr>
              <w:t>ắt buộc nhập thông tin các cột:</w:t>
            </w:r>
          </w:p>
          <w:p w14:paraId="123A3483" w14:textId="47D11DB0" w:rsidR="00901A5A" w:rsidRPr="003D1C86" w:rsidRDefault="00901A5A" w:rsidP="008633E7">
            <w:pPr>
              <w:pStyle w:val="Sothutu-1so"/>
              <w:numPr>
                <w:ilvl w:val="0"/>
                <w:numId w:val="19"/>
              </w:numPr>
              <w:rPr>
                <w:sz w:val="28"/>
                <w:szCs w:val="28"/>
              </w:rPr>
            </w:pPr>
            <w:r w:rsidRPr="003D1C86">
              <w:rPr>
                <w:sz w:val="28"/>
                <w:szCs w:val="28"/>
              </w:rPr>
              <w:t>Mã đơn vị</w:t>
            </w:r>
          </w:p>
          <w:p w14:paraId="568BB275" w14:textId="3F1F39B6" w:rsidR="00901A5A" w:rsidRPr="003D1C86" w:rsidRDefault="00901A5A" w:rsidP="008633E7">
            <w:pPr>
              <w:pStyle w:val="Sothutu-1so"/>
              <w:numPr>
                <w:ilvl w:val="0"/>
                <w:numId w:val="19"/>
              </w:numPr>
              <w:rPr>
                <w:sz w:val="28"/>
                <w:szCs w:val="28"/>
              </w:rPr>
            </w:pPr>
            <w:r w:rsidRPr="003D1C86">
              <w:rPr>
                <w:sz w:val="28"/>
                <w:szCs w:val="28"/>
              </w:rPr>
              <w:t>Mã sản phẩm</w:t>
            </w:r>
            <w:r w:rsidRPr="003D1C86">
              <w:rPr>
                <w:sz w:val="28"/>
                <w:szCs w:val="28"/>
              </w:rPr>
              <w:tab/>
            </w:r>
          </w:p>
          <w:p w14:paraId="484A25E5" w14:textId="2BF5E059" w:rsidR="00901A5A" w:rsidRPr="003D1C86" w:rsidRDefault="00901A5A" w:rsidP="008633E7">
            <w:pPr>
              <w:pStyle w:val="Sothutu-1so"/>
              <w:numPr>
                <w:ilvl w:val="0"/>
                <w:numId w:val="19"/>
              </w:numPr>
              <w:rPr>
                <w:sz w:val="28"/>
                <w:szCs w:val="28"/>
              </w:rPr>
            </w:pPr>
            <w:r w:rsidRPr="003D1C86">
              <w:rPr>
                <w:sz w:val="28"/>
                <w:szCs w:val="28"/>
              </w:rPr>
              <w:t>Năm</w:t>
            </w:r>
            <w:r w:rsidRPr="003D1C86">
              <w:rPr>
                <w:sz w:val="28"/>
                <w:szCs w:val="28"/>
              </w:rPr>
              <w:tab/>
            </w:r>
          </w:p>
          <w:p w14:paraId="12AC7905" w14:textId="7DAB819D" w:rsidR="00D95D0B" w:rsidRPr="003D1C86" w:rsidRDefault="00D95D0B" w:rsidP="008633E7">
            <w:pPr>
              <w:pStyle w:val="Sothutu-1so"/>
              <w:numPr>
                <w:ilvl w:val="0"/>
                <w:numId w:val="19"/>
              </w:numPr>
              <w:rPr>
                <w:sz w:val="28"/>
                <w:szCs w:val="28"/>
              </w:rPr>
            </w:pPr>
            <w:r w:rsidRPr="003D1C86">
              <w:rPr>
                <w:sz w:val="28"/>
                <w:szCs w:val="28"/>
              </w:rPr>
              <w:t>Chu kỳ</w:t>
            </w:r>
          </w:p>
          <w:p w14:paraId="760E4001" w14:textId="1BBA5BC7" w:rsidR="00901A5A" w:rsidRPr="003D1C86" w:rsidRDefault="00901A5A" w:rsidP="008633E7">
            <w:pPr>
              <w:pStyle w:val="Sothutu-1so"/>
              <w:numPr>
                <w:ilvl w:val="0"/>
                <w:numId w:val="19"/>
              </w:numPr>
              <w:rPr>
                <w:sz w:val="28"/>
                <w:szCs w:val="28"/>
              </w:rPr>
            </w:pPr>
            <w:r w:rsidRPr="003D1C86">
              <w:rPr>
                <w:sz w:val="28"/>
                <w:szCs w:val="28"/>
              </w:rPr>
              <w:lastRenderedPageBreak/>
              <w:t>Sản lượng</w:t>
            </w:r>
          </w:p>
          <w:p w14:paraId="575FAD0B" w14:textId="66743F43" w:rsidR="00D95D0B" w:rsidRPr="003D1C86" w:rsidRDefault="00D95D0B" w:rsidP="00D95D0B">
            <w:pPr>
              <w:pStyle w:val="Sothutu-1so"/>
              <w:numPr>
                <w:ilvl w:val="0"/>
                <w:numId w:val="0"/>
              </w:numPr>
              <w:ind w:left="360"/>
              <w:rPr>
                <w:sz w:val="28"/>
                <w:szCs w:val="28"/>
              </w:rPr>
            </w:pPr>
            <w:r w:rsidRPr="003D1C86">
              <w:rPr>
                <w:sz w:val="28"/>
                <w:szCs w:val="28"/>
              </w:rPr>
              <w:t>Sửa lại: Bắt buộc nhập hoặc sản lượng hoặc doanh số (Nhập 1 trong 2 hoặc nhập cả 2 đều được phân bổ)</w:t>
            </w:r>
          </w:p>
          <w:p w14:paraId="24C66A9B" w14:textId="3B98F57B" w:rsidR="00D95D0B" w:rsidRPr="003D1C86" w:rsidRDefault="00D95D0B" w:rsidP="00D95D0B">
            <w:pPr>
              <w:pStyle w:val="Sothutu-1so"/>
              <w:numPr>
                <w:ilvl w:val="0"/>
                <w:numId w:val="0"/>
              </w:numPr>
              <w:ind w:left="360" w:hanging="360"/>
              <w:rPr>
                <w:sz w:val="28"/>
                <w:szCs w:val="28"/>
              </w:rPr>
            </w:pPr>
          </w:p>
        </w:tc>
        <w:tc>
          <w:tcPr>
            <w:tcW w:w="5011" w:type="dxa"/>
          </w:tcPr>
          <w:p w14:paraId="604A626A" w14:textId="0736AF90" w:rsidR="00D95D0B" w:rsidRPr="003D1C86" w:rsidRDefault="00D95D0B" w:rsidP="00D95D0B">
            <w:pPr>
              <w:pStyle w:val="Sothutu-1so"/>
              <w:numPr>
                <w:ilvl w:val="0"/>
                <w:numId w:val="0"/>
              </w:numPr>
              <w:ind w:left="360"/>
              <w:rPr>
                <w:sz w:val="28"/>
                <w:szCs w:val="28"/>
              </w:rPr>
            </w:pPr>
            <w:r w:rsidRPr="003D1C86">
              <w:rPr>
                <w:sz w:val="28"/>
                <w:szCs w:val="28"/>
              </w:rPr>
              <w:lastRenderedPageBreak/>
              <w:t xml:space="preserve">Sửa lại: Bắt buộc nhập </w:t>
            </w:r>
          </w:p>
          <w:p w14:paraId="25D2BA00" w14:textId="77777777" w:rsidR="00D95D0B" w:rsidRPr="003D1C86" w:rsidRDefault="00D95D0B" w:rsidP="008633E7">
            <w:pPr>
              <w:pStyle w:val="Sothutu-1so"/>
              <w:numPr>
                <w:ilvl w:val="0"/>
                <w:numId w:val="19"/>
              </w:numPr>
              <w:rPr>
                <w:sz w:val="28"/>
                <w:szCs w:val="28"/>
              </w:rPr>
            </w:pPr>
            <w:r w:rsidRPr="003D1C86">
              <w:rPr>
                <w:sz w:val="28"/>
                <w:szCs w:val="28"/>
              </w:rPr>
              <w:t>Mã đơn vị</w:t>
            </w:r>
          </w:p>
          <w:p w14:paraId="203647CD" w14:textId="77777777" w:rsidR="00D95D0B" w:rsidRPr="003D1C86" w:rsidRDefault="00D95D0B" w:rsidP="008633E7">
            <w:pPr>
              <w:pStyle w:val="Sothutu-1so"/>
              <w:numPr>
                <w:ilvl w:val="0"/>
                <w:numId w:val="19"/>
              </w:numPr>
              <w:rPr>
                <w:sz w:val="28"/>
                <w:szCs w:val="28"/>
              </w:rPr>
            </w:pPr>
            <w:r w:rsidRPr="003D1C86">
              <w:rPr>
                <w:sz w:val="28"/>
                <w:szCs w:val="28"/>
              </w:rPr>
              <w:t>Mã sản phẩm</w:t>
            </w:r>
            <w:r w:rsidRPr="003D1C86">
              <w:rPr>
                <w:sz w:val="28"/>
                <w:szCs w:val="28"/>
              </w:rPr>
              <w:tab/>
            </w:r>
          </w:p>
          <w:p w14:paraId="5D6D46FB" w14:textId="77777777" w:rsidR="00D95D0B" w:rsidRPr="003D1C86" w:rsidRDefault="00D95D0B" w:rsidP="008633E7">
            <w:pPr>
              <w:pStyle w:val="Sothutu-1so"/>
              <w:numPr>
                <w:ilvl w:val="0"/>
                <w:numId w:val="19"/>
              </w:numPr>
              <w:rPr>
                <w:sz w:val="28"/>
                <w:szCs w:val="28"/>
              </w:rPr>
            </w:pPr>
            <w:r w:rsidRPr="003D1C86">
              <w:rPr>
                <w:sz w:val="28"/>
                <w:szCs w:val="28"/>
              </w:rPr>
              <w:t>Năm</w:t>
            </w:r>
            <w:r w:rsidRPr="003D1C86">
              <w:rPr>
                <w:sz w:val="28"/>
                <w:szCs w:val="28"/>
              </w:rPr>
              <w:tab/>
            </w:r>
          </w:p>
          <w:p w14:paraId="4448FE46" w14:textId="77777777" w:rsidR="00D95D0B" w:rsidRPr="003D1C86" w:rsidRDefault="00D95D0B" w:rsidP="008633E7">
            <w:pPr>
              <w:pStyle w:val="Sothutu-1so"/>
              <w:numPr>
                <w:ilvl w:val="0"/>
                <w:numId w:val="19"/>
              </w:numPr>
              <w:rPr>
                <w:sz w:val="28"/>
                <w:szCs w:val="28"/>
              </w:rPr>
            </w:pPr>
            <w:r w:rsidRPr="003D1C86">
              <w:rPr>
                <w:sz w:val="28"/>
                <w:szCs w:val="28"/>
              </w:rPr>
              <w:t>Chu kỳ</w:t>
            </w:r>
          </w:p>
          <w:p w14:paraId="1DBABCE2" w14:textId="03B3A088" w:rsidR="00D95D0B" w:rsidRDefault="00D95D0B" w:rsidP="008633E7">
            <w:pPr>
              <w:pStyle w:val="Sothutu-1so"/>
              <w:numPr>
                <w:ilvl w:val="0"/>
                <w:numId w:val="19"/>
              </w:numPr>
              <w:rPr>
                <w:ins w:id="368" w:author="Chungpth" w:date="2021-08-19T21:02:00Z"/>
                <w:sz w:val="28"/>
                <w:szCs w:val="28"/>
              </w:rPr>
            </w:pPr>
            <w:commentRangeStart w:id="369"/>
            <w:commentRangeStart w:id="370"/>
            <w:r w:rsidRPr="003D1C86">
              <w:rPr>
                <w:sz w:val="28"/>
                <w:szCs w:val="28"/>
              </w:rPr>
              <w:t xml:space="preserve">Trường sản lượng và doanh số bắt buộc nhập 1 trong 2 trường hoặc sản </w:t>
            </w:r>
            <w:r w:rsidRPr="003D1C86">
              <w:rPr>
                <w:sz w:val="28"/>
                <w:szCs w:val="28"/>
              </w:rPr>
              <w:lastRenderedPageBreak/>
              <w:t>lượng hoặc doanh số (Nhập 1 trong 2 hoặc nhập cả 2 đều được phân bổ)</w:t>
            </w:r>
            <w:commentRangeEnd w:id="369"/>
            <w:r w:rsidR="00B54DF3">
              <w:rPr>
                <w:rStyle w:val="CommentReference"/>
                <w:snapToGrid w:val="0"/>
              </w:rPr>
              <w:commentReference w:id="369"/>
            </w:r>
            <w:commentRangeEnd w:id="370"/>
            <w:r w:rsidR="00EC5D3F">
              <w:rPr>
                <w:rStyle w:val="CommentReference"/>
                <w:snapToGrid w:val="0"/>
              </w:rPr>
              <w:commentReference w:id="370"/>
            </w:r>
          </w:p>
          <w:p w14:paraId="1D222A65" w14:textId="17CBE890" w:rsidR="00023344" w:rsidRDefault="00C912E8" w:rsidP="00023344">
            <w:pPr>
              <w:pStyle w:val="Sothutu-1so"/>
              <w:numPr>
                <w:ilvl w:val="0"/>
                <w:numId w:val="0"/>
              </w:numPr>
              <w:ind w:left="720"/>
              <w:rPr>
                <w:ins w:id="371" w:author="Chungpth" w:date="2021-08-19T21:02:00Z"/>
                <w:sz w:val="28"/>
                <w:szCs w:val="28"/>
              </w:rPr>
            </w:pPr>
            <w:ins w:id="372" w:author="Chungpth" w:date="2021-08-19T21:02:00Z">
              <w:r>
                <w:rPr>
                  <w:sz w:val="28"/>
                  <w:szCs w:val="28"/>
                </w:rPr>
                <w:t xml:space="preserve">Thông báo lỗi và không lưu thông tin </w:t>
              </w:r>
            </w:ins>
            <w:ins w:id="373" w:author="Chungpth" w:date="2021-08-19T21:03:00Z">
              <w:r>
                <w:rPr>
                  <w:sz w:val="28"/>
                  <w:szCs w:val="28"/>
                </w:rPr>
                <w:t>với các trường hợp sau</w:t>
              </w:r>
            </w:ins>
            <w:ins w:id="374" w:author="Chungpth" w:date="2021-08-19T21:02:00Z">
              <w:r>
                <w:rPr>
                  <w:sz w:val="28"/>
                  <w:szCs w:val="28"/>
                </w:rPr>
                <w:t>:</w:t>
              </w:r>
            </w:ins>
          </w:p>
          <w:p w14:paraId="5FBB65C4" w14:textId="77777777" w:rsidR="00C912E8" w:rsidRPr="00C912E8" w:rsidRDefault="00C912E8" w:rsidP="00C912E8">
            <w:pPr>
              <w:pStyle w:val="Sothutu-1so"/>
              <w:numPr>
                <w:ilvl w:val="0"/>
                <w:numId w:val="19"/>
              </w:numPr>
              <w:rPr>
                <w:ins w:id="375" w:author="Chungpth" w:date="2021-08-19T21:05:00Z"/>
                <w:sz w:val="28"/>
                <w:szCs w:val="28"/>
              </w:rPr>
            </w:pPr>
            <w:ins w:id="376" w:author="Chungpth" w:date="2021-08-19T21:02:00Z">
              <w:r>
                <w:rPr>
                  <w:sz w:val="28"/>
                  <w:szCs w:val="28"/>
                </w:rPr>
                <w:t>Nếu nhập mã NPP không đúng hiển thị cảnh báo lỗi</w:t>
              </w:r>
            </w:ins>
            <w:ins w:id="377" w:author="Chungpth" w:date="2021-08-19T21:05:00Z">
              <w:r>
                <w:rPr>
                  <w:sz w:val="28"/>
                  <w:szCs w:val="28"/>
                </w:rPr>
                <w:t xml:space="preserve">: </w:t>
              </w:r>
              <w:r w:rsidRPr="00C912E8">
                <w:rPr>
                  <w:sz w:val="28"/>
                  <w:szCs w:val="28"/>
                </w:rPr>
                <w:t>Mã đơn vị hiện không có trong hệ thống.</w:t>
              </w:r>
            </w:ins>
          </w:p>
          <w:p w14:paraId="333BEB9E" w14:textId="4217D095" w:rsidR="00C912E8" w:rsidRPr="00C912E8" w:rsidRDefault="00C912E8" w:rsidP="00C912E8">
            <w:pPr>
              <w:pStyle w:val="Sothutu-1so"/>
              <w:numPr>
                <w:ilvl w:val="0"/>
                <w:numId w:val="19"/>
              </w:numPr>
              <w:rPr>
                <w:ins w:id="378" w:author="Chungpth" w:date="2021-08-19T21:05:00Z"/>
                <w:sz w:val="28"/>
                <w:szCs w:val="28"/>
              </w:rPr>
            </w:pPr>
            <w:ins w:id="379" w:author="Chungpth" w:date="2021-08-19T21:05:00Z">
              <w:r>
                <w:rPr>
                  <w:sz w:val="28"/>
                  <w:szCs w:val="28"/>
                </w:rPr>
                <w:t xml:space="preserve">Nếu nhập mã sản phẩm không đúng hiển thị cảnh báo lỗi: </w:t>
              </w:r>
              <w:r w:rsidRPr="00C912E8">
                <w:rPr>
                  <w:sz w:val="28"/>
                  <w:szCs w:val="28"/>
                </w:rPr>
                <w:t>Sản phẩm hiện không có trong hệ thống.</w:t>
              </w:r>
            </w:ins>
          </w:p>
          <w:p w14:paraId="1CCAD6F4" w14:textId="75EEC401" w:rsidR="00C912E8" w:rsidRPr="00C912E8" w:rsidRDefault="00C912E8" w:rsidP="00C912E8">
            <w:pPr>
              <w:pStyle w:val="Sothutu-1so"/>
              <w:numPr>
                <w:ilvl w:val="0"/>
                <w:numId w:val="19"/>
              </w:numPr>
              <w:rPr>
                <w:ins w:id="380" w:author="Chungpth" w:date="2021-08-19T21:05:00Z"/>
                <w:sz w:val="28"/>
                <w:szCs w:val="28"/>
              </w:rPr>
            </w:pPr>
            <w:ins w:id="381" w:author="Chungpth" w:date="2021-08-19T21:05:00Z">
              <w:r>
                <w:rPr>
                  <w:sz w:val="28"/>
                  <w:szCs w:val="28"/>
                </w:rPr>
                <w:t xml:space="preserve">Nhập chu kỳ </w:t>
              </w:r>
            </w:ins>
            <w:ins w:id="382" w:author="Chungpth" w:date="2021-08-19T21:06:00Z">
              <w:r>
                <w:rPr>
                  <w:sz w:val="28"/>
                  <w:szCs w:val="28"/>
                </w:rPr>
                <w:t xml:space="preserve">không đúng định dạng: </w:t>
              </w:r>
            </w:ins>
            <w:ins w:id="383" w:author="Chungpth" w:date="2021-08-19T21:05:00Z">
              <w:r w:rsidRPr="00C912E8">
                <w:rPr>
                  <w:sz w:val="28"/>
                  <w:szCs w:val="28"/>
                </w:rPr>
                <w:t>Chu kỳ không phải là số.</w:t>
              </w:r>
            </w:ins>
          </w:p>
          <w:p w14:paraId="73EE695E" w14:textId="5D8E448A" w:rsidR="00C912E8" w:rsidRPr="003D1C86" w:rsidRDefault="00C912E8">
            <w:pPr>
              <w:pStyle w:val="Sothutu-1so"/>
              <w:numPr>
                <w:ilvl w:val="0"/>
                <w:numId w:val="19"/>
              </w:numPr>
              <w:rPr>
                <w:sz w:val="28"/>
                <w:szCs w:val="28"/>
              </w:rPr>
            </w:pPr>
            <w:ins w:id="384" w:author="Chungpth" w:date="2021-08-19T21:06:00Z">
              <w:r>
                <w:rPr>
                  <w:sz w:val="28"/>
                  <w:szCs w:val="28"/>
                </w:rPr>
                <w:t xml:space="preserve">Không nhập cả trường số lượng và Doanh số hiển thị </w:t>
              </w:r>
            </w:ins>
            <w:ins w:id="385" w:author="Chungpth" w:date="2021-08-19T21:07:00Z">
              <w:r>
                <w:rPr>
                  <w:sz w:val="28"/>
                  <w:szCs w:val="28"/>
                </w:rPr>
                <w:t xml:space="preserve">cảnh báo lỗi: </w:t>
              </w:r>
            </w:ins>
            <w:ins w:id="386" w:author="Chungpth" w:date="2021-08-19T21:05:00Z">
              <w:r w:rsidRPr="00C912E8">
                <w:rPr>
                  <w:sz w:val="28"/>
                  <w:szCs w:val="28"/>
                </w:rPr>
                <w:t>Bạn chưa nhập giá trị cho trường Số lượng</w:t>
              </w:r>
            </w:ins>
            <w:ins w:id="387" w:author="Chungpth" w:date="2021-08-19T21:07:00Z">
              <w:r>
                <w:rPr>
                  <w:sz w:val="28"/>
                  <w:szCs w:val="28"/>
                </w:rPr>
                <w:t xml:space="preserve"> hoặc </w:t>
              </w:r>
            </w:ins>
            <w:ins w:id="388" w:author="Chungpth" w:date="2021-08-19T21:10:00Z">
              <w:r>
                <w:rPr>
                  <w:sz w:val="28"/>
                  <w:szCs w:val="28"/>
                </w:rPr>
                <w:t>D</w:t>
              </w:r>
            </w:ins>
            <w:ins w:id="389" w:author="Chungpth" w:date="2021-08-19T21:07:00Z">
              <w:r>
                <w:rPr>
                  <w:sz w:val="28"/>
                  <w:szCs w:val="28"/>
                </w:rPr>
                <w:t>oanh số</w:t>
              </w:r>
            </w:ins>
          </w:p>
          <w:p w14:paraId="6AF47926" w14:textId="523A32C6" w:rsidR="00424662" w:rsidRPr="003D1C86" w:rsidRDefault="00424662" w:rsidP="00424662">
            <w:pPr>
              <w:pStyle w:val="Sothutu-1so"/>
              <w:numPr>
                <w:ilvl w:val="0"/>
                <w:numId w:val="0"/>
              </w:numPr>
              <w:ind w:left="360"/>
              <w:rPr>
                <w:sz w:val="28"/>
                <w:szCs w:val="28"/>
              </w:rPr>
            </w:pPr>
          </w:p>
        </w:tc>
        <w:tc>
          <w:tcPr>
            <w:tcW w:w="1270" w:type="dxa"/>
          </w:tcPr>
          <w:p w14:paraId="3FD89387" w14:textId="77777777" w:rsidR="00901A5A" w:rsidRPr="003D1C86" w:rsidRDefault="00901A5A" w:rsidP="00BA2229">
            <w:pPr>
              <w:ind w:left="0"/>
              <w:jc w:val="both"/>
              <w:rPr>
                <w:sz w:val="28"/>
                <w:szCs w:val="28"/>
              </w:rPr>
            </w:pPr>
            <w:r w:rsidRPr="003D1C86">
              <w:rPr>
                <w:sz w:val="28"/>
                <w:szCs w:val="28"/>
              </w:rPr>
              <w:lastRenderedPageBreak/>
              <w:t>C</w:t>
            </w:r>
          </w:p>
        </w:tc>
      </w:tr>
      <w:tr w:rsidR="00C912E8" w:rsidRPr="003D1C86" w14:paraId="0A7BC7D5" w14:textId="77777777" w:rsidTr="00BA2229">
        <w:tc>
          <w:tcPr>
            <w:tcW w:w="4316" w:type="dxa"/>
          </w:tcPr>
          <w:p w14:paraId="0CB34E19" w14:textId="10E6B086" w:rsidR="00D95D0B" w:rsidRPr="003D1C86" w:rsidRDefault="00D95D0B" w:rsidP="008633E7">
            <w:pPr>
              <w:pStyle w:val="Sothutu-1so"/>
              <w:numPr>
                <w:ilvl w:val="0"/>
                <w:numId w:val="35"/>
              </w:numPr>
              <w:rPr>
                <w:sz w:val="28"/>
                <w:szCs w:val="28"/>
              </w:rPr>
            </w:pPr>
            <w:r w:rsidRPr="003D1C86">
              <w:rPr>
                <w:sz w:val="28"/>
                <w:szCs w:val="28"/>
              </w:rPr>
              <w:t xml:space="preserve"> Tạo đơn hàng PO</w:t>
            </w:r>
          </w:p>
        </w:tc>
        <w:tc>
          <w:tcPr>
            <w:tcW w:w="5011" w:type="dxa"/>
          </w:tcPr>
          <w:p w14:paraId="55C7D25F" w14:textId="5033D1A5" w:rsidR="00D95D0B" w:rsidRPr="003D1C86" w:rsidRDefault="00D95D0B" w:rsidP="008633E7">
            <w:pPr>
              <w:pStyle w:val="Sothutu-1so"/>
              <w:numPr>
                <w:ilvl w:val="0"/>
                <w:numId w:val="35"/>
              </w:numPr>
              <w:rPr>
                <w:sz w:val="28"/>
                <w:szCs w:val="28"/>
              </w:rPr>
            </w:pPr>
            <w:r w:rsidRPr="003D1C86">
              <w:rPr>
                <w:sz w:val="28"/>
                <w:szCs w:val="28"/>
              </w:rPr>
              <w:t>Hệ thống kiểm tra sản lượng hoặc doanh số có phân bổ thì cho phép đặt hàng.</w:t>
            </w:r>
          </w:p>
        </w:tc>
        <w:tc>
          <w:tcPr>
            <w:tcW w:w="1270" w:type="dxa"/>
          </w:tcPr>
          <w:p w14:paraId="6DDE76AD" w14:textId="7C272A05" w:rsidR="00D95D0B" w:rsidRPr="003D1C86" w:rsidRDefault="00D95D0B" w:rsidP="00BA2229">
            <w:pPr>
              <w:ind w:left="0"/>
              <w:jc w:val="both"/>
              <w:rPr>
                <w:sz w:val="28"/>
                <w:szCs w:val="28"/>
              </w:rPr>
            </w:pPr>
            <w:r w:rsidRPr="003D1C86">
              <w:rPr>
                <w:sz w:val="28"/>
                <w:szCs w:val="28"/>
              </w:rPr>
              <w:t>C</w:t>
            </w:r>
          </w:p>
        </w:tc>
      </w:tr>
    </w:tbl>
    <w:p w14:paraId="230DE461" w14:textId="6887CB8D" w:rsidR="00901A5A" w:rsidRPr="003D1C86" w:rsidRDefault="00901A5A" w:rsidP="00901A5A">
      <w:pPr>
        <w:rPr>
          <w:sz w:val="28"/>
          <w:szCs w:val="28"/>
        </w:rPr>
      </w:pPr>
    </w:p>
    <w:p w14:paraId="3BEBEB66" w14:textId="63EF29F6" w:rsidR="005509DD" w:rsidRPr="003D1C86" w:rsidRDefault="00F17FBD" w:rsidP="00F17FBD">
      <w:pPr>
        <w:pStyle w:val="Heading2"/>
        <w:rPr>
          <w:rPrChange w:id="390" w:author="Chungpth" w:date="2021-08-17T15:49:00Z">
            <w:rPr>
              <w:highlight w:val="yellow"/>
            </w:rPr>
          </w:rPrChange>
        </w:rPr>
      </w:pPr>
      <w:r w:rsidRPr="003D1C86">
        <w:rPr>
          <w:rPrChange w:id="391" w:author="Chungpth" w:date="2021-08-17T15:49:00Z">
            <w:rPr>
              <w:highlight w:val="yellow"/>
            </w:rPr>
          </w:rPrChange>
        </w:rPr>
        <w:t xml:space="preserve"> </w:t>
      </w:r>
      <w:r w:rsidR="005509DD" w:rsidRPr="003D1C86">
        <w:rPr>
          <w:rPrChange w:id="392" w:author="Chungpth" w:date="2021-08-17T15:49:00Z">
            <w:rPr>
              <w:highlight w:val="yellow"/>
            </w:rPr>
          </w:rPrChange>
        </w:rPr>
        <w:t xml:space="preserve">Phân bổ </w:t>
      </w:r>
      <w:r w:rsidR="00FE14B7" w:rsidRPr="003D1C86">
        <w:rPr>
          <w:rPrChange w:id="393" w:author="Chungpth" w:date="2021-08-17T15:49:00Z">
            <w:rPr>
              <w:highlight w:val="yellow"/>
            </w:rPr>
          </w:rPrChange>
        </w:rPr>
        <w:t xml:space="preserve">chỉ tiêu </w:t>
      </w:r>
      <w:r w:rsidR="005509DD" w:rsidRPr="003D1C86">
        <w:rPr>
          <w:rPrChange w:id="394" w:author="Chungpth" w:date="2021-08-17T15:49:00Z">
            <w:rPr>
              <w:highlight w:val="yellow"/>
            </w:rPr>
          </w:rPrChange>
        </w:rPr>
        <w:t>KPI</w:t>
      </w:r>
      <w:bookmarkEnd w:id="327"/>
    </w:p>
    <w:p w14:paraId="6619E715" w14:textId="77777777" w:rsidR="008C204F" w:rsidRPr="002C5332" w:rsidRDefault="008C204F">
      <w:pPr>
        <w:spacing w:after="120" w:line="240" w:lineRule="auto"/>
        <w:jc w:val="both"/>
        <w:rPr>
          <w:ins w:id="395" w:author="Chungpth" w:date="2021-08-17T16:45:00Z"/>
          <w:sz w:val="26"/>
          <w:szCs w:val="26"/>
        </w:rPr>
        <w:pPrChange w:id="396" w:author="Chungpth" w:date="2021-08-17T16:45:00Z">
          <w:pPr>
            <w:spacing w:after="120" w:line="240" w:lineRule="auto"/>
            <w:ind w:firstLine="720"/>
            <w:jc w:val="both"/>
          </w:pPr>
        </w:pPrChange>
      </w:pPr>
      <w:ins w:id="397" w:author="Chungpth" w:date="2021-08-17T16:45:00Z">
        <w:r w:rsidRPr="002C5332">
          <w:rPr>
            <w:sz w:val="26"/>
            <w:szCs w:val="26"/>
          </w:rPr>
          <w:t>Phân bổ chi tiêu KPI bao gồm 7 loại:</w:t>
        </w:r>
      </w:ins>
    </w:p>
    <w:p w14:paraId="0AC30598" w14:textId="77777777" w:rsidR="008C204F" w:rsidRPr="002C5332" w:rsidRDefault="008C204F" w:rsidP="008C204F">
      <w:pPr>
        <w:tabs>
          <w:tab w:val="left" w:pos="360"/>
        </w:tabs>
        <w:spacing w:after="120" w:line="240" w:lineRule="auto"/>
        <w:ind w:firstLine="720"/>
        <w:jc w:val="both"/>
        <w:rPr>
          <w:ins w:id="398" w:author="Chungpth" w:date="2021-08-17T16:45:00Z"/>
          <w:sz w:val="26"/>
          <w:szCs w:val="26"/>
        </w:rPr>
      </w:pPr>
      <w:ins w:id="399" w:author="Chungpth" w:date="2021-08-17T16:45:00Z">
        <w:r w:rsidRPr="002C5332">
          <w:rPr>
            <w:sz w:val="26"/>
            <w:szCs w:val="26"/>
          </w:rPr>
          <w:t>1.Sản lượng thực hiện so với chỉ tiêu</w:t>
        </w:r>
      </w:ins>
    </w:p>
    <w:p w14:paraId="76BA6072" w14:textId="15FD2EAE" w:rsidR="008C204F" w:rsidRPr="002C5332" w:rsidRDefault="008C204F" w:rsidP="008C204F">
      <w:pPr>
        <w:spacing w:after="120" w:line="240" w:lineRule="auto"/>
        <w:ind w:firstLine="720"/>
        <w:jc w:val="both"/>
        <w:rPr>
          <w:ins w:id="400" w:author="Chungpth" w:date="2021-08-17T16:45:00Z"/>
          <w:sz w:val="26"/>
          <w:szCs w:val="26"/>
        </w:rPr>
      </w:pPr>
      <w:ins w:id="401" w:author="Chungpth" w:date="2021-08-17T16:45:00Z">
        <w:r w:rsidRPr="002C5332">
          <w:rPr>
            <w:sz w:val="26"/>
            <w:szCs w:val="26"/>
          </w:rPr>
          <w:t xml:space="preserve"> 2.Đơn hàng thành công/ chu kỳ</w:t>
        </w:r>
      </w:ins>
    </w:p>
    <w:p w14:paraId="6712F983" w14:textId="59DB8D0C" w:rsidR="008C204F" w:rsidRPr="002C5332" w:rsidRDefault="008C204F" w:rsidP="008C204F">
      <w:pPr>
        <w:spacing w:after="120" w:line="240" w:lineRule="auto"/>
        <w:ind w:firstLine="720"/>
        <w:jc w:val="both"/>
        <w:rPr>
          <w:ins w:id="402" w:author="Chungpth" w:date="2021-08-17T16:45:00Z"/>
          <w:sz w:val="26"/>
          <w:szCs w:val="26"/>
        </w:rPr>
      </w:pPr>
      <w:ins w:id="403" w:author="Chungpth" w:date="2021-08-17T16:45:00Z">
        <w:r w:rsidRPr="002C5332">
          <w:rPr>
            <w:sz w:val="26"/>
            <w:szCs w:val="26"/>
          </w:rPr>
          <w:t xml:space="preserve"> 3.Bình quân sản lượng/ Đơn hàng</w:t>
        </w:r>
      </w:ins>
    </w:p>
    <w:p w14:paraId="5DFAF96B" w14:textId="493F1C26" w:rsidR="008C204F" w:rsidRPr="002C5332" w:rsidRDefault="008C204F" w:rsidP="008C204F">
      <w:pPr>
        <w:spacing w:after="120" w:line="240" w:lineRule="auto"/>
        <w:ind w:firstLine="720"/>
        <w:jc w:val="both"/>
        <w:rPr>
          <w:ins w:id="404" w:author="Chungpth" w:date="2021-08-17T16:45:00Z"/>
          <w:sz w:val="26"/>
          <w:szCs w:val="26"/>
        </w:rPr>
      </w:pPr>
      <w:ins w:id="405" w:author="Chungpth" w:date="2021-08-17T16:45:00Z">
        <w:r w:rsidRPr="002C5332">
          <w:rPr>
            <w:sz w:val="26"/>
            <w:szCs w:val="26"/>
          </w:rPr>
          <w:t xml:space="preserve"> 4.SKU/ Đơn hàng</w:t>
        </w:r>
      </w:ins>
    </w:p>
    <w:p w14:paraId="003F6E1E" w14:textId="26EE819A" w:rsidR="008C204F" w:rsidRPr="002C5332" w:rsidRDefault="008C204F" w:rsidP="008C204F">
      <w:pPr>
        <w:spacing w:after="120" w:line="240" w:lineRule="auto"/>
        <w:ind w:firstLine="720"/>
        <w:jc w:val="both"/>
        <w:rPr>
          <w:ins w:id="406" w:author="Chungpth" w:date="2021-08-17T16:45:00Z"/>
          <w:sz w:val="26"/>
          <w:szCs w:val="26"/>
        </w:rPr>
      </w:pPr>
      <w:ins w:id="407" w:author="Chungpth" w:date="2021-08-17T16:45:00Z">
        <w:r w:rsidRPr="002C5332">
          <w:rPr>
            <w:sz w:val="26"/>
            <w:szCs w:val="26"/>
          </w:rPr>
          <w:t xml:space="preserve">  5.Số viếng thăm </w:t>
        </w:r>
      </w:ins>
    </w:p>
    <w:p w14:paraId="1C702C20" w14:textId="54B0047F" w:rsidR="008C204F" w:rsidRPr="002C5332" w:rsidRDefault="008C204F" w:rsidP="008C204F">
      <w:pPr>
        <w:spacing w:after="120" w:line="240" w:lineRule="auto"/>
        <w:ind w:firstLine="720"/>
        <w:jc w:val="both"/>
        <w:rPr>
          <w:ins w:id="408" w:author="Chungpth" w:date="2021-08-17T16:45:00Z"/>
          <w:sz w:val="26"/>
          <w:szCs w:val="26"/>
        </w:rPr>
      </w:pPr>
      <w:ins w:id="409" w:author="Chungpth" w:date="2021-08-17T16:45:00Z">
        <w:r w:rsidRPr="002C5332">
          <w:rPr>
            <w:sz w:val="26"/>
            <w:szCs w:val="26"/>
          </w:rPr>
          <w:lastRenderedPageBreak/>
          <w:t xml:space="preserve">  6.Số đơn hàng giao thành công </w:t>
        </w:r>
      </w:ins>
    </w:p>
    <w:p w14:paraId="16597616" w14:textId="7E425940" w:rsidR="008C204F" w:rsidRPr="002C5332" w:rsidRDefault="008C204F" w:rsidP="008C204F">
      <w:pPr>
        <w:spacing w:after="120" w:line="240" w:lineRule="auto"/>
        <w:ind w:firstLine="720"/>
        <w:jc w:val="both"/>
        <w:rPr>
          <w:ins w:id="410" w:author="Chungpth" w:date="2021-08-17T16:45:00Z"/>
          <w:sz w:val="26"/>
          <w:szCs w:val="26"/>
        </w:rPr>
      </w:pPr>
      <w:ins w:id="411" w:author="Chungpth" w:date="2021-08-17T16:45:00Z">
        <w:r w:rsidRPr="002C5332">
          <w:rPr>
            <w:sz w:val="26"/>
            <w:szCs w:val="26"/>
          </w:rPr>
          <w:t xml:space="preserve">  7.Đơn hàng thành công/ngày</w:t>
        </w:r>
      </w:ins>
    </w:p>
    <w:p w14:paraId="0F90E68B" w14:textId="69AEA8EB" w:rsidR="008F7FF9" w:rsidRPr="003D1C86" w:rsidDel="008C204F" w:rsidRDefault="008F7FF9" w:rsidP="008F7FF9">
      <w:pPr>
        <w:rPr>
          <w:del w:id="412" w:author="Chungpth" w:date="2021-08-17T16:45:00Z"/>
          <w:sz w:val="28"/>
          <w:szCs w:val="28"/>
          <w:rPrChange w:id="413" w:author="Chungpth" w:date="2021-08-17T15:49:00Z">
            <w:rPr>
              <w:del w:id="414" w:author="Chungpth" w:date="2021-08-17T16:45:00Z"/>
              <w:sz w:val="28"/>
              <w:szCs w:val="28"/>
              <w:highlight w:val="yellow"/>
            </w:rPr>
          </w:rPrChange>
        </w:rPr>
      </w:pPr>
      <w:del w:id="415" w:author="Chungpth" w:date="2021-08-17T16:45:00Z">
        <w:r w:rsidRPr="003D1C86" w:rsidDel="008C204F">
          <w:rPr>
            <w:sz w:val="28"/>
            <w:szCs w:val="28"/>
            <w:rPrChange w:id="416" w:author="Chungpth" w:date="2021-08-17T15:49:00Z">
              <w:rPr>
                <w:sz w:val="28"/>
                <w:szCs w:val="28"/>
                <w:highlight w:val="yellow"/>
              </w:rPr>
            </w:rPrChange>
          </w:rPr>
          <w:delText xml:space="preserve">Yêu cầu: </w:delText>
        </w:r>
        <w:r w:rsidR="002F2FBC" w:rsidRPr="003D1C86" w:rsidDel="008C204F">
          <w:rPr>
            <w:sz w:val="28"/>
            <w:szCs w:val="28"/>
            <w:rPrChange w:id="417" w:author="Chungpth" w:date="2021-08-17T15:49:00Z">
              <w:rPr>
                <w:sz w:val="28"/>
                <w:szCs w:val="28"/>
                <w:highlight w:val="yellow"/>
              </w:rPr>
            </w:rPrChange>
          </w:rPr>
          <w:delText xml:space="preserve">     </w:delText>
        </w:r>
        <w:r w:rsidRPr="003D1C86" w:rsidDel="008C204F">
          <w:rPr>
            <w:sz w:val="28"/>
            <w:szCs w:val="28"/>
            <w:rPrChange w:id="418" w:author="Chungpth" w:date="2021-08-17T15:49:00Z">
              <w:rPr>
                <w:sz w:val="28"/>
                <w:szCs w:val="28"/>
                <w:highlight w:val="yellow"/>
              </w:rPr>
            </w:rPrChange>
          </w:rPr>
          <w:delText>Bổ sung:</w:delText>
        </w:r>
      </w:del>
    </w:p>
    <w:p w14:paraId="44E91B24" w14:textId="67C41E87" w:rsidR="008F7FF9" w:rsidRPr="003D1C86" w:rsidDel="008C204F" w:rsidRDefault="008F7FF9" w:rsidP="008F7FF9">
      <w:pPr>
        <w:rPr>
          <w:del w:id="419" w:author="Chungpth" w:date="2021-08-17T16:45:00Z"/>
          <w:sz w:val="28"/>
          <w:szCs w:val="28"/>
          <w:rPrChange w:id="420" w:author="Chungpth" w:date="2021-08-17T15:49:00Z">
            <w:rPr>
              <w:del w:id="421" w:author="Chungpth" w:date="2021-08-17T16:45:00Z"/>
              <w:sz w:val="28"/>
              <w:szCs w:val="28"/>
              <w:highlight w:val="yellow"/>
            </w:rPr>
          </w:rPrChange>
        </w:rPr>
      </w:pPr>
      <w:del w:id="422" w:author="Chungpth" w:date="2021-08-17T16:45:00Z">
        <w:r w:rsidRPr="003D1C86" w:rsidDel="008C204F">
          <w:rPr>
            <w:sz w:val="28"/>
            <w:szCs w:val="28"/>
            <w:rPrChange w:id="423" w:author="Chungpth" w:date="2021-08-17T15:49:00Z">
              <w:rPr>
                <w:sz w:val="28"/>
                <w:szCs w:val="28"/>
                <w:highlight w:val="yellow"/>
              </w:rPr>
            </w:rPrChange>
          </w:rPr>
          <w:delText>1. Số viếng thăm: Cấu hình theo %</w:delText>
        </w:r>
      </w:del>
    </w:p>
    <w:p w14:paraId="3DC31A35" w14:textId="30FD1D13" w:rsidR="008F7FF9" w:rsidRPr="003D1C86" w:rsidDel="008C204F" w:rsidRDefault="008F7FF9" w:rsidP="008F7FF9">
      <w:pPr>
        <w:rPr>
          <w:del w:id="424" w:author="Chungpth" w:date="2021-08-17T16:45:00Z"/>
          <w:sz w:val="28"/>
          <w:szCs w:val="28"/>
          <w:rPrChange w:id="425" w:author="Chungpth" w:date="2021-08-17T15:49:00Z">
            <w:rPr>
              <w:del w:id="426" w:author="Chungpth" w:date="2021-08-17T16:45:00Z"/>
              <w:sz w:val="28"/>
              <w:szCs w:val="28"/>
              <w:highlight w:val="yellow"/>
            </w:rPr>
          </w:rPrChange>
        </w:rPr>
      </w:pPr>
      <w:del w:id="427" w:author="Chungpth" w:date="2021-08-17T16:45:00Z">
        <w:r w:rsidRPr="003D1C86" w:rsidDel="008C204F">
          <w:rPr>
            <w:sz w:val="28"/>
            <w:szCs w:val="28"/>
            <w:rPrChange w:id="428" w:author="Chungpth" w:date="2021-08-17T15:49:00Z">
              <w:rPr>
                <w:sz w:val="28"/>
                <w:szCs w:val="28"/>
                <w:highlight w:val="yellow"/>
              </w:rPr>
            </w:rPrChange>
          </w:rPr>
          <w:delText xml:space="preserve"> </w:delText>
        </w:r>
        <w:r w:rsidR="00FD5C55" w:rsidRPr="003D1C86" w:rsidDel="008C204F">
          <w:rPr>
            <w:sz w:val="28"/>
            <w:szCs w:val="28"/>
            <w:rPrChange w:id="429" w:author="Chungpth" w:date="2021-08-17T15:49:00Z">
              <w:rPr>
                <w:sz w:val="28"/>
                <w:szCs w:val="28"/>
                <w:highlight w:val="yellow"/>
              </w:rPr>
            </w:rPrChange>
          </w:rPr>
          <w:delText>2. Đ</w:delText>
        </w:r>
        <w:r w:rsidRPr="003D1C86" w:rsidDel="008C204F">
          <w:rPr>
            <w:sz w:val="28"/>
            <w:szCs w:val="28"/>
            <w:rPrChange w:id="430" w:author="Chungpth" w:date="2021-08-17T15:49:00Z">
              <w:rPr>
                <w:sz w:val="28"/>
                <w:szCs w:val="28"/>
                <w:highlight w:val="yellow"/>
              </w:rPr>
            </w:rPrChange>
          </w:rPr>
          <w:delText>ơn giao hàng thành công: Cấu hình theo % số lượng đơn giao thành công/số lượng đơn duyệt</w:delText>
        </w:r>
      </w:del>
    </w:p>
    <w:p w14:paraId="00D12CD6" w14:textId="07947A06" w:rsidR="008F7FF9" w:rsidRPr="003D1C86" w:rsidDel="008C204F" w:rsidRDefault="008F7FF9" w:rsidP="008F7FF9">
      <w:pPr>
        <w:rPr>
          <w:del w:id="431" w:author="Chungpth" w:date="2021-08-17T16:45:00Z"/>
          <w:sz w:val="28"/>
          <w:szCs w:val="28"/>
          <w:rPrChange w:id="432" w:author="Chungpth" w:date="2021-08-17T15:49:00Z">
            <w:rPr>
              <w:del w:id="433" w:author="Chungpth" w:date="2021-08-17T16:45:00Z"/>
              <w:sz w:val="28"/>
              <w:szCs w:val="28"/>
              <w:highlight w:val="yellow"/>
            </w:rPr>
          </w:rPrChange>
        </w:rPr>
      </w:pPr>
      <w:del w:id="434" w:author="Chungpth" w:date="2021-08-17T16:45:00Z">
        <w:r w:rsidRPr="003D1C86" w:rsidDel="008C204F">
          <w:rPr>
            <w:sz w:val="28"/>
            <w:szCs w:val="28"/>
            <w:rPrChange w:id="435" w:author="Chungpth" w:date="2021-08-17T15:49:00Z">
              <w:rPr>
                <w:sz w:val="28"/>
                <w:szCs w:val="28"/>
                <w:highlight w:val="yellow"/>
              </w:rPr>
            </w:rPrChange>
          </w:rPr>
          <w:delText>3. Đơn hàng thành công/ngày: Cấu hình theo số lượng đơn thành công/ngày</w:delText>
        </w:r>
      </w:del>
    </w:p>
    <w:p w14:paraId="70751625" w14:textId="48E8D1F0" w:rsidR="002F2FBC" w:rsidRPr="005C6A0A" w:rsidRDefault="008F7FF9" w:rsidP="008F7FF9">
      <w:pPr>
        <w:rPr>
          <w:sz w:val="28"/>
          <w:szCs w:val="28"/>
        </w:rPr>
      </w:pPr>
      <w:r w:rsidRPr="003D1C86">
        <w:rPr>
          <w:sz w:val="28"/>
          <w:szCs w:val="28"/>
          <w:rPrChange w:id="436" w:author="Chungpth" w:date="2021-08-17T15:49:00Z">
            <w:rPr>
              <w:sz w:val="28"/>
              <w:szCs w:val="28"/>
              <w:highlight w:val="yellow"/>
            </w:rPr>
          </w:rPrChange>
        </w:rPr>
        <w:t xml:space="preserve">'- Khóa phân bổ đối với </w:t>
      </w:r>
      <w:r w:rsidR="005117D6" w:rsidRPr="003D1C86">
        <w:rPr>
          <w:sz w:val="28"/>
          <w:szCs w:val="28"/>
          <w:rPrChange w:id="437" w:author="Chungpth" w:date="2021-08-17T15:49:00Z">
            <w:rPr>
              <w:sz w:val="28"/>
              <w:szCs w:val="28"/>
              <w:highlight w:val="yellow"/>
            </w:rPr>
          </w:rPrChange>
        </w:rPr>
        <w:t>GSBH</w:t>
      </w:r>
      <w:r w:rsidRPr="003D1C86">
        <w:rPr>
          <w:sz w:val="28"/>
          <w:szCs w:val="28"/>
          <w:rPrChange w:id="438" w:author="Chungpth" w:date="2021-08-17T15:49:00Z">
            <w:rPr>
              <w:sz w:val="28"/>
              <w:szCs w:val="28"/>
              <w:highlight w:val="yellow"/>
            </w:rPr>
          </w:rPrChange>
        </w:rPr>
        <w:t xml:space="preserve"> từ ngày 5 hàng tháng, các account còn lại được điều chỉnh trong tháng</w:t>
      </w:r>
    </w:p>
    <w:p w14:paraId="4A236F8A" w14:textId="47CED0D2" w:rsidR="002F2FBC" w:rsidRPr="003D1C86" w:rsidRDefault="002F2FBC" w:rsidP="002F2FBC">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5509DD" w:rsidRPr="003D1C86" w14:paraId="16C99D05" w14:textId="77777777" w:rsidTr="005509DD">
        <w:trPr>
          <w:trHeight w:val="284"/>
          <w:jc w:val="center"/>
        </w:trPr>
        <w:tc>
          <w:tcPr>
            <w:tcW w:w="1590" w:type="pct"/>
            <w:tcBorders>
              <w:top w:val="single" w:sz="18" w:space="0" w:color="808080"/>
              <w:left w:val="single" w:sz="18" w:space="0" w:color="808080"/>
            </w:tcBorders>
            <w:shd w:val="clear" w:color="auto" w:fill="F3F3F3"/>
            <w:vAlign w:val="center"/>
          </w:tcPr>
          <w:p w14:paraId="64B27D8C" w14:textId="77777777" w:rsidR="005509DD" w:rsidRPr="003D1C86" w:rsidRDefault="005509DD" w:rsidP="005509DD">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E87475E" w14:textId="7E31DDFB" w:rsidR="005509DD" w:rsidRPr="003D1C86" w:rsidRDefault="005509DD" w:rsidP="005509DD">
            <w:pPr>
              <w:pStyle w:val="BodyText"/>
              <w:ind w:left="0"/>
              <w:rPr>
                <w:color w:val="984806"/>
                <w:sz w:val="28"/>
                <w:szCs w:val="28"/>
                <w:lang w:eastAsia="ar-SA"/>
              </w:rPr>
            </w:pPr>
            <w:r w:rsidRPr="003D1C86">
              <w:rPr>
                <w:color w:val="984806"/>
                <w:sz w:val="28"/>
                <w:szCs w:val="28"/>
                <w:lang w:eastAsia="ar-SA"/>
              </w:rPr>
              <w:t>Phân bổ KPI</w:t>
            </w:r>
          </w:p>
        </w:tc>
      </w:tr>
      <w:tr w:rsidR="005509DD" w:rsidRPr="003D1C86" w14:paraId="3E789D2C" w14:textId="77777777" w:rsidTr="005509DD">
        <w:trPr>
          <w:trHeight w:val="284"/>
          <w:jc w:val="center"/>
        </w:trPr>
        <w:tc>
          <w:tcPr>
            <w:tcW w:w="1590" w:type="pct"/>
            <w:tcBorders>
              <w:left w:val="single" w:sz="18" w:space="0" w:color="808080"/>
            </w:tcBorders>
            <w:shd w:val="clear" w:color="auto" w:fill="F3F3F3"/>
            <w:vAlign w:val="center"/>
          </w:tcPr>
          <w:p w14:paraId="4F998150" w14:textId="77777777" w:rsidR="005509DD" w:rsidRPr="003D1C86" w:rsidRDefault="005509DD" w:rsidP="005509DD">
            <w:pPr>
              <w:ind w:left="142"/>
              <w:rPr>
                <w:b/>
                <w:sz w:val="28"/>
                <w:szCs w:val="28"/>
              </w:rPr>
            </w:pPr>
            <w:r w:rsidRPr="003D1C86">
              <w:rPr>
                <w:b/>
                <w:sz w:val="28"/>
                <w:szCs w:val="28"/>
              </w:rPr>
              <w:t>Mô tả</w:t>
            </w:r>
          </w:p>
        </w:tc>
        <w:tc>
          <w:tcPr>
            <w:tcW w:w="3410" w:type="pct"/>
            <w:tcBorders>
              <w:right w:val="single" w:sz="18" w:space="0" w:color="808080"/>
            </w:tcBorders>
            <w:vAlign w:val="center"/>
          </w:tcPr>
          <w:p w14:paraId="4F02B241" w14:textId="6D10FDFD" w:rsidR="005509DD" w:rsidRPr="003D1C86" w:rsidRDefault="005509DD" w:rsidP="005509DD">
            <w:pPr>
              <w:pStyle w:val="BodyText"/>
              <w:ind w:left="0"/>
              <w:rPr>
                <w:color w:val="984806"/>
                <w:sz w:val="28"/>
                <w:szCs w:val="28"/>
                <w:lang w:eastAsia="ar-SA"/>
              </w:rPr>
            </w:pPr>
            <w:r w:rsidRPr="003D1C86">
              <w:rPr>
                <w:color w:val="984806"/>
                <w:sz w:val="28"/>
                <w:szCs w:val="28"/>
                <w:lang w:eastAsia="ar-SA"/>
              </w:rPr>
              <w:t>Chức năng này cho phép phân bổ chỉ tiêu KPI cho NVBH</w:t>
            </w:r>
          </w:p>
          <w:p w14:paraId="025822B1" w14:textId="37D59995" w:rsidR="008F7FF9" w:rsidRPr="003D1C86" w:rsidRDefault="00C60507" w:rsidP="005509DD">
            <w:pPr>
              <w:pStyle w:val="BodyText"/>
              <w:ind w:left="0"/>
              <w:rPr>
                <w:color w:val="984806"/>
                <w:sz w:val="28"/>
                <w:szCs w:val="28"/>
                <w:lang w:eastAsia="ar-SA"/>
              </w:rPr>
            </w:pPr>
            <w:r w:rsidRPr="003D1C86">
              <w:rPr>
                <w:color w:val="984806"/>
                <w:sz w:val="28"/>
                <w:szCs w:val="28"/>
                <w:lang w:eastAsia="ar-SA"/>
              </w:rPr>
              <w:t>Trên màn hình phân bổ/ file import phân bổ bổ sung thêm 3 chỉ tiêu:</w:t>
            </w:r>
          </w:p>
          <w:p w14:paraId="04711B93" w14:textId="77777777" w:rsidR="008F7FF9" w:rsidRPr="003D1C86" w:rsidRDefault="008F7FF9" w:rsidP="008F7FF9">
            <w:pPr>
              <w:rPr>
                <w:sz w:val="28"/>
                <w:szCs w:val="28"/>
                <w:rPrChange w:id="439" w:author="Chungpth" w:date="2021-08-17T15:49:00Z">
                  <w:rPr>
                    <w:sz w:val="28"/>
                    <w:szCs w:val="28"/>
                    <w:highlight w:val="yellow"/>
                  </w:rPr>
                </w:rPrChange>
              </w:rPr>
            </w:pPr>
            <w:r w:rsidRPr="003D1C86">
              <w:rPr>
                <w:sz w:val="28"/>
                <w:szCs w:val="28"/>
                <w:rPrChange w:id="440" w:author="Chungpth" w:date="2021-08-17T15:49:00Z">
                  <w:rPr>
                    <w:sz w:val="28"/>
                    <w:szCs w:val="28"/>
                    <w:highlight w:val="yellow"/>
                  </w:rPr>
                </w:rPrChange>
              </w:rPr>
              <w:t>1. Số viếng thăm: Cấu hình theo %</w:t>
            </w:r>
          </w:p>
          <w:p w14:paraId="023B8C5B" w14:textId="77777777" w:rsidR="008F7FF9" w:rsidRPr="003D1C86" w:rsidRDefault="008F7FF9" w:rsidP="008F7FF9">
            <w:pPr>
              <w:rPr>
                <w:sz w:val="28"/>
                <w:szCs w:val="28"/>
                <w:rPrChange w:id="441" w:author="Chungpth" w:date="2021-08-17T15:49:00Z">
                  <w:rPr>
                    <w:sz w:val="28"/>
                    <w:szCs w:val="28"/>
                    <w:highlight w:val="yellow"/>
                  </w:rPr>
                </w:rPrChange>
              </w:rPr>
            </w:pPr>
            <w:r w:rsidRPr="003D1C86">
              <w:rPr>
                <w:sz w:val="28"/>
                <w:szCs w:val="28"/>
                <w:rPrChange w:id="442" w:author="Chungpth" w:date="2021-08-17T15:49:00Z">
                  <w:rPr>
                    <w:sz w:val="28"/>
                    <w:szCs w:val="28"/>
                    <w:highlight w:val="yellow"/>
                  </w:rPr>
                </w:rPrChange>
              </w:rPr>
              <w:t>2. Số đơn giao hàng thành công: Cấu hình theo % số lượng đơn giao thành công/số lượng đơn duyệt</w:t>
            </w:r>
          </w:p>
          <w:p w14:paraId="41842A25" w14:textId="77777777" w:rsidR="008F7FF9" w:rsidRPr="003D1C86" w:rsidRDefault="008F7FF9" w:rsidP="008F7FF9">
            <w:pPr>
              <w:rPr>
                <w:sz w:val="28"/>
                <w:szCs w:val="28"/>
                <w:rPrChange w:id="443" w:author="Chungpth" w:date="2021-08-17T15:49:00Z">
                  <w:rPr>
                    <w:sz w:val="28"/>
                    <w:szCs w:val="28"/>
                    <w:highlight w:val="yellow"/>
                  </w:rPr>
                </w:rPrChange>
              </w:rPr>
            </w:pPr>
            <w:r w:rsidRPr="003D1C86">
              <w:rPr>
                <w:sz w:val="28"/>
                <w:szCs w:val="28"/>
                <w:rPrChange w:id="444" w:author="Chungpth" w:date="2021-08-17T15:49:00Z">
                  <w:rPr>
                    <w:sz w:val="28"/>
                    <w:szCs w:val="28"/>
                    <w:highlight w:val="yellow"/>
                  </w:rPr>
                </w:rPrChange>
              </w:rPr>
              <w:t>3. Đơn hàng thành công/ngày: Cấu hình theo số lượng đơn thành công/ngày</w:t>
            </w:r>
          </w:p>
          <w:p w14:paraId="065191EF" w14:textId="48877FA2" w:rsidR="008F7FF9" w:rsidRPr="005C6A0A" w:rsidRDefault="008F7FF9" w:rsidP="00C60507">
            <w:pPr>
              <w:ind w:left="0"/>
              <w:rPr>
                <w:sz w:val="28"/>
                <w:szCs w:val="28"/>
              </w:rPr>
            </w:pPr>
            <w:r w:rsidRPr="003D1C86">
              <w:rPr>
                <w:sz w:val="28"/>
                <w:szCs w:val="28"/>
                <w:rPrChange w:id="445" w:author="Chungpth" w:date="2021-08-17T15:49:00Z">
                  <w:rPr>
                    <w:sz w:val="28"/>
                    <w:szCs w:val="28"/>
                    <w:highlight w:val="yellow"/>
                  </w:rPr>
                </w:rPrChange>
              </w:rPr>
              <w:t xml:space="preserve">Khóa phân bổ đối với </w:t>
            </w:r>
            <w:r w:rsidR="005117D6" w:rsidRPr="003D1C86">
              <w:rPr>
                <w:sz w:val="28"/>
                <w:szCs w:val="28"/>
                <w:rPrChange w:id="446" w:author="Chungpth" w:date="2021-08-17T15:49:00Z">
                  <w:rPr>
                    <w:sz w:val="28"/>
                    <w:szCs w:val="28"/>
                    <w:highlight w:val="yellow"/>
                  </w:rPr>
                </w:rPrChange>
              </w:rPr>
              <w:t>GSBH</w:t>
            </w:r>
            <w:r w:rsidRPr="003D1C86">
              <w:rPr>
                <w:sz w:val="28"/>
                <w:szCs w:val="28"/>
                <w:rPrChange w:id="447" w:author="Chungpth" w:date="2021-08-17T15:49:00Z">
                  <w:rPr>
                    <w:sz w:val="28"/>
                    <w:szCs w:val="28"/>
                    <w:highlight w:val="yellow"/>
                  </w:rPr>
                </w:rPrChange>
              </w:rPr>
              <w:t xml:space="preserve"> từ ngày 5 hàng tháng</w:t>
            </w:r>
            <w:r w:rsidR="00C60507" w:rsidRPr="003D1C86">
              <w:rPr>
                <w:sz w:val="28"/>
                <w:szCs w:val="28"/>
                <w:rPrChange w:id="448" w:author="Chungpth" w:date="2021-08-17T15:49:00Z">
                  <w:rPr>
                    <w:sz w:val="28"/>
                    <w:szCs w:val="28"/>
                    <w:highlight w:val="yellow"/>
                  </w:rPr>
                </w:rPrChange>
              </w:rPr>
              <w:t xml:space="preserve"> đối với tháng hiện tại (Không cho sửa/ import phân bổ tháng hiện tại sau ngày 05)</w:t>
            </w:r>
            <w:r w:rsidRPr="003D1C86">
              <w:rPr>
                <w:sz w:val="28"/>
                <w:szCs w:val="28"/>
                <w:rPrChange w:id="449" w:author="Chungpth" w:date="2021-08-17T15:49:00Z">
                  <w:rPr>
                    <w:sz w:val="28"/>
                    <w:szCs w:val="28"/>
                    <w:highlight w:val="yellow"/>
                  </w:rPr>
                </w:rPrChange>
              </w:rPr>
              <w:t>, các account còn lại được điều chỉnh trong tháng</w:t>
            </w:r>
          </w:p>
          <w:p w14:paraId="509D52A6" w14:textId="3FECD1FD" w:rsidR="005509DD" w:rsidRPr="003D1C86" w:rsidRDefault="005509DD" w:rsidP="005509DD">
            <w:pPr>
              <w:pStyle w:val="BodyText"/>
              <w:ind w:left="0"/>
              <w:rPr>
                <w:color w:val="ED7D31" w:themeColor="accent2"/>
                <w:sz w:val="28"/>
                <w:szCs w:val="28"/>
                <w:lang w:eastAsia="ar-SA"/>
              </w:rPr>
            </w:pPr>
          </w:p>
        </w:tc>
      </w:tr>
      <w:tr w:rsidR="005509DD" w:rsidRPr="003D1C86" w14:paraId="29D45C0C" w14:textId="77777777" w:rsidTr="005509DD">
        <w:trPr>
          <w:trHeight w:val="395"/>
          <w:jc w:val="center"/>
        </w:trPr>
        <w:tc>
          <w:tcPr>
            <w:tcW w:w="1590" w:type="pct"/>
            <w:tcBorders>
              <w:left w:val="single" w:sz="18" w:space="0" w:color="808080"/>
            </w:tcBorders>
            <w:shd w:val="clear" w:color="auto" w:fill="F3F3F3"/>
            <w:vAlign w:val="center"/>
          </w:tcPr>
          <w:p w14:paraId="343265EB" w14:textId="77777777" w:rsidR="005509DD" w:rsidRPr="003D1C86" w:rsidRDefault="005509DD" w:rsidP="005509DD">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C7CC669" w14:textId="352AFEC0" w:rsidR="005509DD" w:rsidRPr="003D1C86" w:rsidRDefault="005509DD" w:rsidP="005509DD">
            <w:pPr>
              <w:ind w:left="0"/>
              <w:rPr>
                <w:sz w:val="28"/>
                <w:szCs w:val="28"/>
              </w:rPr>
            </w:pPr>
            <w:r w:rsidRPr="003D1C86">
              <w:rPr>
                <w:color w:val="984806"/>
                <w:sz w:val="28"/>
                <w:szCs w:val="28"/>
              </w:rPr>
              <w:t xml:space="preserve">- </w:t>
            </w:r>
            <w:r w:rsidR="00497E98" w:rsidRPr="003D1C86">
              <w:rPr>
                <w:color w:val="984806"/>
                <w:sz w:val="28"/>
                <w:szCs w:val="28"/>
              </w:rPr>
              <w:t xml:space="preserve">SYSTEM ADMIN, SALES ADMIN, </w:t>
            </w:r>
            <w:r w:rsidR="005117D6" w:rsidRPr="003D1C86">
              <w:rPr>
                <w:color w:val="984806"/>
                <w:sz w:val="28"/>
                <w:szCs w:val="28"/>
              </w:rPr>
              <w:t>GSBH</w:t>
            </w:r>
          </w:p>
        </w:tc>
      </w:tr>
      <w:tr w:rsidR="005117D6" w:rsidRPr="003D1C86" w14:paraId="2A4A6BDD" w14:textId="77777777" w:rsidTr="005509DD">
        <w:trPr>
          <w:trHeight w:val="395"/>
          <w:jc w:val="center"/>
        </w:trPr>
        <w:tc>
          <w:tcPr>
            <w:tcW w:w="1590" w:type="pct"/>
            <w:tcBorders>
              <w:left w:val="single" w:sz="18" w:space="0" w:color="808080"/>
            </w:tcBorders>
            <w:shd w:val="clear" w:color="auto" w:fill="F3F3F3"/>
            <w:vAlign w:val="center"/>
          </w:tcPr>
          <w:p w14:paraId="5523C11A" w14:textId="77777777" w:rsidR="005117D6" w:rsidRPr="003D1C86" w:rsidRDefault="005117D6" w:rsidP="005509DD">
            <w:pPr>
              <w:ind w:left="142"/>
              <w:rPr>
                <w:b/>
                <w:sz w:val="28"/>
                <w:szCs w:val="28"/>
              </w:rPr>
            </w:pPr>
          </w:p>
        </w:tc>
        <w:tc>
          <w:tcPr>
            <w:tcW w:w="3410" w:type="pct"/>
            <w:tcBorders>
              <w:right w:val="single" w:sz="18" w:space="0" w:color="808080"/>
            </w:tcBorders>
            <w:vAlign w:val="center"/>
          </w:tcPr>
          <w:p w14:paraId="57B3DDA2" w14:textId="77777777" w:rsidR="005117D6" w:rsidRPr="003D1C86" w:rsidRDefault="005117D6" w:rsidP="005509DD">
            <w:pPr>
              <w:ind w:left="0"/>
              <w:rPr>
                <w:color w:val="984806"/>
                <w:sz w:val="28"/>
                <w:szCs w:val="28"/>
              </w:rPr>
            </w:pPr>
          </w:p>
        </w:tc>
      </w:tr>
      <w:tr w:rsidR="005509DD" w:rsidRPr="003D1C86" w14:paraId="188E0BC3" w14:textId="77777777" w:rsidTr="005509DD">
        <w:trPr>
          <w:trHeight w:val="1010"/>
          <w:jc w:val="center"/>
        </w:trPr>
        <w:tc>
          <w:tcPr>
            <w:tcW w:w="1590" w:type="pct"/>
            <w:tcBorders>
              <w:left w:val="single" w:sz="18" w:space="0" w:color="808080"/>
            </w:tcBorders>
            <w:shd w:val="clear" w:color="auto" w:fill="F3F3F3"/>
            <w:vAlign w:val="center"/>
          </w:tcPr>
          <w:p w14:paraId="52DC1126" w14:textId="0418D93A" w:rsidR="005509DD" w:rsidRPr="003D1C86" w:rsidRDefault="005117D6" w:rsidP="005117D6">
            <w:pPr>
              <w:ind w:left="142"/>
              <w:rPr>
                <w:b/>
                <w:sz w:val="28"/>
                <w:szCs w:val="28"/>
              </w:rPr>
            </w:pPr>
            <w:r w:rsidRPr="003D1C86">
              <w:rPr>
                <w:b/>
                <w:sz w:val="28"/>
                <w:szCs w:val="28"/>
              </w:rPr>
              <w:lastRenderedPageBreak/>
              <w:t>Đ</w:t>
            </w:r>
            <w:r w:rsidR="005509DD" w:rsidRPr="003D1C86">
              <w:rPr>
                <w:b/>
                <w:sz w:val="28"/>
                <w:szCs w:val="28"/>
              </w:rPr>
              <w:t>iề</w:t>
            </w:r>
            <w:r w:rsidRPr="003D1C86">
              <w:rPr>
                <w:b/>
                <w:sz w:val="28"/>
                <w:szCs w:val="28"/>
              </w:rPr>
              <w:t>u kiện trước</w:t>
            </w:r>
          </w:p>
        </w:tc>
        <w:tc>
          <w:tcPr>
            <w:tcW w:w="3410" w:type="pct"/>
            <w:tcBorders>
              <w:right w:val="single" w:sz="18" w:space="0" w:color="808080"/>
            </w:tcBorders>
            <w:vAlign w:val="center"/>
          </w:tcPr>
          <w:p w14:paraId="5F8AC202" w14:textId="77777777" w:rsidR="005509DD" w:rsidRPr="003D1C86" w:rsidRDefault="005509DD" w:rsidP="005509DD">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6941B372" w14:textId="77777777" w:rsidR="005509DD" w:rsidRPr="003D1C86" w:rsidRDefault="005509DD" w:rsidP="005509DD">
            <w:pPr>
              <w:pStyle w:val="BodyText"/>
              <w:ind w:left="0"/>
              <w:rPr>
                <w:sz w:val="28"/>
                <w:szCs w:val="28"/>
              </w:rPr>
            </w:pPr>
            <w:r w:rsidRPr="003D1C86">
              <w:rPr>
                <w:color w:val="984806"/>
                <w:sz w:val="28"/>
                <w:szCs w:val="28"/>
                <w:lang w:eastAsia="ar-SA"/>
              </w:rPr>
              <w:t>- Có quyền vào chức năng</w:t>
            </w:r>
          </w:p>
        </w:tc>
      </w:tr>
      <w:tr w:rsidR="005509DD" w:rsidRPr="003D1C86" w14:paraId="6F76BD10" w14:textId="77777777" w:rsidTr="005509DD">
        <w:trPr>
          <w:trHeight w:val="530"/>
          <w:jc w:val="center"/>
        </w:trPr>
        <w:tc>
          <w:tcPr>
            <w:tcW w:w="1590" w:type="pct"/>
            <w:tcBorders>
              <w:left w:val="single" w:sz="18" w:space="0" w:color="808080"/>
              <w:bottom w:val="single" w:sz="8" w:space="0" w:color="808080"/>
            </w:tcBorders>
            <w:shd w:val="clear" w:color="auto" w:fill="F3F3F3"/>
            <w:vAlign w:val="center"/>
          </w:tcPr>
          <w:p w14:paraId="1C65E82C" w14:textId="14221884" w:rsidR="005509DD" w:rsidRPr="003D1C86" w:rsidRDefault="005509DD" w:rsidP="005509DD">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0C889988" w14:textId="775BA4A8" w:rsidR="005509DD" w:rsidRPr="003D1C86" w:rsidRDefault="005509DD" w:rsidP="00497E98">
            <w:pPr>
              <w:pStyle w:val="BodyText"/>
              <w:ind w:left="0"/>
              <w:rPr>
                <w:sz w:val="28"/>
                <w:szCs w:val="28"/>
                <w:lang w:eastAsia="ar-SA"/>
              </w:rPr>
            </w:pPr>
            <w:r w:rsidRPr="003D1C86">
              <w:rPr>
                <w:color w:val="984806"/>
                <w:sz w:val="28"/>
                <w:szCs w:val="28"/>
                <w:lang w:eastAsia="ar-SA"/>
              </w:rPr>
              <w:t xml:space="preserve">-  </w:t>
            </w:r>
            <w:r w:rsidR="00497E98" w:rsidRPr="003D1C86">
              <w:rPr>
                <w:color w:val="984806"/>
                <w:sz w:val="28"/>
                <w:szCs w:val="28"/>
                <w:lang w:eastAsia="ar-SA"/>
              </w:rPr>
              <w:t>Kế hoạch KPI được phân bổ</w:t>
            </w:r>
          </w:p>
        </w:tc>
      </w:tr>
      <w:tr w:rsidR="005509DD" w:rsidRPr="003D1C86" w14:paraId="21D310AA" w14:textId="77777777" w:rsidTr="005509DD">
        <w:trPr>
          <w:trHeight w:val="284"/>
          <w:jc w:val="center"/>
        </w:trPr>
        <w:tc>
          <w:tcPr>
            <w:tcW w:w="1590" w:type="pct"/>
            <w:tcBorders>
              <w:left w:val="single" w:sz="18" w:space="0" w:color="808080"/>
              <w:bottom w:val="single" w:sz="4" w:space="0" w:color="808080"/>
            </w:tcBorders>
            <w:shd w:val="clear" w:color="auto" w:fill="F3F3F3"/>
            <w:vAlign w:val="center"/>
          </w:tcPr>
          <w:p w14:paraId="393FF3AB" w14:textId="77777777" w:rsidR="005509DD" w:rsidRPr="003D1C86" w:rsidRDefault="005509DD" w:rsidP="005509DD">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573AD7A" w14:textId="77777777" w:rsidR="005509DD" w:rsidRPr="003D1C86" w:rsidRDefault="005509DD" w:rsidP="005509DD">
            <w:pPr>
              <w:pStyle w:val="BodyText"/>
              <w:ind w:left="0"/>
              <w:rPr>
                <w:sz w:val="28"/>
                <w:szCs w:val="28"/>
                <w:lang w:eastAsia="ar-SA"/>
              </w:rPr>
            </w:pPr>
            <w:r w:rsidRPr="003D1C86">
              <w:rPr>
                <w:sz w:val="28"/>
                <w:szCs w:val="28"/>
                <w:lang w:eastAsia="ar-SA"/>
              </w:rPr>
              <w:t>-N/A</w:t>
            </w:r>
          </w:p>
        </w:tc>
      </w:tr>
      <w:tr w:rsidR="005509DD" w:rsidRPr="003D1C86" w14:paraId="74DD1598" w14:textId="77777777" w:rsidTr="005509DD">
        <w:trPr>
          <w:trHeight w:val="284"/>
          <w:jc w:val="center"/>
        </w:trPr>
        <w:tc>
          <w:tcPr>
            <w:tcW w:w="1590" w:type="pct"/>
            <w:tcBorders>
              <w:left w:val="single" w:sz="18" w:space="0" w:color="808080"/>
              <w:bottom w:val="single" w:sz="18" w:space="0" w:color="808080"/>
            </w:tcBorders>
            <w:shd w:val="clear" w:color="auto" w:fill="F3F3F3"/>
            <w:vAlign w:val="center"/>
          </w:tcPr>
          <w:p w14:paraId="39332073" w14:textId="77777777" w:rsidR="005509DD" w:rsidRPr="003D1C86" w:rsidRDefault="005509DD" w:rsidP="005509DD">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970BBAF" w14:textId="77777777" w:rsidR="005509DD" w:rsidRPr="003D1C86" w:rsidRDefault="005509DD" w:rsidP="005509DD">
            <w:pPr>
              <w:pStyle w:val="BodyText"/>
              <w:ind w:left="0"/>
              <w:rPr>
                <w:sz w:val="28"/>
                <w:szCs w:val="28"/>
              </w:rPr>
            </w:pPr>
          </w:p>
        </w:tc>
      </w:tr>
    </w:tbl>
    <w:p w14:paraId="60924D25" w14:textId="321A54A4" w:rsidR="005509DD" w:rsidRPr="003D1C86" w:rsidRDefault="005509DD" w:rsidP="009C3400">
      <w:pPr>
        <w:pStyle w:val="Heading3"/>
        <w:numPr>
          <w:ilvl w:val="0"/>
          <w:numId w:val="0"/>
        </w:numPr>
        <w:ind w:left="720"/>
        <w:rPr>
          <w:rFonts w:ascii="Times New Roman" w:hAnsi="Times New Roman"/>
          <w:sz w:val="28"/>
          <w:szCs w:val="28"/>
          <w:rPrChange w:id="450" w:author="Chungpth" w:date="2021-08-17T15:49:00Z">
            <w:rPr>
              <w:rFonts w:ascii="Times New Roman" w:hAnsi="Times New Roman"/>
              <w:sz w:val="28"/>
              <w:szCs w:val="28"/>
              <w:highlight w:val="yellow"/>
            </w:rPr>
          </w:rPrChange>
        </w:rPr>
      </w:pPr>
      <w:r w:rsidRPr="003D1C86">
        <w:rPr>
          <w:rFonts w:ascii="Times New Roman" w:hAnsi="Times New Roman"/>
          <w:sz w:val="28"/>
          <w:szCs w:val="28"/>
          <w:rPrChange w:id="451" w:author="Chungpth" w:date="2021-08-17T15:49:00Z">
            <w:rPr>
              <w:rFonts w:ascii="Times New Roman" w:hAnsi="Times New Roman"/>
              <w:sz w:val="28"/>
              <w:szCs w:val="28"/>
              <w:highlight w:val="yellow"/>
            </w:rPr>
          </w:rPrChange>
        </w:rPr>
        <w:t xml:space="preserve"> </w:t>
      </w:r>
      <w:bookmarkStart w:id="452" w:name="_Toc77785432"/>
      <w:r w:rsidR="008D18F4" w:rsidRPr="003D1C86">
        <w:rPr>
          <w:rFonts w:ascii="Times New Roman" w:hAnsi="Times New Roman"/>
          <w:sz w:val="28"/>
          <w:szCs w:val="28"/>
          <w:rPrChange w:id="453"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454" w:author="Chungpth" w:date="2021-08-17T15:49:00Z">
            <w:rPr>
              <w:rFonts w:ascii="Times New Roman" w:hAnsi="Times New Roman"/>
              <w:sz w:val="28"/>
              <w:szCs w:val="28"/>
              <w:highlight w:val="yellow"/>
            </w:rPr>
          </w:rPrChange>
        </w:rPr>
        <w:t>7</w:t>
      </w:r>
      <w:r w:rsidR="00D00D86" w:rsidRPr="003D1C86">
        <w:rPr>
          <w:rFonts w:ascii="Times New Roman" w:hAnsi="Times New Roman"/>
          <w:sz w:val="28"/>
          <w:szCs w:val="28"/>
          <w:rPrChange w:id="455" w:author="Chungpth" w:date="2021-08-17T15:49:00Z">
            <w:rPr>
              <w:rFonts w:ascii="Times New Roman" w:hAnsi="Times New Roman"/>
              <w:sz w:val="28"/>
              <w:szCs w:val="28"/>
              <w:highlight w:val="yellow"/>
            </w:rPr>
          </w:rPrChange>
        </w:rPr>
        <w:t xml:space="preserve">.1 </w:t>
      </w:r>
      <w:r w:rsidRPr="003D1C86">
        <w:rPr>
          <w:rFonts w:ascii="Times New Roman" w:hAnsi="Times New Roman"/>
          <w:sz w:val="28"/>
          <w:szCs w:val="28"/>
          <w:rPrChange w:id="456" w:author="Chungpth" w:date="2021-08-17T15:49:00Z">
            <w:rPr>
              <w:rFonts w:ascii="Times New Roman" w:hAnsi="Times New Roman"/>
              <w:sz w:val="28"/>
              <w:szCs w:val="28"/>
              <w:highlight w:val="yellow"/>
            </w:rPr>
          </w:rPrChange>
        </w:rPr>
        <w:t>Màn hình chức năng</w:t>
      </w:r>
      <w:bookmarkEnd w:id="452"/>
    </w:p>
    <w:p w14:paraId="67A6780E" w14:textId="59367E61" w:rsidR="005509DD" w:rsidRPr="005C6A0A" w:rsidRDefault="008F7FF9" w:rsidP="005509DD">
      <w:pPr>
        <w:ind w:left="0"/>
        <w:rPr>
          <w:noProof/>
          <w:snapToGrid/>
          <w:sz w:val="28"/>
          <w:szCs w:val="28"/>
        </w:rPr>
      </w:pPr>
      <w:r w:rsidRPr="005C6A0A">
        <w:rPr>
          <w:noProof/>
          <w:sz w:val="28"/>
          <w:szCs w:val="28"/>
        </w:rPr>
        <w:drawing>
          <wp:inline distT="0" distB="0" distL="0" distR="0" wp14:anchorId="6BE4FDA4" wp14:editId="3D021664">
            <wp:extent cx="5943600" cy="1999125"/>
            <wp:effectExtent l="0" t="0" r="0" b="1270"/>
            <wp:docPr id="32" name="Picture 32" descr="C:\Users\ChungPTH\AppData\Local\Temp\SNAGHTMLbb5fc9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ngPTH\AppData\Local\Temp\SNAGHTMLbb5fc9c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99125"/>
                    </a:xfrm>
                    <a:prstGeom prst="rect">
                      <a:avLst/>
                    </a:prstGeom>
                    <a:noFill/>
                    <a:ln>
                      <a:noFill/>
                    </a:ln>
                  </pic:spPr>
                </pic:pic>
              </a:graphicData>
            </a:graphic>
          </wp:inline>
        </w:drawing>
      </w:r>
    </w:p>
    <w:p w14:paraId="46407014" w14:textId="265BC372" w:rsidR="001C08BE" w:rsidRPr="003D1C86" w:rsidRDefault="00497E98" w:rsidP="00497E98">
      <w:pPr>
        <w:ind w:left="0"/>
        <w:jc w:val="center"/>
        <w:rPr>
          <w:noProof/>
          <w:snapToGrid/>
          <w:sz w:val="28"/>
          <w:szCs w:val="28"/>
        </w:rPr>
      </w:pPr>
      <w:r w:rsidRPr="003D1C86">
        <w:rPr>
          <w:noProof/>
          <w:snapToGrid/>
          <w:sz w:val="28"/>
          <w:szCs w:val="28"/>
        </w:rPr>
        <w:t>Hình 1: Màn hình phân bổ</w:t>
      </w:r>
    </w:p>
    <w:p w14:paraId="3F727E15" w14:textId="194AF85B" w:rsidR="00497E98" w:rsidRPr="005C6A0A" w:rsidRDefault="00497E98" w:rsidP="001C08BE">
      <w:pPr>
        <w:ind w:left="0"/>
        <w:rPr>
          <w:noProof/>
          <w:snapToGrid/>
          <w:sz w:val="28"/>
          <w:szCs w:val="28"/>
        </w:rPr>
      </w:pPr>
      <w:r w:rsidRPr="005C6A0A">
        <w:rPr>
          <w:noProof/>
          <w:snapToGrid/>
          <w:sz w:val="28"/>
          <w:szCs w:val="28"/>
        </w:rPr>
        <w:drawing>
          <wp:inline distT="0" distB="0" distL="0" distR="0" wp14:anchorId="6C266F6E" wp14:editId="7BE497E7">
            <wp:extent cx="5943600" cy="1742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42440"/>
                    </a:xfrm>
                    <a:prstGeom prst="rect">
                      <a:avLst/>
                    </a:prstGeom>
                  </pic:spPr>
                </pic:pic>
              </a:graphicData>
            </a:graphic>
          </wp:inline>
        </w:drawing>
      </w:r>
    </w:p>
    <w:p w14:paraId="66DA86AE" w14:textId="4E9CB091" w:rsidR="00497E98" w:rsidRPr="003D1C86" w:rsidRDefault="00497E98" w:rsidP="00497E98">
      <w:pPr>
        <w:ind w:left="0"/>
        <w:jc w:val="center"/>
        <w:rPr>
          <w:noProof/>
          <w:snapToGrid/>
          <w:sz w:val="28"/>
          <w:szCs w:val="28"/>
        </w:rPr>
      </w:pPr>
      <w:r w:rsidRPr="005C6A0A">
        <w:rPr>
          <w:noProof/>
          <w:snapToGrid/>
          <w:sz w:val="28"/>
          <w:szCs w:val="28"/>
        </w:rPr>
        <w:t>Hình 2: Màn hình file mẫu upload</w:t>
      </w:r>
    </w:p>
    <w:p w14:paraId="5628F83E" w14:textId="10FB08F5" w:rsidR="00497E98" w:rsidRPr="005C6A0A" w:rsidRDefault="00497E98" w:rsidP="00497E98">
      <w:pPr>
        <w:ind w:left="0"/>
        <w:jc w:val="center"/>
        <w:rPr>
          <w:noProof/>
          <w:snapToGrid/>
          <w:sz w:val="28"/>
          <w:szCs w:val="28"/>
        </w:rPr>
      </w:pPr>
      <w:r w:rsidRPr="005C6A0A">
        <w:rPr>
          <w:noProof/>
          <w:snapToGrid/>
          <w:sz w:val="28"/>
          <w:szCs w:val="28"/>
        </w:rPr>
        <w:lastRenderedPageBreak/>
        <w:drawing>
          <wp:inline distT="0" distB="0" distL="0" distR="0" wp14:anchorId="0993691D" wp14:editId="1E6B136D">
            <wp:extent cx="59436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86790"/>
                    </a:xfrm>
                    <a:prstGeom prst="rect">
                      <a:avLst/>
                    </a:prstGeom>
                  </pic:spPr>
                </pic:pic>
              </a:graphicData>
            </a:graphic>
          </wp:inline>
        </w:drawing>
      </w:r>
    </w:p>
    <w:p w14:paraId="6C2E99F1" w14:textId="7D04D690" w:rsidR="00497E98" w:rsidRDefault="00497E98" w:rsidP="00497E98">
      <w:pPr>
        <w:ind w:left="0"/>
        <w:jc w:val="center"/>
        <w:rPr>
          <w:ins w:id="457" w:author="Chungpth" w:date="2021-08-17T18:56:00Z"/>
          <w:noProof/>
          <w:snapToGrid/>
          <w:sz w:val="28"/>
          <w:szCs w:val="28"/>
        </w:rPr>
      </w:pPr>
      <w:r w:rsidRPr="003D1C86">
        <w:rPr>
          <w:noProof/>
          <w:snapToGrid/>
          <w:sz w:val="28"/>
          <w:szCs w:val="28"/>
        </w:rPr>
        <w:t xml:space="preserve">Hình 3: Màn hình xuất file </w:t>
      </w:r>
    </w:p>
    <w:p w14:paraId="3DA85909" w14:textId="6B477CD7" w:rsidR="005C6A0A" w:rsidRDefault="005C6A0A" w:rsidP="00497E98">
      <w:pPr>
        <w:ind w:left="0"/>
        <w:jc w:val="center"/>
        <w:rPr>
          <w:ins w:id="458" w:author="Chungpth" w:date="2021-08-17T18:15:00Z"/>
          <w:noProof/>
          <w:snapToGrid/>
          <w:sz w:val="28"/>
          <w:szCs w:val="28"/>
        </w:rPr>
      </w:pPr>
      <w:ins w:id="459" w:author="Chungpth" w:date="2021-08-17T18:56:00Z">
        <w:r>
          <w:rPr>
            <w:noProof/>
            <w:snapToGrid/>
            <w:rPrChange w:id="460" w:author="Unknown">
              <w:rPr>
                <w:noProof/>
              </w:rPr>
            </w:rPrChange>
          </w:rPr>
          <w:drawing>
            <wp:inline distT="0" distB="0" distL="0" distR="0" wp14:anchorId="308D31BA" wp14:editId="6B7C1410">
              <wp:extent cx="6400800" cy="1021666"/>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1021666"/>
                      </a:xfrm>
                      <a:prstGeom prst="rect">
                        <a:avLst/>
                      </a:prstGeom>
                    </pic:spPr>
                  </pic:pic>
                </a:graphicData>
              </a:graphic>
            </wp:inline>
          </w:drawing>
        </w:r>
      </w:ins>
    </w:p>
    <w:p w14:paraId="7E094759" w14:textId="1FB6B68D" w:rsidR="00A4337D" w:rsidRPr="005C6A0A" w:rsidRDefault="00A4337D" w:rsidP="00497E98">
      <w:pPr>
        <w:ind w:left="0"/>
        <w:jc w:val="center"/>
        <w:rPr>
          <w:noProof/>
          <w:snapToGrid/>
          <w:sz w:val="28"/>
          <w:szCs w:val="28"/>
        </w:rPr>
      </w:pPr>
      <w:ins w:id="461" w:author="Chungpth" w:date="2021-08-17T18:15:00Z">
        <w:r>
          <w:rPr>
            <w:noProof/>
            <w:snapToGrid/>
            <w:sz w:val="28"/>
            <w:szCs w:val="28"/>
          </w:rPr>
          <w:t>Màn hình báo cáo KPI trên tablet</w:t>
        </w:r>
      </w:ins>
    </w:p>
    <w:p w14:paraId="26DDF9D9" w14:textId="0C605CB3" w:rsidR="00F8559B" w:rsidRDefault="008D18F4" w:rsidP="00D00D86">
      <w:pPr>
        <w:pStyle w:val="Heading3"/>
        <w:numPr>
          <w:ilvl w:val="0"/>
          <w:numId w:val="0"/>
        </w:numPr>
        <w:ind w:left="720"/>
        <w:rPr>
          <w:ins w:id="462" w:author="Chungpth" w:date="2021-08-19T21:13:00Z"/>
          <w:rFonts w:ascii="Times New Roman" w:hAnsi="Times New Roman"/>
          <w:sz w:val="28"/>
          <w:szCs w:val="28"/>
        </w:rPr>
      </w:pPr>
      <w:bookmarkStart w:id="463" w:name="_Toc77785433"/>
      <w:r w:rsidRPr="003D1C86">
        <w:rPr>
          <w:rFonts w:ascii="Times New Roman" w:hAnsi="Times New Roman"/>
          <w:sz w:val="28"/>
          <w:szCs w:val="28"/>
          <w:rPrChange w:id="464"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465" w:author="Chungpth" w:date="2021-08-17T15:49:00Z">
            <w:rPr>
              <w:rFonts w:ascii="Times New Roman" w:hAnsi="Times New Roman"/>
              <w:sz w:val="28"/>
              <w:szCs w:val="28"/>
              <w:highlight w:val="yellow"/>
            </w:rPr>
          </w:rPrChange>
        </w:rPr>
        <w:t>7</w:t>
      </w:r>
      <w:r w:rsidR="00D00D86" w:rsidRPr="003D1C86">
        <w:rPr>
          <w:rFonts w:ascii="Times New Roman" w:hAnsi="Times New Roman"/>
          <w:sz w:val="28"/>
          <w:szCs w:val="28"/>
          <w:rPrChange w:id="466" w:author="Chungpth" w:date="2021-08-17T15:49:00Z">
            <w:rPr>
              <w:rFonts w:ascii="Times New Roman" w:hAnsi="Times New Roman"/>
              <w:sz w:val="28"/>
              <w:szCs w:val="28"/>
              <w:highlight w:val="yellow"/>
            </w:rPr>
          </w:rPrChange>
        </w:rPr>
        <w:t xml:space="preserve">.2 </w:t>
      </w:r>
      <w:r w:rsidR="00F8559B" w:rsidRPr="003D1C86">
        <w:rPr>
          <w:rFonts w:ascii="Times New Roman" w:hAnsi="Times New Roman"/>
          <w:sz w:val="28"/>
          <w:szCs w:val="28"/>
          <w:rPrChange w:id="467" w:author="Chungpth" w:date="2021-08-17T15:49:00Z">
            <w:rPr>
              <w:rFonts w:ascii="Times New Roman" w:hAnsi="Times New Roman"/>
              <w:sz w:val="28"/>
              <w:szCs w:val="28"/>
              <w:highlight w:val="yellow"/>
            </w:rPr>
          </w:rPrChange>
        </w:rPr>
        <w:t>Mô tả dòng sự kiến chính (Basic Flow)</w:t>
      </w:r>
      <w:bookmarkEnd w:id="463"/>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42"/>
        <w:gridCol w:w="4910"/>
        <w:gridCol w:w="1445"/>
      </w:tblGrid>
      <w:tr w:rsidR="002634DA" w:rsidRPr="003D1C86" w14:paraId="00279127" w14:textId="77777777" w:rsidTr="002634DA">
        <w:trPr>
          <w:trHeight w:val="530"/>
          <w:ins w:id="468" w:author="Chungpth" w:date="2021-08-19T21:13:00Z"/>
        </w:trPr>
        <w:tc>
          <w:tcPr>
            <w:tcW w:w="4242" w:type="dxa"/>
            <w:shd w:val="pct5" w:color="auto" w:fill="auto"/>
          </w:tcPr>
          <w:p w14:paraId="68041D53" w14:textId="77777777" w:rsidR="002634DA" w:rsidRPr="003D1C86" w:rsidRDefault="002634DA" w:rsidP="00BB5369">
            <w:pPr>
              <w:ind w:left="0"/>
              <w:jc w:val="center"/>
              <w:rPr>
                <w:ins w:id="469" w:author="Chungpth" w:date="2021-08-19T21:13:00Z"/>
                <w:b/>
                <w:sz w:val="28"/>
                <w:szCs w:val="28"/>
              </w:rPr>
            </w:pPr>
            <w:ins w:id="470" w:author="Chungpth" w:date="2021-08-19T21:13:00Z">
              <w:r w:rsidRPr="003D1C86">
                <w:rPr>
                  <w:b/>
                  <w:sz w:val="28"/>
                  <w:szCs w:val="28"/>
                </w:rPr>
                <w:t>Hành động của tác nhân</w:t>
              </w:r>
            </w:ins>
          </w:p>
        </w:tc>
        <w:tc>
          <w:tcPr>
            <w:tcW w:w="4910" w:type="dxa"/>
            <w:shd w:val="pct5" w:color="auto" w:fill="auto"/>
          </w:tcPr>
          <w:p w14:paraId="00E5F1F1" w14:textId="77777777" w:rsidR="002634DA" w:rsidRPr="003D1C86" w:rsidRDefault="002634DA" w:rsidP="00BB5369">
            <w:pPr>
              <w:ind w:left="0"/>
              <w:jc w:val="center"/>
              <w:rPr>
                <w:ins w:id="471" w:author="Chungpth" w:date="2021-08-19T21:13:00Z"/>
                <w:b/>
                <w:sz w:val="28"/>
                <w:szCs w:val="28"/>
              </w:rPr>
            </w:pPr>
            <w:ins w:id="472" w:author="Chungpth" w:date="2021-08-19T21:13:00Z">
              <w:r w:rsidRPr="003D1C86">
                <w:rPr>
                  <w:b/>
                  <w:sz w:val="28"/>
                  <w:szCs w:val="28"/>
                </w:rPr>
                <w:t>Phản ứng của hệ thống</w:t>
              </w:r>
            </w:ins>
          </w:p>
        </w:tc>
        <w:tc>
          <w:tcPr>
            <w:tcW w:w="1445" w:type="dxa"/>
            <w:shd w:val="pct5" w:color="auto" w:fill="auto"/>
          </w:tcPr>
          <w:p w14:paraId="107F5689" w14:textId="77777777" w:rsidR="002634DA" w:rsidRPr="003D1C86" w:rsidRDefault="002634DA" w:rsidP="00BB5369">
            <w:pPr>
              <w:ind w:left="0"/>
              <w:jc w:val="center"/>
              <w:rPr>
                <w:ins w:id="473" w:author="Chungpth" w:date="2021-08-19T21:13:00Z"/>
                <w:b/>
                <w:sz w:val="28"/>
                <w:szCs w:val="28"/>
              </w:rPr>
            </w:pPr>
            <w:ins w:id="474" w:author="Chungpth" w:date="2021-08-19T21:13:00Z">
              <w:r w:rsidRPr="003D1C86">
                <w:rPr>
                  <w:b/>
                  <w:sz w:val="28"/>
                  <w:szCs w:val="28"/>
                </w:rPr>
                <w:t>Dữ liệu liên quan (C/R/U/D)</w:t>
              </w:r>
            </w:ins>
          </w:p>
        </w:tc>
      </w:tr>
      <w:tr w:rsidR="002634DA" w:rsidRPr="003D1C86" w14:paraId="2A607547" w14:textId="77777777" w:rsidTr="002634DA">
        <w:trPr>
          <w:ins w:id="475" w:author="Chungpth" w:date="2021-08-19T21:13:00Z"/>
        </w:trPr>
        <w:tc>
          <w:tcPr>
            <w:tcW w:w="4242" w:type="dxa"/>
          </w:tcPr>
          <w:p w14:paraId="7FC838B3" w14:textId="764EEAC4" w:rsidR="002634DA" w:rsidRPr="003D1C86" w:rsidRDefault="002634DA">
            <w:pPr>
              <w:pStyle w:val="Sothutu-1so"/>
              <w:numPr>
                <w:ilvl w:val="0"/>
                <w:numId w:val="56"/>
              </w:numPr>
              <w:rPr>
                <w:ins w:id="476" w:author="Chungpth" w:date="2021-08-19T21:13:00Z"/>
                <w:sz w:val="28"/>
                <w:szCs w:val="28"/>
              </w:rPr>
              <w:pPrChange w:id="477" w:author="Chungpth" w:date="2021-08-19T21:14:00Z">
                <w:pPr>
                  <w:pStyle w:val="Sothutu-1so"/>
                  <w:numPr>
                    <w:numId w:val="0"/>
                  </w:numPr>
                  <w:tabs>
                    <w:tab w:val="clear" w:pos="360"/>
                  </w:tabs>
                  <w:ind w:left="0" w:firstLine="0"/>
                </w:pPr>
              </w:pPrChange>
            </w:pPr>
            <w:commentRangeStart w:id="478"/>
            <w:commentRangeStart w:id="479"/>
            <w:ins w:id="480" w:author="Chungpth" w:date="2021-08-19T21:14:00Z">
              <w:r w:rsidRPr="003D1C86">
                <w:rPr>
                  <w:sz w:val="28"/>
                  <w:szCs w:val="28"/>
                </w:rPr>
                <w:t xml:space="preserve">SYSTEM ADMIN, SALES ADMIN, GSBH </w:t>
              </w:r>
              <w:commentRangeEnd w:id="478"/>
              <w:r>
                <w:rPr>
                  <w:rStyle w:val="CommentReference"/>
                  <w:snapToGrid w:val="0"/>
                </w:rPr>
                <w:commentReference w:id="478"/>
              </w:r>
            </w:ins>
            <w:commentRangeEnd w:id="479"/>
            <w:ins w:id="481" w:author="Chungpth" w:date="2021-08-19T21:23:00Z">
              <w:r w:rsidR="004D49DA">
                <w:rPr>
                  <w:rStyle w:val="CommentReference"/>
                  <w:snapToGrid w:val="0"/>
                </w:rPr>
                <w:commentReference w:id="479"/>
              </w:r>
            </w:ins>
          </w:p>
        </w:tc>
        <w:tc>
          <w:tcPr>
            <w:tcW w:w="4910" w:type="dxa"/>
          </w:tcPr>
          <w:p w14:paraId="4825244D" w14:textId="77777777" w:rsidR="002634DA" w:rsidRDefault="002634DA" w:rsidP="002634DA">
            <w:pPr>
              <w:pStyle w:val="Sothutu-1so"/>
              <w:numPr>
                <w:ilvl w:val="0"/>
                <w:numId w:val="56"/>
              </w:numPr>
              <w:rPr>
                <w:ins w:id="482" w:author="Chungpth" w:date="2021-08-19T21:15:00Z"/>
                <w:sz w:val="28"/>
                <w:szCs w:val="28"/>
              </w:rPr>
            </w:pPr>
            <w:ins w:id="483" w:author="Chungpth" w:date="2021-08-19T21:15:00Z">
              <w:r>
                <w:rPr>
                  <w:sz w:val="28"/>
                  <w:szCs w:val="28"/>
                </w:rPr>
                <w:t>Hệ thống hiện thị thông tin:</w:t>
              </w:r>
            </w:ins>
          </w:p>
          <w:p w14:paraId="4B837AB2" w14:textId="77777777" w:rsidR="002634DA" w:rsidRPr="003D1C86" w:rsidRDefault="002634DA" w:rsidP="002634DA">
            <w:pPr>
              <w:pStyle w:val="Sothutu-1so"/>
              <w:numPr>
                <w:ilvl w:val="0"/>
                <w:numId w:val="0"/>
              </w:numPr>
              <w:ind w:left="360"/>
              <w:rPr>
                <w:ins w:id="484" w:author="Chungpth" w:date="2021-08-19T21:15:00Z"/>
                <w:sz w:val="28"/>
                <w:szCs w:val="28"/>
              </w:rPr>
            </w:pPr>
            <w:ins w:id="485" w:author="Chungpth" w:date="2021-08-19T21:15:00Z">
              <w:r w:rsidRPr="003D1C86">
                <w:rPr>
                  <w:sz w:val="28"/>
                  <w:szCs w:val="28"/>
                </w:rPr>
                <w:t xml:space="preserve">- Thông tin phân bổ chỉ tiêu KPI theo NVBH  của NPP phụ trách ở kỳ hiện tại </w:t>
              </w:r>
            </w:ins>
          </w:p>
          <w:p w14:paraId="0E06E89E" w14:textId="77777777" w:rsidR="002634DA" w:rsidRPr="003D1C86" w:rsidRDefault="002634DA" w:rsidP="002634DA">
            <w:pPr>
              <w:pStyle w:val="Sothutu-1so"/>
              <w:numPr>
                <w:ilvl w:val="0"/>
                <w:numId w:val="0"/>
              </w:numPr>
              <w:ind w:left="360"/>
              <w:rPr>
                <w:ins w:id="486" w:author="Chungpth" w:date="2021-08-19T21:15:00Z"/>
                <w:sz w:val="28"/>
                <w:szCs w:val="28"/>
              </w:rPr>
            </w:pPr>
            <w:ins w:id="487" w:author="Chungpth" w:date="2021-08-19T21:15:00Z">
              <w:r w:rsidRPr="003D1C86">
                <w:rPr>
                  <w:sz w:val="28"/>
                  <w:szCs w:val="28"/>
                </w:rPr>
                <w:t xml:space="preserve">    + Nếu thông tin đã được phân bổ trước đó thì hiển thị thông tin đã phân bổ, nếu chưa phân bổ thì các trường phân bổ để trống.</w:t>
              </w:r>
            </w:ins>
          </w:p>
          <w:p w14:paraId="3A16A2BB" w14:textId="77777777" w:rsidR="002634DA" w:rsidRPr="003D1C86" w:rsidRDefault="002634DA" w:rsidP="002634DA">
            <w:pPr>
              <w:pStyle w:val="Sothutu-1so"/>
              <w:numPr>
                <w:ilvl w:val="0"/>
                <w:numId w:val="0"/>
              </w:numPr>
              <w:ind w:left="360"/>
              <w:rPr>
                <w:ins w:id="488" w:author="Chungpth" w:date="2021-08-19T21:15:00Z"/>
                <w:sz w:val="28"/>
                <w:szCs w:val="28"/>
              </w:rPr>
            </w:pPr>
            <w:ins w:id="489" w:author="Chungpth" w:date="2021-08-19T21:15:00Z">
              <w:r w:rsidRPr="003D1C86">
                <w:rPr>
                  <w:sz w:val="28"/>
                  <w:szCs w:val="28"/>
                </w:rPr>
                <w:t xml:space="preserve">    + Cho phép tìm kiếm thông tin phân bổ</w:t>
              </w:r>
            </w:ins>
          </w:p>
          <w:p w14:paraId="116DB5A8" w14:textId="77777777" w:rsidR="002634DA" w:rsidRPr="003D1C86" w:rsidRDefault="002634DA" w:rsidP="002634DA">
            <w:pPr>
              <w:pStyle w:val="Sothutu-1so"/>
              <w:numPr>
                <w:ilvl w:val="0"/>
                <w:numId w:val="0"/>
              </w:numPr>
              <w:ind w:left="360"/>
              <w:rPr>
                <w:ins w:id="490" w:author="Chungpth" w:date="2021-08-19T21:15:00Z"/>
                <w:sz w:val="28"/>
                <w:szCs w:val="28"/>
              </w:rPr>
            </w:pPr>
            <w:ins w:id="491" w:author="Chungpth" w:date="2021-08-19T21:15:00Z">
              <w:r w:rsidRPr="003D1C86">
                <w:rPr>
                  <w:sz w:val="28"/>
                  <w:szCs w:val="28"/>
                </w:rPr>
                <w:t xml:space="preserve">    + Cho phép phân bổ đối với kỳ &gt;= kỳ hiện tại. </w:t>
              </w:r>
            </w:ins>
          </w:p>
          <w:p w14:paraId="38DE99B7" w14:textId="77777777" w:rsidR="002634DA" w:rsidRPr="003D1C86" w:rsidRDefault="002634DA" w:rsidP="002634DA">
            <w:pPr>
              <w:pStyle w:val="Sothutu-1so"/>
              <w:numPr>
                <w:ilvl w:val="0"/>
                <w:numId w:val="0"/>
              </w:numPr>
              <w:ind w:left="360"/>
              <w:rPr>
                <w:ins w:id="492" w:author="Chungpth" w:date="2021-08-19T21:15:00Z"/>
                <w:sz w:val="28"/>
                <w:szCs w:val="28"/>
              </w:rPr>
            </w:pPr>
            <w:ins w:id="493" w:author="Chungpth" w:date="2021-08-19T21:15:00Z">
              <w:r w:rsidRPr="003D1C86">
                <w:rPr>
                  <w:sz w:val="28"/>
                  <w:szCs w:val="28"/>
                </w:rPr>
                <w:lastRenderedPageBreak/>
                <w:t xml:space="preserve">    + Đối với acc GSBH khi vào phân bổ cho kỳ hiện tại thì chỉ được phân bổ trước ngày 05 hàng tháng, Sau ngày 05 sẽ tự động bị khoá, khi bị khoá sẽ không được phân bổ ở chu kỳ hiện tại (Vẫn cho phân bổ ở kỳ &gt; kỳ hiện tại).</w:t>
              </w:r>
            </w:ins>
          </w:p>
          <w:p w14:paraId="4EBBD759" w14:textId="10F9F975" w:rsidR="002634DA" w:rsidRDefault="002634DA" w:rsidP="002634DA">
            <w:pPr>
              <w:pStyle w:val="ListParagraph"/>
              <w:keepLines/>
              <w:numPr>
                <w:ilvl w:val="0"/>
                <w:numId w:val="19"/>
              </w:numPr>
              <w:spacing w:before="0" w:after="120" w:line="240" w:lineRule="atLeast"/>
              <w:jc w:val="both"/>
              <w:rPr>
                <w:ins w:id="494" w:author="Chungpth" w:date="2021-08-19T21:16:00Z"/>
                <w:sz w:val="28"/>
                <w:szCs w:val="28"/>
              </w:rPr>
            </w:pPr>
            <w:ins w:id="495" w:author="Chungpth" w:date="2021-08-19T21:15:00Z">
              <w:r w:rsidRPr="003D1C86">
                <w:rPr>
                  <w:sz w:val="28"/>
                  <w:szCs w:val="28"/>
                </w:rPr>
                <w:t>Các tài khoản khóa, cho phép System Admin thực hiện mở để điều chỉnh phân bổ chỉ tiêu cho GSBH trong 1 thời gian nhất định trong chức năng Quản lý đơn vị và nhân viên</w:t>
              </w:r>
            </w:ins>
          </w:p>
          <w:p w14:paraId="1CE65DE1" w14:textId="77777777" w:rsidR="002634DA" w:rsidRPr="003D1C86" w:rsidRDefault="002634DA" w:rsidP="002634DA">
            <w:pPr>
              <w:keepLines/>
              <w:spacing w:after="120" w:line="240" w:lineRule="atLeast"/>
              <w:ind w:left="72"/>
              <w:jc w:val="both"/>
              <w:rPr>
                <w:ins w:id="496" w:author="Chungpth" w:date="2021-08-19T21:16:00Z"/>
                <w:sz w:val="28"/>
                <w:szCs w:val="28"/>
              </w:rPr>
            </w:pPr>
            <w:ins w:id="497" w:author="Chungpth" w:date="2021-08-19T21:16:00Z">
              <w:r w:rsidRPr="003D1C86">
                <w:rPr>
                  <w:sz w:val="28"/>
                  <w:szCs w:val="28"/>
                </w:rPr>
                <w:t>Các acc khác được phân bổ từ tháng hiên tại trở lên ASM, RSM, các tài khoản HO được phân quyền.</w:t>
              </w:r>
            </w:ins>
          </w:p>
          <w:p w14:paraId="60E3C416" w14:textId="4CAC4B11" w:rsidR="002634DA" w:rsidRPr="003D1C86" w:rsidRDefault="002634DA" w:rsidP="002634DA">
            <w:pPr>
              <w:pStyle w:val="ListParagraph"/>
              <w:keepLines/>
              <w:numPr>
                <w:ilvl w:val="0"/>
                <w:numId w:val="19"/>
              </w:numPr>
              <w:spacing w:before="0" w:after="120" w:line="240" w:lineRule="atLeast"/>
              <w:jc w:val="both"/>
              <w:rPr>
                <w:ins w:id="498" w:author="Chungpth" w:date="2021-08-19T21:15:00Z"/>
                <w:sz w:val="28"/>
                <w:szCs w:val="28"/>
              </w:rPr>
            </w:pPr>
            <w:ins w:id="499" w:author="Chungpth" w:date="2021-08-19T21:16:00Z">
              <w:r w:rsidRPr="003D1C86">
                <w:rPr>
                  <w:sz w:val="28"/>
                  <w:szCs w:val="28"/>
                </w:rPr>
                <w:t>Cho phép System Admin được chủ động phân quyền chức năng này.</w:t>
              </w:r>
            </w:ins>
          </w:p>
          <w:p w14:paraId="3F3436EB" w14:textId="3E687389" w:rsidR="002634DA" w:rsidRPr="003D1C86" w:rsidRDefault="002634DA">
            <w:pPr>
              <w:pStyle w:val="Sothutu-1so"/>
              <w:numPr>
                <w:ilvl w:val="0"/>
                <w:numId w:val="0"/>
              </w:numPr>
              <w:ind w:left="720"/>
              <w:rPr>
                <w:ins w:id="500" w:author="Chungpth" w:date="2021-08-19T21:13:00Z"/>
                <w:sz w:val="28"/>
                <w:szCs w:val="28"/>
              </w:rPr>
              <w:pPrChange w:id="501" w:author="Chungpth" w:date="2021-08-19T21:15:00Z">
                <w:pPr>
                  <w:pStyle w:val="Sothutu-1so"/>
                  <w:numPr>
                    <w:numId w:val="35"/>
                  </w:numPr>
                  <w:tabs>
                    <w:tab w:val="clear" w:pos="360"/>
                  </w:tabs>
                </w:pPr>
              </w:pPrChange>
            </w:pPr>
            <w:ins w:id="502" w:author="Chungpth" w:date="2021-08-19T21:13:00Z">
              <w:r w:rsidRPr="003D1C86">
                <w:rPr>
                  <w:sz w:val="28"/>
                  <w:szCs w:val="28"/>
                </w:rPr>
                <w:t xml:space="preserve"> </w:t>
              </w:r>
            </w:ins>
          </w:p>
          <w:p w14:paraId="512BB401" w14:textId="77777777" w:rsidR="002634DA" w:rsidRPr="003D1C86" w:rsidRDefault="002634DA" w:rsidP="00BB5369">
            <w:pPr>
              <w:pStyle w:val="Sothutu-1so"/>
              <w:numPr>
                <w:ilvl w:val="0"/>
                <w:numId w:val="0"/>
              </w:numPr>
              <w:ind w:left="720"/>
              <w:rPr>
                <w:ins w:id="503" w:author="Chungpth" w:date="2021-08-19T21:13:00Z"/>
                <w:sz w:val="28"/>
                <w:szCs w:val="28"/>
              </w:rPr>
            </w:pPr>
          </w:p>
        </w:tc>
        <w:tc>
          <w:tcPr>
            <w:tcW w:w="1445" w:type="dxa"/>
          </w:tcPr>
          <w:p w14:paraId="14A57404" w14:textId="4932CB5A" w:rsidR="002634DA" w:rsidRPr="003D1C86" w:rsidRDefault="002634DA" w:rsidP="00BB5369">
            <w:pPr>
              <w:ind w:left="0"/>
              <w:jc w:val="both"/>
              <w:rPr>
                <w:ins w:id="504" w:author="Chungpth" w:date="2021-08-19T21:13:00Z"/>
                <w:sz w:val="28"/>
                <w:szCs w:val="28"/>
              </w:rPr>
            </w:pPr>
            <w:ins w:id="505" w:author="Chungpth" w:date="2021-08-19T21:13:00Z">
              <w:r w:rsidRPr="003D1C86">
                <w:rPr>
                  <w:sz w:val="28"/>
                  <w:szCs w:val="28"/>
                </w:rPr>
                <w:lastRenderedPageBreak/>
                <w:t>R</w:t>
              </w:r>
            </w:ins>
            <w:ins w:id="506" w:author="Chungpth" w:date="2021-08-19T21:16:00Z">
              <w:r>
                <w:rPr>
                  <w:sz w:val="28"/>
                  <w:szCs w:val="28"/>
                </w:rPr>
                <w:t>/C/U</w:t>
              </w:r>
            </w:ins>
          </w:p>
        </w:tc>
      </w:tr>
      <w:tr w:rsidR="002634DA" w:rsidRPr="003D1C86" w14:paraId="67CDC797" w14:textId="77777777" w:rsidTr="002634DA">
        <w:trPr>
          <w:ins w:id="507" w:author="Chungpth" w:date="2021-08-19T21:13:00Z"/>
        </w:trPr>
        <w:tc>
          <w:tcPr>
            <w:tcW w:w="4242" w:type="dxa"/>
          </w:tcPr>
          <w:p w14:paraId="0BDD2397" w14:textId="77777777" w:rsidR="002634DA" w:rsidRPr="003D1C86" w:rsidRDefault="002634DA" w:rsidP="002634DA">
            <w:pPr>
              <w:pStyle w:val="Heading1"/>
              <w:numPr>
                <w:ilvl w:val="0"/>
                <w:numId w:val="12"/>
              </w:numPr>
              <w:rPr>
                <w:ins w:id="508" w:author="Chungpth" w:date="2021-08-19T21:17:00Z"/>
                <w:b w:val="0"/>
                <w:sz w:val="28"/>
                <w:szCs w:val="28"/>
              </w:rPr>
            </w:pPr>
            <w:ins w:id="509" w:author="Chungpth" w:date="2021-08-19T21:17:00Z">
              <w:r w:rsidRPr="003D1C86">
                <w:rPr>
                  <w:b w:val="0"/>
                  <w:sz w:val="28"/>
                  <w:szCs w:val="28"/>
                </w:rPr>
                <w:lastRenderedPageBreak/>
                <w:t>Chọn NPP cần phân bổ và nhấn tìm kiếm</w:t>
              </w:r>
            </w:ins>
          </w:p>
          <w:p w14:paraId="615BD864" w14:textId="0D18CF80" w:rsidR="002634DA" w:rsidRPr="003D1C86" w:rsidRDefault="002634DA" w:rsidP="00BB5369">
            <w:pPr>
              <w:pStyle w:val="Sothutu-1so"/>
              <w:numPr>
                <w:ilvl w:val="0"/>
                <w:numId w:val="0"/>
              </w:numPr>
              <w:ind w:left="360" w:hanging="360"/>
              <w:rPr>
                <w:ins w:id="510" w:author="Chungpth" w:date="2021-08-19T21:13:00Z"/>
                <w:sz w:val="28"/>
                <w:szCs w:val="28"/>
              </w:rPr>
            </w:pPr>
          </w:p>
        </w:tc>
        <w:tc>
          <w:tcPr>
            <w:tcW w:w="4910" w:type="dxa"/>
          </w:tcPr>
          <w:p w14:paraId="7A908DFC" w14:textId="77777777" w:rsidR="002634DA" w:rsidRPr="003D1C86" w:rsidRDefault="002634DA" w:rsidP="002634DA">
            <w:pPr>
              <w:pStyle w:val="Heading1"/>
              <w:numPr>
                <w:ilvl w:val="0"/>
                <w:numId w:val="12"/>
              </w:numPr>
              <w:rPr>
                <w:ins w:id="511" w:author="Chungpth" w:date="2021-08-19T21:17:00Z"/>
                <w:b w:val="0"/>
                <w:sz w:val="28"/>
                <w:szCs w:val="28"/>
              </w:rPr>
            </w:pPr>
            <w:ins w:id="512" w:author="Chungpth" w:date="2021-08-19T21:17:00Z">
              <w:r w:rsidRPr="003D1C86">
                <w:rPr>
                  <w:b w:val="0"/>
                  <w:sz w:val="28"/>
                  <w:szCs w:val="28"/>
                </w:rPr>
                <w:t>Hiển thị danh sách Nhân viên bán hàng của NPP được chọn để phân bổ. Thông tin phân bổ:</w:t>
              </w:r>
            </w:ins>
          </w:p>
          <w:p w14:paraId="16A3E60C" w14:textId="77777777" w:rsidR="002634DA" w:rsidRPr="003D1C86" w:rsidRDefault="002634DA" w:rsidP="002634DA">
            <w:pPr>
              <w:pStyle w:val="Sothutu-1so"/>
              <w:numPr>
                <w:ilvl w:val="0"/>
                <w:numId w:val="17"/>
              </w:numPr>
              <w:rPr>
                <w:ins w:id="513" w:author="Chungpth" w:date="2021-08-19T21:17:00Z"/>
                <w:sz w:val="28"/>
                <w:szCs w:val="28"/>
              </w:rPr>
            </w:pPr>
            <w:ins w:id="514" w:author="Chungpth" w:date="2021-08-19T21:17:00Z">
              <w:r w:rsidRPr="003D1C86">
                <w:rPr>
                  <w:sz w:val="28"/>
                  <w:szCs w:val="28"/>
                </w:rPr>
                <w:t>Đơn hàng thành công/chu kỳ: Nhập số lượng</w:t>
              </w:r>
            </w:ins>
          </w:p>
          <w:p w14:paraId="28BD2A9C" w14:textId="77777777" w:rsidR="002634DA" w:rsidRPr="003D1C86" w:rsidRDefault="002634DA" w:rsidP="002634DA">
            <w:pPr>
              <w:pStyle w:val="Sothutu-1so"/>
              <w:numPr>
                <w:ilvl w:val="0"/>
                <w:numId w:val="17"/>
              </w:numPr>
              <w:rPr>
                <w:ins w:id="515" w:author="Chungpth" w:date="2021-08-19T21:17:00Z"/>
                <w:sz w:val="28"/>
                <w:szCs w:val="28"/>
              </w:rPr>
            </w:pPr>
            <w:ins w:id="516" w:author="Chungpth" w:date="2021-08-19T21:17:00Z">
              <w:r w:rsidRPr="003D1C86">
                <w:rPr>
                  <w:sz w:val="28"/>
                  <w:szCs w:val="28"/>
                </w:rPr>
                <w:t>Bình quân sản lượng/đơn hàng: Nhập số lượng</w:t>
              </w:r>
            </w:ins>
          </w:p>
          <w:p w14:paraId="7C186AC0" w14:textId="77777777" w:rsidR="002634DA" w:rsidRPr="003D1C86" w:rsidRDefault="002634DA" w:rsidP="002634DA">
            <w:pPr>
              <w:pStyle w:val="Sothutu-1so"/>
              <w:numPr>
                <w:ilvl w:val="0"/>
                <w:numId w:val="17"/>
              </w:numPr>
              <w:rPr>
                <w:ins w:id="517" w:author="Chungpth" w:date="2021-08-19T21:17:00Z"/>
                <w:sz w:val="28"/>
                <w:szCs w:val="28"/>
              </w:rPr>
            </w:pPr>
            <w:ins w:id="518" w:author="Chungpth" w:date="2021-08-19T21:17:00Z">
              <w:r w:rsidRPr="003D1C86">
                <w:rPr>
                  <w:sz w:val="28"/>
                  <w:szCs w:val="28"/>
                </w:rPr>
                <w:t>SKU/đơn hàng: Nhập số lượng</w:t>
              </w:r>
            </w:ins>
          </w:p>
          <w:p w14:paraId="4FC43DE9" w14:textId="77777777" w:rsidR="002634DA" w:rsidRPr="003D1C86" w:rsidRDefault="002634DA" w:rsidP="002634DA">
            <w:pPr>
              <w:pStyle w:val="Sothutu-1so"/>
              <w:numPr>
                <w:ilvl w:val="0"/>
                <w:numId w:val="17"/>
              </w:numPr>
              <w:rPr>
                <w:ins w:id="519" w:author="Chungpth" w:date="2021-08-19T21:17:00Z"/>
                <w:sz w:val="28"/>
                <w:szCs w:val="28"/>
              </w:rPr>
            </w:pPr>
            <w:ins w:id="520" w:author="Chungpth" w:date="2021-08-19T21:17:00Z">
              <w:r w:rsidRPr="003D1C86">
                <w:rPr>
                  <w:sz w:val="28"/>
                  <w:szCs w:val="28"/>
                </w:rPr>
                <w:t>Bình quân doanh số/ đơn hàng: Nhập số tiền.</w:t>
              </w:r>
            </w:ins>
          </w:p>
          <w:p w14:paraId="3687FEB8" w14:textId="77777777" w:rsidR="002634DA" w:rsidRPr="00BB5369" w:rsidRDefault="002634DA" w:rsidP="002634DA">
            <w:pPr>
              <w:pStyle w:val="Sothutu-1so"/>
              <w:numPr>
                <w:ilvl w:val="0"/>
                <w:numId w:val="17"/>
              </w:numPr>
              <w:rPr>
                <w:ins w:id="521" w:author="Chungpth" w:date="2021-08-19T21:17:00Z"/>
                <w:sz w:val="28"/>
                <w:szCs w:val="28"/>
              </w:rPr>
            </w:pPr>
            <w:ins w:id="522" w:author="Chungpth" w:date="2021-08-19T21:17:00Z">
              <w:r w:rsidRPr="00BB5369">
                <w:rPr>
                  <w:sz w:val="28"/>
                  <w:szCs w:val="28"/>
                </w:rPr>
                <w:t>Số viếng thăm/chu kỳ: Nhập số nguyên dương hệ thống tự động thêm ký tự %</w:t>
              </w:r>
            </w:ins>
          </w:p>
          <w:p w14:paraId="1A43A1FA" w14:textId="77777777" w:rsidR="002634DA" w:rsidRPr="00BB5369" w:rsidRDefault="002634DA" w:rsidP="002634DA">
            <w:pPr>
              <w:pStyle w:val="Sothutu-1so"/>
              <w:numPr>
                <w:ilvl w:val="0"/>
                <w:numId w:val="17"/>
              </w:numPr>
              <w:rPr>
                <w:ins w:id="523" w:author="Chungpth" w:date="2021-08-19T21:17:00Z"/>
                <w:sz w:val="28"/>
                <w:szCs w:val="28"/>
              </w:rPr>
            </w:pPr>
            <w:ins w:id="524" w:author="Chungpth" w:date="2021-08-19T21:17:00Z">
              <w:r w:rsidRPr="00BB5369">
                <w:rPr>
                  <w:sz w:val="28"/>
                  <w:szCs w:val="28"/>
                </w:rPr>
                <w:t>Số đơn hàng giao thành công/chu kỳ: Nhập số nguyên dương hệ thống tự động thêm ký tự %</w:t>
              </w:r>
            </w:ins>
          </w:p>
          <w:p w14:paraId="7F577B79" w14:textId="2FA9B216" w:rsidR="002634DA" w:rsidRPr="003D1C86" w:rsidRDefault="002634DA" w:rsidP="002634DA">
            <w:pPr>
              <w:pStyle w:val="Sothutu-1so"/>
              <w:numPr>
                <w:ilvl w:val="0"/>
                <w:numId w:val="0"/>
              </w:numPr>
              <w:ind w:left="360"/>
              <w:rPr>
                <w:ins w:id="525" w:author="Chungpth" w:date="2021-08-19T21:13:00Z"/>
                <w:sz w:val="28"/>
                <w:szCs w:val="28"/>
              </w:rPr>
            </w:pPr>
            <w:ins w:id="526" w:author="Chungpth" w:date="2021-08-19T21:17:00Z">
              <w:r w:rsidRPr="00BB5369">
                <w:rPr>
                  <w:sz w:val="28"/>
                  <w:szCs w:val="28"/>
                </w:rPr>
                <w:t>Số đơn hàng thành công/ngày: Nhập số lượng là số nguyên dương</w:t>
              </w:r>
            </w:ins>
          </w:p>
        </w:tc>
        <w:tc>
          <w:tcPr>
            <w:tcW w:w="1445" w:type="dxa"/>
          </w:tcPr>
          <w:p w14:paraId="5A28BC54" w14:textId="6C9626F3" w:rsidR="002634DA" w:rsidRPr="003D1C86" w:rsidRDefault="00EC5D3F" w:rsidP="00BB5369">
            <w:pPr>
              <w:ind w:left="0"/>
              <w:jc w:val="both"/>
              <w:rPr>
                <w:ins w:id="527" w:author="Chungpth" w:date="2021-08-19T21:13:00Z"/>
                <w:sz w:val="28"/>
                <w:szCs w:val="28"/>
              </w:rPr>
            </w:pPr>
            <w:ins w:id="528" w:author="Chungpth" w:date="2021-08-20T08:06:00Z">
              <w:r>
                <w:rPr>
                  <w:sz w:val="28"/>
                  <w:szCs w:val="28"/>
                </w:rPr>
                <w:t>R</w:t>
              </w:r>
            </w:ins>
          </w:p>
        </w:tc>
      </w:tr>
      <w:tr w:rsidR="002634DA" w:rsidRPr="003D1C86" w14:paraId="4931E357" w14:textId="77777777" w:rsidTr="002634DA">
        <w:trPr>
          <w:ins w:id="529" w:author="Chungpth" w:date="2021-08-19T21:13:00Z"/>
        </w:trPr>
        <w:tc>
          <w:tcPr>
            <w:tcW w:w="4242" w:type="dxa"/>
          </w:tcPr>
          <w:p w14:paraId="5C6EED55" w14:textId="3EF75FFC" w:rsidR="002634DA" w:rsidRPr="003D1C86" w:rsidRDefault="002634DA">
            <w:pPr>
              <w:pStyle w:val="Sothutu-1so"/>
              <w:numPr>
                <w:ilvl w:val="0"/>
                <w:numId w:val="56"/>
              </w:numPr>
              <w:rPr>
                <w:ins w:id="530" w:author="Chungpth" w:date="2021-08-19T21:13:00Z"/>
                <w:sz w:val="28"/>
                <w:szCs w:val="28"/>
              </w:rPr>
              <w:pPrChange w:id="531" w:author="Chungpth" w:date="2021-08-19T21:14:00Z">
                <w:pPr>
                  <w:pStyle w:val="Sothutu-1so"/>
                  <w:numPr>
                    <w:numId w:val="35"/>
                  </w:numPr>
                  <w:tabs>
                    <w:tab w:val="clear" w:pos="360"/>
                  </w:tabs>
                </w:pPr>
              </w:pPrChange>
            </w:pPr>
            <w:ins w:id="532" w:author="Chungpth" w:date="2021-08-19T21:19:00Z">
              <w:r w:rsidRPr="003D1C86">
                <w:rPr>
                  <w:sz w:val="28"/>
                  <w:szCs w:val="28"/>
                </w:rPr>
                <w:t>Nhập thông tin phân bổ chọn Phân bổ</w:t>
              </w:r>
            </w:ins>
          </w:p>
        </w:tc>
        <w:tc>
          <w:tcPr>
            <w:tcW w:w="4910" w:type="dxa"/>
          </w:tcPr>
          <w:p w14:paraId="6D6A61D8" w14:textId="77777777" w:rsidR="002634DA" w:rsidRPr="003D1C86" w:rsidRDefault="002634DA" w:rsidP="002634DA">
            <w:pPr>
              <w:pStyle w:val="Heading1"/>
              <w:numPr>
                <w:ilvl w:val="0"/>
                <w:numId w:val="12"/>
              </w:numPr>
              <w:rPr>
                <w:ins w:id="533" w:author="Chungpth" w:date="2021-08-19T21:19:00Z"/>
                <w:b w:val="0"/>
                <w:sz w:val="28"/>
                <w:szCs w:val="28"/>
              </w:rPr>
            </w:pPr>
            <w:ins w:id="534" w:author="Chungpth" w:date="2021-08-19T21:19:00Z">
              <w:r w:rsidRPr="003D1C86">
                <w:rPr>
                  <w:b w:val="0"/>
                  <w:sz w:val="28"/>
                  <w:szCs w:val="28"/>
                </w:rPr>
                <w:t xml:space="preserve">Nếu ở kỳ hiện tại trở lên thực hiện lưu lại thành công. Nếu ở kỳ &lt; kỳ hiện tại thì hiển thị cảnh báo “Chu kỳ phải lớn hơn hay bằng chu kỳ hiện tại. Vui lòng chọn lại”  </w:t>
              </w:r>
            </w:ins>
          </w:p>
          <w:p w14:paraId="25388DE3" w14:textId="77777777" w:rsidR="002634DA" w:rsidRPr="003D1C86" w:rsidRDefault="002634DA" w:rsidP="002634DA">
            <w:pPr>
              <w:pStyle w:val="Sothutu-1so"/>
              <w:numPr>
                <w:ilvl w:val="0"/>
                <w:numId w:val="0"/>
              </w:numPr>
              <w:ind w:left="882"/>
              <w:rPr>
                <w:ins w:id="535" w:author="Chungpth" w:date="2021-08-19T21:19:00Z"/>
                <w:sz w:val="28"/>
                <w:szCs w:val="28"/>
              </w:rPr>
            </w:pPr>
            <w:ins w:id="536" w:author="Chungpth" w:date="2021-08-19T21:19:00Z">
              <w:r w:rsidRPr="003D1C86">
                <w:rPr>
                  <w:sz w:val="28"/>
                  <w:szCs w:val="28"/>
                </w:rPr>
                <w:t xml:space="preserve">    + Đối với acc GSBH (Bị khoá)  khi vào phân bổ chọn kỳ = tháng </w:t>
              </w:r>
              <w:r w:rsidRPr="003D1C86">
                <w:rPr>
                  <w:sz w:val="28"/>
                  <w:szCs w:val="28"/>
                </w:rPr>
                <w:lastRenderedPageBreak/>
                <w:t>hiện tại nhập thông tin phân bổ và chọn nút phân bổ. hiển thị cảnh báo “Chu kỳ phải lớn hơn chu kỳ hiện tại. Vui lòng chọn lại” Nếu phân bổ cho kỳ &gt; kỳ hiện tại thì vẫn cho phân bổ.</w:t>
              </w:r>
            </w:ins>
          </w:p>
          <w:p w14:paraId="2693AAED" w14:textId="38176A8B" w:rsidR="002634DA" w:rsidRPr="003D1C86" w:rsidRDefault="002634DA">
            <w:pPr>
              <w:pStyle w:val="Sothutu-1so"/>
              <w:numPr>
                <w:ilvl w:val="0"/>
                <w:numId w:val="0"/>
              </w:numPr>
              <w:ind w:left="720"/>
              <w:rPr>
                <w:ins w:id="537" w:author="Chungpth" w:date="2021-08-19T21:13:00Z"/>
                <w:sz w:val="28"/>
                <w:szCs w:val="28"/>
              </w:rPr>
              <w:pPrChange w:id="538" w:author="Chungpth" w:date="2021-08-19T21:19:00Z">
                <w:pPr>
                  <w:pStyle w:val="Sothutu-1so"/>
                  <w:numPr>
                    <w:numId w:val="35"/>
                  </w:numPr>
                  <w:tabs>
                    <w:tab w:val="clear" w:pos="360"/>
                  </w:tabs>
                </w:pPr>
              </w:pPrChange>
            </w:pPr>
            <w:ins w:id="539" w:author="Chungpth" w:date="2021-08-19T21:19:00Z">
              <w:r w:rsidRPr="003D1C86">
                <w:rPr>
                  <w:sz w:val="28"/>
                  <w:szCs w:val="28"/>
                </w:rPr>
                <w:t xml:space="preserve"> + Đối với acc GSBH (không bị  khoá)  thì vẫn được phân bổ bình thường</w:t>
              </w:r>
            </w:ins>
          </w:p>
        </w:tc>
        <w:tc>
          <w:tcPr>
            <w:tcW w:w="1445" w:type="dxa"/>
          </w:tcPr>
          <w:p w14:paraId="0A10FFCC" w14:textId="5EBC1720" w:rsidR="002634DA" w:rsidRPr="003D1C86" w:rsidRDefault="00EC5D3F" w:rsidP="002634DA">
            <w:pPr>
              <w:ind w:left="0"/>
              <w:jc w:val="both"/>
              <w:rPr>
                <w:ins w:id="540" w:author="Chungpth" w:date="2021-08-19T21:13:00Z"/>
                <w:sz w:val="28"/>
                <w:szCs w:val="28"/>
              </w:rPr>
            </w:pPr>
            <w:ins w:id="541" w:author="Chungpth" w:date="2021-08-20T08:07:00Z">
              <w:r>
                <w:rPr>
                  <w:sz w:val="28"/>
                  <w:szCs w:val="28"/>
                </w:rPr>
                <w:lastRenderedPageBreak/>
                <w:t>C/U</w:t>
              </w:r>
            </w:ins>
          </w:p>
        </w:tc>
      </w:tr>
      <w:tr w:rsidR="002634DA" w:rsidRPr="003D1C86" w14:paraId="146CA77B" w14:textId="77777777" w:rsidTr="002634DA">
        <w:trPr>
          <w:ins w:id="542" w:author="Chungpth" w:date="2021-08-19T21:13:00Z"/>
        </w:trPr>
        <w:tc>
          <w:tcPr>
            <w:tcW w:w="4242" w:type="dxa"/>
          </w:tcPr>
          <w:p w14:paraId="19EB5D38" w14:textId="02136E7C" w:rsidR="002634DA" w:rsidRPr="003D1C86" w:rsidRDefault="002634DA">
            <w:pPr>
              <w:pStyle w:val="Sothutu-1so"/>
              <w:numPr>
                <w:ilvl w:val="0"/>
                <w:numId w:val="12"/>
              </w:numPr>
              <w:rPr>
                <w:ins w:id="543" w:author="Chungpth" w:date="2021-08-19T21:13:00Z"/>
                <w:sz w:val="28"/>
                <w:szCs w:val="28"/>
              </w:rPr>
              <w:pPrChange w:id="544" w:author="Chungpth" w:date="2021-08-19T21:20:00Z">
                <w:pPr>
                  <w:pStyle w:val="Sothutu-1so"/>
                  <w:numPr>
                    <w:numId w:val="35"/>
                  </w:numPr>
                  <w:tabs>
                    <w:tab w:val="clear" w:pos="360"/>
                  </w:tabs>
                </w:pPr>
              </w:pPrChange>
            </w:pPr>
            <w:ins w:id="545" w:author="Chungpth" w:date="2021-08-19T21:19:00Z">
              <w:r w:rsidRPr="003D1C86">
                <w:rPr>
                  <w:sz w:val="28"/>
                  <w:szCs w:val="28"/>
                </w:rPr>
                <w:t>Tải file mẫu</w:t>
              </w:r>
            </w:ins>
          </w:p>
        </w:tc>
        <w:tc>
          <w:tcPr>
            <w:tcW w:w="4910" w:type="dxa"/>
          </w:tcPr>
          <w:p w14:paraId="7DA91C02" w14:textId="77777777" w:rsidR="002634DA" w:rsidRPr="003D1C86" w:rsidRDefault="002634DA" w:rsidP="002634DA">
            <w:pPr>
              <w:pStyle w:val="Heading1"/>
              <w:numPr>
                <w:ilvl w:val="0"/>
                <w:numId w:val="12"/>
              </w:numPr>
              <w:rPr>
                <w:ins w:id="546" w:author="Chungpth" w:date="2021-08-19T21:19:00Z"/>
                <w:b w:val="0"/>
                <w:sz w:val="28"/>
                <w:szCs w:val="28"/>
              </w:rPr>
            </w:pPr>
            <w:ins w:id="547" w:author="Chungpth" w:date="2021-08-19T21:19:00Z">
              <w:r w:rsidRPr="003D1C86">
                <w:rPr>
                  <w:b w:val="0"/>
                  <w:sz w:val="28"/>
                  <w:szCs w:val="28"/>
                </w:rPr>
                <w:t>Hiển thị file mẫu để người dùng nhập thông tin file mẫu import.</w:t>
              </w:r>
            </w:ins>
          </w:p>
          <w:p w14:paraId="5BA46658" w14:textId="77777777" w:rsidR="002634DA" w:rsidRPr="003D1C86" w:rsidRDefault="002634DA" w:rsidP="002634DA">
            <w:pPr>
              <w:pStyle w:val="Sothutu-1so"/>
              <w:numPr>
                <w:ilvl w:val="0"/>
                <w:numId w:val="0"/>
              </w:numPr>
              <w:ind w:left="882"/>
              <w:rPr>
                <w:ins w:id="548" w:author="Chungpth" w:date="2021-08-19T21:19:00Z"/>
                <w:sz w:val="28"/>
                <w:szCs w:val="28"/>
              </w:rPr>
            </w:pPr>
            <w:ins w:id="549" w:author="Chungpth" w:date="2021-08-19T21:19:00Z">
              <w:r w:rsidRPr="003D1C86">
                <w:rPr>
                  <w:sz w:val="28"/>
                  <w:szCs w:val="28"/>
                </w:rPr>
                <w:t>File mẫu đầy đủ thông tin:</w:t>
              </w:r>
            </w:ins>
          </w:p>
          <w:p w14:paraId="4CF73448" w14:textId="77777777" w:rsidR="002634DA" w:rsidRPr="003D1C86" w:rsidRDefault="002634DA" w:rsidP="002634DA">
            <w:pPr>
              <w:pStyle w:val="Sothutu-1so"/>
              <w:numPr>
                <w:ilvl w:val="0"/>
                <w:numId w:val="17"/>
              </w:numPr>
              <w:rPr>
                <w:ins w:id="550" w:author="Chungpth" w:date="2021-08-19T21:19:00Z"/>
                <w:sz w:val="28"/>
                <w:szCs w:val="28"/>
              </w:rPr>
            </w:pPr>
            <w:ins w:id="551" w:author="Chungpth" w:date="2021-08-19T21:19:00Z">
              <w:r w:rsidRPr="003D1C86">
                <w:rPr>
                  <w:sz w:val="28"/>
                  <w:szCs w:val="28"/>
                </w:rPr>
                <w:t>Mã NPP</w:t>
              </w:r>
            </w:ins>
          </w:p>
          <w:p w14:paraId="429D80BA" w14:textId="77777777" w:rsidR="002634DA" w:rsidRPr="003D1C86" w:rsidRDefault="002634DA" w:rsidP="002634DA">
            <w:pPr>
              <w:pStyle w:val="Sothutu-1so"/>
              <w:numPr>
                <w:ilvl w:val="0"/>
                <w:numId w:val="17"/>
              </w:numPr>
              <w:rPr>
                <w:ins w:id="552" w:author="Chungpth" w:date="2021-08-19T21:19:00Z"/>
                <w:sz w:val="28"/>
                <w:szCs w:val="28"/>
              </w:rPr>
            </w:pPr>
            <w:ins w:id="553" w:author="Chungpth" w:date="2021-08-19T21:19:00Z">
              <w:r w:rsidRPr="003D1C86">
                <w:rPr>
                  <w:sz w:val="28"/>
                  <w:szCs w:val="28"/>
                </w:rPr>
                <w:t>Tên NPP</w:t>
              </w:r>
            </w:ins>
          </w:p>
          <w:p w14:paraId="2F603FDB" w14:textId="77777777" w:rsidR="002634DA" w:rsidRPr="003D1C86" w:rsidRDefault="002634DA" w:rsidP="002634DA">
            <w:pPr>
              <w:pStyle w:val="Sothutu-1so"/>
              <w:numPr>
                <w:ilvl w:val="0"/>
                <w:numId w:val="17"/>
              </w:numPr>
              <w:rPr>
                <w:ins w:id="554" w:author="Chungpth" w:date="2021-08-19T21:19:00Z"/>
                <w:sz w:val="28"/>
                <w:szCs w:val="28"/>
              </w:rPr>
            </w:pPr>
            <w:ins w:id="555" w:author="Chungpth" w:date="2021-08-19T21:19:00Z">
              <w:r w:rsidRPr="003D1C86">
                <w:rPr>
                  <w:sz w:val="28"/>
                  <w:szCs w:val="28"/>
                </w:rPr>
                <w:t>Mã NVBH</w:t>
              </w:r>
            </w:ins>
          </w:p>
          <w:p w14:paraId="1A7E77B2" w14:textId="77777777" w:rsidR="002634DA" w:rsidRPr="003D1C86" w:rsidRDefault="002634DA" w:rsidP="002634DA">
            <w:pPr>
              <w:pStyle w:val="Sothutu-1so"/>
              <w:numPr>
                <w:ilvl w:val="0"/>
                <w:numId w:val="17"/>
              </w:numPr>
              <w:rPr>
                <w:ins w:id="556" w:author="Chungpth" w:date="2021-08-19T21:19:00Z"/>
                <w:sz w:val="28"/>
                <w:szCs w:val="28"/>
              </w:rPr>
            </w:pPr>
            <w:ins w:id="557" w:author="Chungpth" w:date="2021-08-19T21:19:00Z">
              <w:r w:rsidRPr="003D1C86">
                <w:rPr>
                  <w:sz w:val="28"/>
                  <w:szCs w:val="28"/>
                </w:rPr>
                <w:t>Tên NVBH</w:t>
              </w:r>
            </w:ins>
          </w:p>
          <w:p w14:paraId="00C2B7EB" w14:textId="77777777" w:rsidR="002634DA" w:rsidRPr="003D1C86" w:rsidRDefault="002634DA" w:rsidP="002634DA">
            <w:pPr>
              <w:pStyle w:val="Sothutu-1so"/>
              <w:numPr>
                <w:ilvl w:val="0"/>
                <w:numId w:val="17"/>
              </w:numPr>
              <w:rPr>
                <w:ins w:id="558" w:author="Chungpth" w:date="2021-08-19T21:19:00Z"/>
                <w:sz w:val="28"/>
                <w:szCs w:val="28"/>
              </w:rPr>
            </w:pPr>
            <w:ins w:id="559" w:author="Chungpth" w:date="2021-08-19T21:19:00Z">
              <w:r w:rsidRPr="003D1C86">
                <w:rPr>
                  <w:sz w:val="28"/>
                  <w:szCs w:val="28"/>
                </w:rPr>
                <w:t>Năm:</w:t>
              </w:r>
            </w:ins>
          </w:p>
          <w:p w14:paraId="49165417" w14:textId="77777777" w:rsidR="002634DA" w:rsidRPr="003D1C86" w:rsidRDefault="002634DA" w:rsidP="002634DA">
            <w:pPr>
              <w:pStyle w:val="Sothutu-1so"/>
              <w:numPr>
                <w:ilvl w:val="0"/>
                <w:numId w:val="17"/>
              </w:numPr>
              <w:rPr>
                <w:ins w:id="560" w:author="Chungpth" w:date="2021-08-19T21:19:00Z"/>
                <w:sz w:val="28"/>
                <w:szCs w:val="28"/>
              </w:rPr>
            </w:pPr>
            <w:ins w:id="561" w:author="Chungpth" w:date="2021-08-19T21:19:00Z">
              <w:r w:rsidRPr="003D1C86">
                <w:rPr>
                  <w:sz w:val="28"/>
                  <w:szCs w:val="28"/>
                </w:rPr>
                <w:t>Chu kỳ: định dạng mm/yyyy</w:t>
              </w:r>
            </w:ins>
          </w:p>
          <w:p w14:paraId="78A4C627" w14:textId="77777777" w:rsidR="002634DA" w:rsidRPr="003D1C86" w:rsidRDefault="002634DA" w:rsidP="002634DA">
            <w:pPr>
              <w:pStyle w:val="Sothutu-1so"/>
              <w:numPr>
                <w:ilvl w:val="0"/>
                <w:numId w:val="17"/>
              </w:numPr>
              <w:rPr>
                <w:ins w:id="562" w:author="Chungpth" w:date="2021-08-19T21:19:00Z"/>
                <w:sz w:val="28"/>
                <w:szCs w:val="28"/>
              </w:rPr>
            </w:pPr>
            <w:ins w:id="563" w:author="Chungpth" w:date="2021-08-19T21:19:00Z">
              <w:r w:rsidRPr="003D1C86">
                <w:rPr>
                  <w:sz w:val="28"/>
                  <w:szCs w:val="28"/>
                </w:rPr>
                <w:t>Đơn hàng thành công/chu kỳ: Nhập số lượng</w:t>
              </w:r>
            </w:ins>
          </w:p>
          <w:p w14:paraId="6452BCA1" w14:textId="77777777" w:rsidR="002634DA" w:rsidRPr="003D1C86" w:rsidRDefault="002634DA" w:rsidP="002634DA">
            <w:pPr>
              <w:pStyle w:val="Sothutu-1so"/>
              <w:numPr>
                <w:ilvl w:val="0"/>
                <w:numId w:val="17"/>
              </w:numPr>
              <w:rPr>
                <w:ins w:id="564" w:author="Chungpth" w:date="2021-08-19T21:19:00Z"/>
                <w:sz w:val="28"/>
                <w:szCs w:val="28"/>
              </w:rPr>
            </w:pPr>
            <w:ins w:id="565" w:author="Chungpth" w:date="2021-08-19T21:19:00Z">
              <w:r w:rsidRPr="003D1C86">
                <w:rPr>
                  <w:sz w:val="28"/>
                  <w:szCs w:val="28"/>
                </w:rPr>
                <w:t>Bình quân sản lượng/đơn hàng: Nhập số lượng</w:t>
              </w:r>
            </w:ins>
          </w:p>
          <w:p w14:paraId="551B4D12" w14:textId="77777777" w:rsidR="002634DA" w:rsidRPr="003D1C86" w:rsidRDefault="002634DA" w:rsidP="002634DA">
            <w:pPr>
              <w:pStyle w:val="Sothutu-1so"/>
              <w:numPr>
                <w:ilvl w:val="0"/>
                <w:numId w:val="17"/>
              </w:numPr>
              <w:rPr>
                <w:ins w:id="566" w:author="Chungpth" w:date="2021-08-19T21:19:00Z"/>
                <w:sz w:val="28"/>
                <w:szCs w:val="28"/>
              </w:rPr>
            </w:pPr>
            <w:ins w:id="567" w:author="Chungpth" w:date="2021-08-19T21:19:00Z">
              <w:r w:rsidRPr="003D1C86">
                <w:rPr>
                  <w:sz w:val="28"/>
                  <w:szCs w:val="28"/>
                </w:rPr>
                <w:t>SKU/đơn hàng: Nhập số lượng</w:t>
              </w:r>
            </w:ins>
          </w:p>
          <w:p w14:paraId="13688A8D" w14:textId="77777777" w:rsidR="002634DA" w:rsidRPr="003D1C86" w:rsidRDefault="002634DA" w:rsidP="002634DA">
            <w:pPr>
              <w:pStyle w:val="Sothutu-1so"/>
              <w:numPr>
                <w:ilvl w:val="0"/>
                <w:numId w:val="17"/>
              </w:numPr>
              <w:rPr>
                <w:ins w:id="568" w:author="Chungpth" w:date="2021-08-19T21:19:00Z"/>
                <w:sz w:val="28"/>
                <w:szCs w:val="28"/>
              </w:rPr>
            </w:pPr>
            <w:ins w:id="569" w:author="Chungpth" w:date="2021-08-19T21:19:00Z">
              <w:r w:rsidRPr="003D1C86">
                <w:rPr>
                  <w:sz w:val="28"/>
                  <w:szCs w:val="28"/>
                </w:rPr>
                <w:t>Bình quân doanh số/ đơn hàng: Nhập số tiền.</w:t>
              </w:r>
            </w:ins>
          </w:p>
          <w:p w14:paraId="2C9802FD" w14:textId="77777777" w:rsidR="002634DA" w:rsidRPr="003D1C86" w:rsidRDefault="002634DA" w:rsidP="002634DA">
            <w:pPr>
              <w:pStyle w:val="Sothutu-1so"/>
              <w:numPr>
                <w:ilvl w:val="0"/>
                <w:numId w:val="0"/>
              </w:numPr>
              <w:ind w:left="435"/>
              <w:rPr>
                <w:ins w:id="570" w:author="Chungpth" w:date="2021-08-19T21:19:00Z"/>
                <w:sz w:val="28"/>
                <w:szCs w:val="28"/>
              </w:rPr>
            </w:pPr>
            <w:ins w:id="571" w:author="Chungpth" w:date="2021-08-19T21:19:00Z">
              <w:r w:rsidRPr="003D1C86">
                <w:rPr>
                  <w:sz w:val="28"/>
                  <w:szCs w:val="28"/>
                </w:rPr>
                <w:t>Trên file mẫu bổ sung thêm các cột:</w:t>
              </w:r>
            </w:ins>
          </w:p>
          <w:p w14:paraId="5EB76D7D" w14:textId="77777777" w:rsidR="002634DA" w:rsidRPr="00BB5369" w:rsidRDefault="002634DA" w:rsidP="002634DA">
            <w:pPr>
              <w:pStyle w:val="Sothutu-1so"/>
              <w:numPr>
                <w:ilvl w:val="0"/>
                <w:numId w:val="17"/>
              </w:numPr>
              <w:rPr>
                <w:ins w:id="572" w:author="Chungpth" w:date="2021-08-19T21:19:00Z"/>
                <w:sz w:val="28"/>
                <w:szCs w:val="28"/>
              </w:rPr>
            </w:pPr>
            <w:ins w:id="573" w:author="Chungpth" w:date="2021-08-19T21:19:00Z">
              <w:r w:rsidRPr="00BB5369">
                <w:rPr>
                  <w:sz w:val="28"/>
                  <w:szCs w:val="28"/>
                </w:rPr>
                <w:lastRenderedPageBreak/>
                <w:t>Số viếng thăm/chu kỳ: Nhập số nguyên dương hệ thống tự động thêm ký tự %</w:t>
              </w:r>
            </w:ins>
          </w:p>
          <w:p w14:paraId="3DF03C7C" w14:textId="77777777" w:rsidR="002634DA" w:rsidRPr="00BB5369" w:rsidRDefault="002634DA" w:rsidP="002634DA">
            <w:pPr>
              <w:pStyle w:val="Sothutu-1so"/>
              <w:numPr>
                <w:ilvl w:val="0"/>
                <w:numId w:val="17"/>
              </w:numPr>
              <w:rPr>
                <w:ins w:id="574" w:author="Chungpth" w:date="2021-08-19T21:19:00Z"/>
                <w:sz w:val="28"/>
                <w:szCs w:val="28"/>
              </w:rPr>
            </w:pPr>
            <w:ins w:id="575" w:author="Chungpth" w:date="2021-08-19T21:19:00Z">
              <w:r w:rsidRPr="00BB5369">
                <w:rPr>
                  <w:sz w:val="28"/>
                  <w:szCs w:val="28"/>
                </w:rPr>
                <w:t>Số đơn hàng giao thành công/chu kỳ: Nhập số nguyên dương hệ thống tự động thêm ký tự %</w:t>
              </w:r>
            </w:ins>
          </w:p>
          <w:p w14:paraId="444D465A" w14:textId="77777777" w:rsidR="002634DA" w:rsidRPr="003D1C86" w:rsidRDefault="002634DA" w:rsidP="002634DA">
            <w:pPr>
              <w:pStyle w:val="Sothutu-1so"/>
              <w:numPr>
                <w:ilvl w:val="0"/>
                <w:numId w:val="17"/>
              </w:numPr>
              <w:rPr>
                <w:ins w:id="576" w:author="Chungpth" w:date="2021-08-19T21:19:00Z"/>
                <w:sz w:val="28"/>
                <w:szCs w:val="28"/>
              </w:rPr>
            </w:pPr>
            <w:ins w:id="577" w:author="Chungpth" w:date="2021-08-19T21:19:00Z">
              <w:r w:rsidRPr="00BB5369">
                <w:rPr>
                  <w:sz w:val="28"/>
                  <w:szCs w:val="28"/>
                </w:rPr>
                <w:t>Số đơn hàng thành công/ngày: Nhập số lượng là số nguyên dương</w:t>
              </w:r>
              <w:r w:rsidRPr="005C6A0A">
                <w:rPr>
                  <w:sz w:val="28"/>
                  <w:szCs w:val="28"/>
                </w:rPr>
                <w:t>.</w:t>
              </w:r>
            </w:ins>
          </w:p>
          <w:p w14:paraId="7563F44C" w14:textId="76678D6A" w:rsidR="002634DA" w:rsidRPr="003D1C86" w:rsidRDefault="002634DA">
            <w:pPr>
              <w:pStyle w:val="Sothutu-1so"/>
              <w:numPr>
                <w:ilvl w:val="0"/>
                <w:numId w:val="0"/>
              </w:numPr>
              <w:ind w:left="720"/>
              <w:rPr>
                <w:ins w:id="578" w:author="Chungpth" w:date="2021-08-19T21:13:00Z"/>
                <w:sz w:val="28"/>
                <w:szCs w:val="28"/>
              </w:rPr>
              <w:pPrChange w:id="579" w:author="Chungpth" w:date="2021-08-19T21:20:00Z">
                <w:pPr>
                  <w:pStyle w:val="Sothutu-1so"/>
                  <w:numPr>
                    <w:numId w:val="35"/>
                  </w:numPr>
                  <w:tabs>
                    <w:tab w:val="clear" w:pos="360"/>
                  </w:tabs>
                </w:pPr>
              </w:pPrChange>
            </w:pPr>
          </w:p>
        </w:tc>
        <w:tc>
          <w:tcPr>
            <w:tcW w:w="1445" w:type="dxa"/>
          </w:tcPr>
          <w:p w14:paraId="16A00857" w14:textId="77777777" w:rsidR="002634DA" w:rsidRPr="003D1C86" w:rsidRDefault="002634DA" w:rsidP="002634DA">
            <w:pPr>
              <w:ind w:left="0"/>
              <w:jc w:val="both"/>
              <w:rPr>
                <w:ins w:id="580" w:author="Chungpth" w:date="2021-08-19T21:13:00Z"/>
                <w:sz w:val="28"/>
                <w:szCs w:val="28"/>
              </w:rPr>
            </w:pPr>
            <w:ins w:id="581" w:author="Chungpth" w:date="2021-08-19T21:13:00Z">
              <w:r w:rsidRPr="003D1C86">
                <w:rPr>
                  <w:sz w:val="28"/>
                  <w:szCs w:val="28"/>
                </w:rPr>
                <w:lastRenderedPageBreak/>
                <w:t>R</w:t>
              </w:r>
            </w:ins>
          </w:p>
        </w:tc>
      </w:tr>
      <w:tr w:rsidR="002634DA" w:rsidRPr="003D1C86" w14:paraId="22401ABA" w14:textId="77777777" w:rsidTr="002634DA">
        <w:trPr>
          <w:ins w:id="582" w:author="Chungpth" w:date="2021-08-19T21:13:00Z"/>
        </w:trPr>
        <w:tc>
          <w:tcPr>
            <w:tcW w:w="4242" w:type="dxa"/>
          </w:tcPr>
          <w:p w14:paraId="491EDBF1" w14:textId="19AFB05D" w:rsidR="002634DA" w:rsidRPr="003D1C86" w:rsidRDefault="002634DA">
            <w:pPr>
              <w:pStyle w:val="Sothutu-1so"/>
              <w:numPr>
                <w:ilvl w:val="0"/>
                <w:numId w:val="12"/>
              </w:numPr>
              <w:rPr>
                <w:ins w:id="583" w:author="Chungpth" w:date="2021-08-19T21:13:00Z"/>
                <w:sz w:val="28"/>
                <w:szCs w:val="28"/>
              </w:rPr>
              <w:pPrChange w:id="584" w:author="Chungpth" w:date="2021-08-19T21:21:00Z">
                <w:pPr>
                  <w:pStyle w:val="Sothutu-1so"/>
                  <w:numPr>
                    <w:numId w:val="0"/>
                  </w:numPr>
                  <w:tabs>
                    <w:tab w:val="clear" w:pos="360"/>
                  </w:tabs>
                  <w:ind w:left="0" w:firstLine="0"/>
                </w:pPr>
              </w:pPrChange>
            </w:pPr>
            <w:ins w:id="585" w:author="Chungpth" w:date="2021-08-19T21:21:00Z">
              <w:r w:rsidRPr="003D1C86">
                <w:rPr>
                  <w:sz w:val="28"/>
                  <w:szCs w:val="28"/>
                </w:rPr>
                <w:t>Import file phân bổ</w:t>
              </w:r>
            </w:ins>
          </w:p>
        </w:tc>
        <w:tc>
          <w:tcPr>
            <w:tcW w:w="4910" w:type="dxa"/>
          </w:tcPr>
          <w:p w14:paraId="686ADE66" w14:textId="77777777" w:rsidR="002634DA" w:rsidRPr="003D1C86" w:rsidRDefault="002634DA" w:rsidP="002634DA">
            <w:pPr>
              <w:pStyle w:val="Heading1"/>
              <w:numPr>
                <w:ilvl w:val="0"/>
                <w:numId w:val="12"/>
              </w:numPr>
              <w:rPr>
                <w:ins w:id="586" w:author="Chungpth" w:date="2021-08-19T21:21:00Z"/>
                <w:b w:val="0"/>
                <w:sz w:val="28"/>
                <w:szCs w:val="28"/>
              </w:rPr>
            </w:pPr>
            <w:ins w:id="587" w:author="Chungpth" w:date="2021-08-19T21:21:00Z">
              <w:r w:rsidRPr="003D1C86">
                <w:rPr>
                  <w:b w:val="0"/>
                  <w:sz w:val="28"/>
                  <w:szCs w:val="28"/>
                </w:rPr>
                <w:t xml:space="preserve"> Nếu dữ liệu hợp lệ thì lưu lại thông tin  (Kỳ &gt; = kỳ hiện tại, các tiêu chí nhập hợp lệ)</w:t>
              </w:r>
            </w:ins>
          </w:p>
          <w:p w14:paraId="66E2E570" w14:textId="77777777" w:rsidR="002634DA" w:rsidRPr="003D1C86" w:rsidRDefault="002634DA" w:rsidP="002634DA">
            <w:pPr>
              <w:pStyle w:val="Sothutu-1so"/>
              <w:numPr>
                <w:ilvl w:val="0"/>
                <w:numId w:val="0"/>
              </w:numPr>
              <w:ind w:left="435"/>
              <w:rPr>
                <w:ins w:id="588" w:author="Chungpth" w:date="2021-08-19T21:21:00Z"/>
                <w:sz w:val="28"/>
                <w:szCs w:val="28"/>
              </w:rPr>
            </w:pPr>
            <w:ins w:id="589" w:author="Chungpth" w:date="2021-08-19T21:21:00Z">
              <w:r w:rsidRPr="003D1C86">
                <w:rPr>
                  <w:sz w:val="28"/>
                  <w:szCs w:val="28"/>
                </w:rPr>
                <w:t>+ Đối với acc GSBH (Bị khoá) vào phân bổ khi import file chỉ được import phân bổ cho kỳ &gt; kỳ hiện tại. (Cảnh báo lỗi đối với phân bổ trong tháng hiện tại, không lưu thông tin)</w:t>
              </w:r>
            </w:ins>
          </w:p>
          <w:p w14:paraId="54B0B9A9" w14:textId="2988F997" w:rsidR="002634DA" w:rsidRPr="003D1C86" w:rsidRDefault="002634DA" w:rsidP="002634DA">
            <w:pPr>
              <w:pStyle w:val="Sothutu-1so"/>
              <w:numPr>
                <w:ilvl w:val="0"/>
                <w:numId w:val="0"/>
              </w:numPr>
              <w:ind w:left="360"/>
              <w:rPr>
                <w:ins w:id="590" w:author="Chungpth" w:date="2021-08-19T21:13:00Z"/>
                <w:sz w:val="28"/>
                <w:szCs w:val="28"/>
              </w:rPr>
            </w:pPr>
            <w:ins w:id="591" w:author="Chungpth" w:date="2021-08-19T21:21:00Z">
              <w:r w:rsidRPr="003D1C86">
                <w:rPr>
                  <w:sz w:val="28"/>
                  <w:szCs w:val="28"/>
                </w:rPr>
                <w:t>+ Đối với acc GSBH (không bị  khoá) vào thì vẫn được phân bổ ở kỳ &gt; = kỳ hiện tại</w:t>
              </w:r>
            </w:ins>
          </w:p>
        </w:tc>
        <w:tc>
          <w:tcPr>
            <w:tcW w:w="1445" w:type="dxa"/>
          </w:tcPr>
          <w:p w14:paraId="1ACF6AC7" w14:textId="767DC919" w:rsidR="002634DA" w:rsidRPr="003D1C86" w:rsidRDefault="002634DA" w:rsidP="002634DA">
            <w:pPr>
              <w:ind w:left="0"/>
              <w:jc w:val="both"/>
              <w:rPr>
                <w:ins w:id="592" w:author="Chungpth" w:date="2021-08-19T21:13:00Z"/>
                <w:sz w:val="28"/>
                <w:szCs w:val="28"/>
              </w:rPr>
            </w:pPr>
            <w:ins w:id="593" w:author="Chungpth" w:date="2021-08-19T21:13:00Z">
              <w:r w:rsidRPr="003D1C86">
                <w:rPr>
                  <w:sz w:val="28"/>
                  <w:szCs w:val="28"/>
                </w:rPr>
                <w:t>C</w:t>
              </w:r>
            </w:ins>
            <w:ins w:id="594" w:author="Chungpth" w:date="2021-08-20T08:07:00Z">
              <w:r w:rsidR="00EC5D3F">
                <w:rPr>
                  <w:sz w:val="28"/>
                  <w:szCs w:val="28"/>
                </w:rPr>
                <w:t>/U</w:t>
              </w:r>
            </w:ins>
          </w:p>
        </w:tc>
      </w:tr>
      <w:tr w:rsidR="002634DA" w:rsidRPr="003D1C86" w14:paraId="39CFC1E3" w14:textId="77777777" w:rsidTr="002634DA">
        <w:trPr>
          <w:ins w:id="595" w:author="Chungpth" w:date="2021-08-19T21:13:00Z"/>
        </w:trPr>
        <w:tc>
          <w:tcPr>
            <w:tcW w:w="4242" w:type="dxa"/>
          </w:tcPr>
          <w:p w14:paraId="104E2186" w14:textId="2893468F" w:rsidR="002634DA" w:rsidRPr="003D1C86" w:rsidRDefault="002634DA">
            <w:pPr>
              <w:pStyle w:val="Sothutu-1so"/>
              <w:numPr>
                <w:ilvl w:val="0"/>
                <w:numId w:val="12"/>
              </w:numPr>
              <w:rPr>
                <w:ins w:id="596" w:author="Chungpth" w:date="2021-08-19T21:13:00Z"/>
                <w:sz w:val="28"/>
                <w:szCs w:val="28"/>
              </w:rPr>
              <w:pPrChange w:id="597" w:author="Chungpth" w:date="2021-08-19T21:22:00Z">
                <w:pPr>
                  <w:pStyle w:val="Sothutu-1so"/>
                  <w:numPr>
                    <w:numId w:val="35"/>
                  </w:numPr>
                  <w:tabs>
                    <w:tab w:val="clear" w:pos="360"/>
                  </w:tabs>
                </w:pPr>
              </w:pPrChange>
            </w:pPr>
            <w:ins w:id="598" w:author="Chungpth" w:date="2021-08-19T21:22:00Z">
              <w:r w:rsidRPr="003D1C86">
                <w:rPr>
                  <w:sz w:val="28"/>
                  <w:szCs w:val="28"/>
                </w:rPr>
                <w:t xml:space="preserve"> Nhập các thông tin tìm kiếm nhấn Tìm kiếm.</w:t>
              </w:r>
            </w:ins>
          </w:p>
        </w:tc>
        <w:tc>
          <w:tcPr>
            <w:tcW w:w="4910" w:type="dxa"/>
          </w:tcPr>
          <w:p w14:paraId="2068BDE4" w14:textId="0011CB3F" w:rsidR="002634DA" w:rsidRPr="003D1C86" w:rsidRDefault="002634DA">
            <w:pPr>
              <w:pStyle w:val="Sothutu-1so"/>
              <w:numPr>
                <w:ilvl w:val="0"/>
                <w:numId w:val="12"/>
              </w:numPr>
              <w:rPr>
                <w:ins w:id="599" w:author="Chungpth" w:date="2021-08-19T21:13:00Z"/>
                <w:sz w:val="28"/>
                <w:szCs w:val="28"/>
              </w:rPr>
              <w:pPrChange w:id="600" w:author="Chungpth" w:date="2021-08-19T21:22:00Z">
                <w:pPr>
                  <w:pStyle w:val="Sothutu-1so"/>
                  <w:numPr>
                    <w:numId w:val="35"/>
                  </w:numPr>
                  <w:tabs>
                    <w:tab w:val="clear" w:pos="360"/>
                  </w:tabs>
                </w:pPr>
              </w:pPrChange>
            </w:pPr>
            <w:ins w:id="601" w:author="Chungpth" w:date="2021-08-19T21:22:00Z">
              <w:r w:rsidRPr="003D1C86">
                <w:rPr>
                  <w:sz w:val="28"/>
                  <w:szCs w:val="28"/>
                </w:rPr>
                <w:t xml:space="preserve"> Hiển thị thông tin tìm kiếm</w:t>
              </w:r>
            </w:ins>
          </w:p>
        </w:tc>
        <w:tc>
          <w:tcPr>
            <w:tcW w:w="1445" w:type="dxa"/>
          </w:tcPr>
          <w:p w14:paraId="6D498DBF" w14:textId="48A0C26C" w:rsidR="002634DA" w:rsidRPr="003D1C86" w:rsidRDefault="00EC5D3F" w:rsidP="002634DA">
            <w:pPr>
              <w:ind w:left="0"/>
              <w:jc w:val="both"/>
              <w:rPr>
                <w:ins w:id="602" w:author="Chungpth" w:date="2021-08-19T21:13:00Z"/>
                <w:sz w:val="28"/>
                <w:szCs w:val="28"/>
              </w:rPr>
            </w:pPr>
            <w:ins w:id="603" w:author="Chungpth" w:date="2021-08-20T08:07:00Z">
              <w:r>
                <w:rPr>
                  <w:sz w:val="28"/>
                  <w:szCs w:val="28"/>
                </w:rPr>
                <w:t>R</w:t>
              </w:r>
            </w:ins>
          </w:p>
        </w:tc>
      </w:tr>
      <w:tr w:rsidR="004D49DA" w:rsidRPr="003D1C86" w14:paraId="4E8A7C06" w14:textId="77777777" w:rsidTr="002634DA">
        <w:trPr>
          <w:ins w:id="604" w:author="Chungpth" w:date="2021-08-19T21:22:00Z"/>
        </w:trPr>
        <w:tc>
          <w:tcPr>
            <w:tcW w:w="4242" w:type="dxa"/>
          </w:tcPr>
          <w:p w14:paraId="2B136D8B" w14:textId="0C8AED1C" w:rsidR="004D49DA" w:rsidRPr="003D1C86" w:rsidRDefault="004D49DA" w:rsidP="004D49DA">
            <w:pPr>
              <w:pStyle w:val="Sothutu-1so"/>
              <w:numPr>
                <w:ilvl w:val="0"/>
                <w:numId w:val="12"/>
              </w:numPr>
              <w:rPr>
                <w:ins w:id="605" w:author="Chungpth" w:date="2021-08-19T21:22:00Z"/>
                <w:sz w:val="28"/>
                <w:szCs w:val="28"/>
              </w:rPr>
            </w:pPr>
            <w:ins w:id="606" w:author="Chungpth" w:date="2021-08-19T21:23:00Z">
              <w:r w:rsidRPr="00A72E47">
                <w:rPr>
                  <w:sz w:val="28"/>
                  <w:szCs w:val="28"/>
                </w:rPr>
                <w:t xml:space="preserve">Chọn xuất </w:t>
              </w:r>
            </w:ins>
            <w:ins w:id="607" w:author="Chungpth" w:date="2021-08-19T21:26:00Z">
              <w:r w:rsidRPr="004D49DA">
                <w:rPr>
                  <w:sz w:val="28"/>
                  <w:szCs w:val="28"/>
                  <w:rPrChange w:id="608" w:author="Chungpth" w:date="2021-08-19T21:27:00Z">
                    <w:rPr>
                      <w:bCs/>
                      <w:sz w:val="28"/>
                      <w:szCs w:val="28"/>
                    </w:rPr>
                  </w:rPrChange>
                </w:rPr>
                <w:t>exel</w:t>
              </w:r>
            </w:ins>
          </w:p>
        </w:tc>
        <w:tc>
          <w:tcPr>
            <w:tcW w:w="4910" w:type="dxa"/>
          </w:tcPr>
          <w:p w14:paraId="28CF2F2A" w14:textId="77777777" w:rsidR="004D49DA" w:rsidRPr="004D49DA" w:rsidRDefault="004D49DA" w:rsidP="004D49DA">
            <w:pPr>
              <w:pStyle w:val="Heading1"/>
              <w:numPr>
                <w:ilvl w:val="0"/>
                <w:numId w:val="12"/>
              </w:numPr>
              <w:rPr>
                <w:ins w:id="609" w:author="Chungpth" w:date="2021-08-19T21:23:00Z"/>
                <w:b w:val="0"/>
                <w:snapToGrid/>
                <w:kern w:val="0"/>
                <w:sz w:val="28"/>
                <w:szCs w:val="28"/>
                <w:rPrChange w:id="610" w:author="Chungpth" w:date="2021-08-19T21:27:00Z">
                  <w:rPr>
                    <w:ins w:id="611" w:author="Chungpth" w:date="2021-08-19T21:23:00Z"/>
                  </w:rPr>
                </w:rPrChange>
              </w:rPr>
            </w:pPr>
            <w:ins w:id="612" w:author="Chungpth" w:date="2021-08-19T21:23:00Z">
              <w:r w:rsidRPr="004D49DA">
                <w:rPr>
                  <w:b w:val="0"/>
                  <w:snapToGrid/>
                  <w:kern w:val="0"/>
                  <w:sz w:val="28"/>
                  <w:szCs w:val="28"/>
                  <w:rPrChange w:id="613" w:author="Chungpth" w:date="2021-08-19T21:27:00Z">
                    <w:rPr/>
                  </w:rPrChange>
                </w:rPr>
                <w:t xml:space="preserve"> </w:t>
              </w:r>
              <w:r w:rsidRPr="004D49DA">
                <w:rPr>
                  <w:b w:val="0"/>
                  <w:snapToGrid/>
                  <w:kern w:val="0"/>
                  <w:sz w:val="28"/>
                  <w:szCs w:val="28"/>
                  <w:rPrChange w:id="614" w:author="Chungpth" w:date="2021-08-19T21:27:00Z">
                    <w:rPr>
                      <w:b w:val="0"/>
                      <w:bCs/>
                      <w:sz w:val="28"/>
                      <w:szCs w:val="28"/>
                    </w:rPr>
                  </w:rPrChange>
                </w:rPr>
                <w:t>Hiển thị file xuất báo cáo gồm các thông tin:</w:t>
              </w:r>
            </w:ins>
          </w:p>
          <w:p w14:paraId="2F5118A1" w14:textId="77777777" w:rsidR="004D49DA" w:rsidRPr="00FD0E81" w:rsidRDefault="004D49DA" w:rsidP="004D49DA">
            <w:pPr>
              <w:pStyle w:val="Sothutu-1so"/>
              <w:numPr>
                <w:ilvl w:val="0"/>
                <w:numId w:val="17"/>
              </w:numPr>
              <w:rPr>
                <w:ins w:id="615" w:author="Chungpth" w:date="2021-08-19T21:23:00Z"/>
                <w:sz w:val="28"/>
                <w:szCs w:val="28"/>
              </w:rPr>
            </w:pPr>
            <w:ins w:id="616" w:author="Chungpth" w:date="2021-08-19T21:23:00Z">
              <w:r w:rsidRPr="00FD0E81">
                <w:rPr>
                  <w:sz w:val="28"/>
                  <w:szCs w:val="28"/>
                </w:rPr>
                <w:t>Mã NPP</w:t>
              </w:r>
            </w:ins>
          </w:p>
          <w:p w14:paraId="552A9F12" w14:textId="77777777" w:rsidR="004D49DA" w:rsidRPr="00FD0E81" w:rsidRDefault="004D49DA" w:rsidP="004D49DA">
            <w:pPr>
              <w:pStyle w:val="Sothutu-1so"/>
              <w:numPr>
                <w:ilvl w:val="0"/>
                <w:numId w:val="17"/>
              </w:numPr>
              <w:rPr>
                <w:ins w:id="617" w:author="Chungpth" w:date="2021-08-19T21:23:00Z"/>
                <w:sz w:val="28"/>
                <w:szCs w:val="28"/>
              </w:rPr>
            </w:pPr>
            <w:ins w:id="618" w:author="Chungpth" w:date="2021-08-19T21:23:00Z">
              <w:r w:rsidRPr="00FD0E81">
                <w:rPr>
                  <w:sz w:val="28"/>
                  <w:szCs w:val="28"/>
                </w:rPr>
                <w:lastRenderedPageBreak/>
                <w:t>Tên NPP</w:t>
              </w:r>
            </w:ins>
          </w:p>
          <w:p w14:paraId="5F25536C" w14:textId="77777777" w:rsidR="004D49DA" w:rsidRPr="00FD0E81" w:rsidRDefault="004D49DA" w:rsidP="004D49DA">
            <w:pPr>
              <w:pStyle w:val="Sothutu-1so"/>
              <w:numPr>
                <w:ilvl w:val="0"/>
                <w:numId w:val="17"/>
              </w:numPr>
              <w:rPr>
                <w:ins w:id="619" w:author="Chungpth" w:date="2021-08-19T21:23:00Z"/>
                <w:sz w:val="28"/>
                <w:szCs w:val="28"/>
              </w:rPr>
            </w:pPr>
            <w:ins w:id="620" w:author="Chungpth" w:date="2021-08-19T21:23:00Z">
              <w:r w:rsidRPr="00FD0E81">
                <w:rPr>
                  <w:sz w:val="28"/>
                  <w:szCs w:val="28"/>
                </w:rPr>
                <w:t>Mã NVBH</w:t>
              </w:r>
            </w:ins>
          </w:p>
          <w:p w14:paraId="35FE46ED" w14:textId="77777777" w:rsidR="004D49DA" w:rsidRPr="00FD0E81" w:rsidRDefault="004D49DA" w:rsidP="004D49DA">
            <w:pPr>
              <w:pStyle w:val="Sothutu-1so"/>
              <w:numPr>
                <w:ilvl w:val="0"/>
                <w:numId w:val="17"/>
              </w:numPr>
              <w:rPr>
                <w:ins w:id="621" w:author="Chungpth" w:date="2021-08-19T21:23:00Z"/>
                <w:sz w:val="28"/>
                <w:szCs w:val="28"/>
              </w:rPr>
            </w:pPr>
            <w:ins w:id="622" w:author="Chungpth" w:date="2021-08-19T21:23:00Z">
              <w:r w:rsidRPr="00FD0E81">
                <w:rPr>
                  <w:sz w:val="28"/>
                  <w:szCs w:val="28"/>
                </w:rPr>
                <w:t>Tên NVBH</w:t>
              </w:r>
            </w:ins>
          </w:p>
          <w:p w14:paraId="76F3D320" w14:textId="77777777" w:rsidR="004D49DA" w:rsidRPr="00FD0E81" w:rsidRDefault="004D49DA" w:rsidP="004D49DA">
            <w:pPr>
              <w:pStyle w:val="Sothutu-1so"/>
              <w:numPr>
                <w:ilvl w:val="0"/>
                <w:numId w:val="17"/>
              </w:numPr>
              <w:rPr>
                <w:ins w:id="623" w:author="Chungpth" w:date="2021-08-19T21:23:00Z"/>
                <w:sz w:val="28"/>
                <w:szCs w:val="28"/>
              </w:rPr>
            </w:pPr>
            <w:ins w:id="624" w:author="Chungpth" w:date="2021-08-19T21:23:00Z">
              <w:r w:rsidRPr="00FD0E81">
                <w:rPr>
                  <w:sz w:val="28"/>
                  <w:szCs w:val="28"/>
                </w:rPr>
                <w:t>Năm:</w:t>
              </w:r>
            </w:ins>
          </w:p>
          <w:p w14:paraId="02F77B73" w14:textId="77777777" w:rsidR="004D49DA" w:rsidRPr="00FD0E81" w:rsidRDefault="004D49DA" w:rsidP="004D49DA">
            <w:pPr>
              <w:pStyle w:val="Sothutu-1so"/>
              <w:numPr>
                <w:ilvl w:val="0"/>
                <w:numId w:val="17"/>
              </w:numPr>
              <w:rPr>
                <w:ins w:id="625" w:author="Chungpth" w:date="2021-08-19T21:23:00Z"/>
                <w:sz w:val="28"/>
                <w:szCs w:val="28"/>
              </w:rPr>
            </w:pPr>
            <w:ins w:id="626" w:author="Chungpth" w:date="2021-08-19T21:23:00Z">
              <w:r w:rsidRPr="00FD0E81">
                <w:rPr>
                  <w:sz w:val="28"/>
                  <w:szCs w:val="28"/>
                </w:rPr>
                <w:t>Chu kỳ: định dạng mm/yyyy</w:t>
              </w:r>
            </w:ins>
          </w:p>
          <w:p w14:paraId="6B4791F6" w14:textId="77777777" w:rsidR="004D49DA" w:rsidRPr="00FD0E81" w:rsidRDefault="004D49DA" w:rsidP="004D49DA">
            <w:pPr>
              <w:pStyle w:val="Sothutu-1so"/>
              <w:numPr>
                <w:ilvl w:val="0"/>
                <w:numId w:val="17"/>
              </w:numPr>
              <w:rPr>
                <w:ins w:id="627" w:author="Chungpth" w:date="2021-08-19T21:23:00Z"/>
                <w:sz w:val="28"/>
                <w:szCs w:val="28"/>
              </w:rPr>
            </w:pPr>
            <w:ins w:id="628" w:author="Chungpth" w:date="2021-08-19T21:23:00Z">
              <w:r w:rsidRPr="00FD0E81">
                <w:rPr>
                  <w:sz w:val="28"/>
                  <w:szCs w:val="28"/>
                </w:rPr>
                <w:t xml:space="preserve">Đơn hàng thành công/chu kỳ: </w:t>
              </w:r>
            </w:ins>
          </w:p>
          <w:p w14:paraId="33B78A7F" w14:textId="77777777" w:rsidR="004D49DA" w:rsidRPr="00FD0E81" w:rsidRDefault="004D49DA" w:rsidP="004D49DA">
            <w:pPr>
              <w:pStyle w:val="Sothutu-1so"/>
              <w:numPr>
                <w:ilvl w:val="0"/>
                <w:numId w:val="17"/>
              </w:numPr>
              <w:rPr>
                <w:ins w:id="629" w:author="Chungpth" w:date="2021-08-19T21:23:00Z"/>
                <w:sz w:val="28"/>
                <w:szCs w:val="28"/>
              </w:rPr>
            </w:pPr>
            <w:ins w:id="630" w:author="Chungpth" w:date="2021-08-19T21:23:00Z">
              <w:r w:rsidRPr="00FD0E81">
                <w:rPr>
                  <w:sz w:val="28"/>
                  <w:szCs w:val="28"/>
                </w:rPr>
                <w:t>Bình quân sản lượng/đơn hàng</w:t>
              </w:r>
            </w:ins>
          </w:p>
          <w:p w14:paraId="23490BEC" w14:textId="77777777" w:rsidR="004D49DA" w:rsidRPr="00FD0E81" w:rsidRDefault="004D49DA" w:rsidP="004D49DA">
            <w:pPr>
              <w:pStyle w:val="Sothutu-1so"/>
              <w:numPr>
                <w:ilvl w:val="0"/>
                <w:numId w:val="17"/>
              </w:numPr>
              <w:rPr>
                <w:ins w:id="631" w:author="Chungpth" w:date="2021-08-19T21:23:00Z"/>
                <w:sz w:val="28"/>
                <w:szCs w:val="28"/>
              </w:rPr>
            </w:pPr>
            <w:ins w:id="632" w:author="Chungpth" w:date="2021-08-19T21:23:00Z">
              <w:r w:rsidRPr="00FD0E81">
                <w:rPr>
                  <w:sz w:val="28"/>
                  <w:szCs w:val="28"/>
                </w:rPr>
                <w:t>SKU/đơn hàng</w:t>
              </w:r>
            </w:ins>
          </w:p>
          <w:p w14:paraId="445B11C9" w14:textId="77777777" w:rsidR="004D49DA" w:rsidRDefault="004D49DA" w:rsidP="004D49DA">
            <w:pPr>
              <w:pStyle w:val="Sothutu-1so"/>
              <w:numPr>
                <w:ilvl w:val="0"/>
                <w:numId w:val="0"/>
              </w:numPr>
              <w:ind w:left="435"/>
              <w:rPr>
                <w:ins w:id="633" w:author="Chungpth" w:date="2021-08-19T21:23:00Z"/>
                <w:sz w:val="28"/>
                <w:szCs w:val="28"/>
              </w:rPr>
            </w:pPr>
            <w:ins w:id="634" w:author="Chungpth" w:date="2021-08-19T21:23:00Z">
              <w:r w:rsidRPr="005C6A0A">
                <w:rPr>
                  <w:sz w:val="28"/>
                  <w:szCs w:val="28"/>
                </w:rPr>
                <w:t>Bình quân doanh số/ đơn hàng</w:t>
              </w:r>
            </w:ins>
          </w:p>
          <w:p w14:paraId="74C61692" w14:textId="77777777" w:rsidR="004D49DA" w:rsidRPr="00FF7740" w:rsidRDefault="004D49DA" w:rsidP="004D49DA">
            <w:pPr>
              <w:pStyle w:val="Sothutu-1so"/>
              <w:numPr>
                <w:ilvl w:val="0"/>
                <w:numId w:val="0"/>
              </w:numPr>
              <w:ind w:left="435"/>
              <w:rPr>
                <w:ins w:id="635" w:author="Chungpth" w:date="2021-08-19T21:23:00Z"/>
                <w:sz w:val="28"/>
                <w:szCs w:val="28"/>
              </w:rPr>
            </w:pPr>
            <w:ins w:id="636" w:author="Chungpth" w:date="2021-08-19T21:23:00Z">
              <w:r w:rsidRPr="005C6A0A">
                <w:rPr>
                  <w:sz w:val="28"/>
                  <w:szCs w:val="28"/>
                </w:rPr>
                <w:t xml:space="preserve">Trên file </w:t>
              </w:r>
              <w:r>
                <w:rPr>
                  <w:sz w:val="28"/>
                  <w:szCs w:val="28"/>
                </w:rPr>
                <w:t xml:space="preserve">xuất </w:t>
              </w:r>
              <w:r w:rsidRPr="005C6A0A">
                <w:rPr>
                  <w:sz w:val="28"/>
                  <w:szCs w:val="28"/>
                </w:rPr>
                <w:t>bổ sung thêm các cột:</w:t>
              </w:r>
            </w:ins>
          </w:p>
          <w:p w14:paraId="6E5CD4F9" w14:textId="77777777" w:rsidR="004D49DA" w:rsidRDefault="004D49DA" w:rsidP="004D49DA">
            <w:pPr>
              <w:pStyle w:val="Sothutu-1so"/>
              <w:numPr>
                <w:ilvl w:val="0"/>
                <w:numId w:val="17"/>
              </w:numPr>
              <w:rPr>
                <w:ins w:id="637" w:author="Chungpth" w:date="2021-08-19T21:23:00Z"/>
                <w:sz w:val="28"/>
                <w:szCs w:val="28"/>
              </w:rPr>
            </w:pPr>
            <w:ins w:id="638" w:author="Chungpth" w:date="2021-08-19T21:23:00Z">
              <w:r w:rsidRPr="00FF7740">
                <w:rPr>
                  <w:sz w:val="28"/>
                  <w:szCs w:val="28"/>
                </w:rPr>
                <w:t>Số viếng thăm/chu kỳ</w:t>
              </w:r>
            </w:ins>
          </w:p>
          <w:p w14:paraId="7A63510F" w14:textId="77777777" w:rsidR="004D49DA" w:rsidRDefault="004D49DA" w:rsidP="004D49DA">
            <w:pPr>
              <w:pStyle w:val="Sothutu-1so"/>
              <w:numPr>
                <w:ilvl w:val="0"/>
                <w:numId w:val="17"/>
              </w:numPr>
              <w:rPr>
                <w:ins w:id="639" w:author="Chungpth" w:date="2021-08-19T21:23:00Z"/>
                <w:sz w:val="28"/>
                <w:szCs w:val="28"/>
              </w:rPr>
            </w:pPr>
            <w:ins w:id="640" w:author="Chungpth" w:date="2021-08-19T21:23:00Z">
              <w:r w:rsidRPr="005C6A0A">
                <w:rPr>
                  <w:sz w:val="28"/>
                  <w:szCs w:val="28"/>
                </w:rPr>
                <w:t>Số đơn hàng giao thành công/chu kỳ</w:t>
              </w:r>
            </w:ins>
          </w:p>
          <w:p w14:paraId="235E2E3C" w14:textId="621A47C4" w:rsidR="004D49DA" w:rsidRPr="003D1C86" w:rsidRDefault="004D49DA">
            <w:pPr>
              <w:pStyle w:val="Sothutu-1so"/>
              <w:numPr>
                <w:ilvl w:val="0"/>
                <w:numId w:val="17"/>
              </w:numPr>
              <w:rPr>
                <w:ins w:id="641" w:author="Chungpth" w:date="2021-08-19T21:22:00Z"/>
                <w:sz w:val="28"/>
                <w:szCs w:val="28"/>
              </w:rPr>
              <w:pPrChange w:id="642" w:author="Chungpth" w:date="2021-08-19T21:27:00Z">
                <w:pPr>
                  <w:pStyle w:val="Sothutu-1so"/>
                  <w:numPr>
                    <w:numId w:val="12"/>
                  </w:numPr>
                  <w:tabs>
                    <w:tab w:val="clear" w:pos="360"/>
                  </w:tabs>
                </w:pPr>
              </w:pPrChange>
            </w:pPr>
            <w:commentRangeStart w:id="643"/>
            <w:commentRangeStart w:id="644"/>
            <w:ins w:id="645" w:author="Chungpth" w:date="2021-08-19T21:23:00Z">
              <w:r w:rsidRPr="005C6A0A">
                <w:rPr>
                  <w:sz w:val="28"/>
                  <w:szCs w:val="28"/>
                </w:rPr>
                <w:t xml:space="preserve">Số </w:t>
              </w:r>
              <w:r w:rsidRPr="00FF7740">
                <w:rPr>
                  <w:sz w:val="28"/>
                  <w:szCs w:val="28"/>
                </w:rPr>
                <w:t>đơn hàng thành công/ngày</w:t>
              </w:r>
              <w:commentRangeEnd w:id="643"/>
              <w:r w:rsidRPr="004D49DA">
                <w:rPr>
                  <w:sz w:val="28"/>
                  <w:szCs w:val="28"/>
                  <w:rPrChange w:id="646" w:author="Chungpth" w:date="2021-08-19T21:27:00Z">
                    <w:rPr>
                      <w:rStyle w:val="CommentReference"/>
                    </w:rPr>
                  </w:rPrChange>
                </w:rPr>
                <w:commentReference w:id="643"/>
              </w:r>
              <w:commentRangeEnd w:id="644"/>
              <w:r w:rsidRPr="004D49DA">
                <w:rPr>
                  <w:sz w:val="28"/>
                  <w:szCs w:val="28"/>
                  <w:rPrChange w:id="647" w:author="Chungpth" w:date="2021-08-19T21:27:00Z">
                    <w:rPr>
                      <w:rStyle w:val="CommentReference"/>
                      <w:snapToGrid w:val="0"/>
                    </w:rPr>
                  </w:rPrChange>
                </w:rPr>
                <w:commentReference w:id="644"/>
              </w:r>
            </w:ins>
          </w:p>
        </w:tc>
        <w:tc>
          <w:tcPr>
            <w:tcW w:w="1445" w:type="dxa"/>
          </w:tcPr>
          <w:p w14:paraId="6F208B3C" w14:textId="5A4F8D56" w:rsidR="004D49DA" w:rsidRPr="003D1C86" w:rsidRDefault="00EC5D3F" w:rsidP="004D49DA">
            <w:pPr>
              <w:ind w:left="0"/>
              <w:jc w:val="both"/>
              <w:rPr>
                <w:ins w:id="648" w:author="Chungpth" w:date="2021-08-19T21:22:00Z"/>
                <w:sz w:val="28"/>
                <w:szCs w:val="28"/>
              </w:rPr>
            </w:pPr>
            <w:ins w:id="649" w:author="Chungpth" w:date="2021-08-20T08:07:00Z">
              <w:r>
                <w:rPr>
                  <w:sz w:val="28"/>
                  <w:szCs w:val="28"/>
                </w:rPr>
                <w:lastRenderedPageBreak/>
                <w:t>R</w:t>
              </w:r>
            </w:ins>
          </w:p>
        </w:tc>
      </w:tr>
      <w:tr w:rsidR="004D49DA" w:rsidRPr="003D1C86" w14:paraId="616C9038" w14:textId="77777777" w:rsidTr="002634DA">
        <w:trPr>
          <w:ins w:id="650" w:author="Chungpth" w:date="2021-08-19T21:27:00Z"/>
        </w:trPr>
        <w:tc>
          <w:tcPr>
            <w:tcW w:w="4242" w:type="dxa"/>
          </w:tcPr>
          <w:p w14:paraId="58310AE0" w14:textId="69859599" w:rsidR="004D49DA" w:rsidRPr="00BB5369" w:rsidRDefault="004D49DA" w:rsidP="004D49DA">
            <w:pPr>
              <w:pStyle w:val="Sothutu-1so"/>
              <w:numPr>
                <w:ilvl w:val="0"/>
                <w:numId w:val="12"/>
              </w:numPr>
              <w:rPr>
                <w:ins w:id="651" w:author="Chungpth" w:date="2021-08-19T21:27:00Z"/>
                <w:bCs/>
                <w:sz w:val="28"/>
                <w:szCs w:val="28"/>
              </w:rPr>
            </w:pPr>
            <w:ins w:id="652" w:author="Chungpth" w:date="2021-08-19T21:27:00Z">
              <w:r w:rsidRPr="003D1C86">
                <w:rPr>
                  <w:sz w:val="28"/>
                  <w:szCs w:val="28"/>
                </w:rPr>
                <w:t>Mở khoá acc bị khoá</w:t>
              </w:r>
            </w:ins>
          </w:p>
        </w:tc>
        <w:tc>
          <w:tcPr>
            <w:tcW w:w="4910" w:type="dxa"/>
          </w:tcPr>
          <w:p w14:paraId="6C7B1EF8" w14:textId="44C8FA41" w:rsidR="004D49DA" w:rsidRDefault="004D49DA" w:rsidP="004D49DA">
            <w:pPr>
              <w:pStyle w:val="Heading1"/>
              <w:numPr>
                <w:ilvl w:val="0"/>
                <w:numId w:val="12"/>
              </w:numPr>
              <w:rPr>
                <w:ins w:id="653" w:author="Chungpth" w:date="2021-08-19T21:27:00Z"/>
              </w:rPr>
            </w:pPr>
            <w:ins w:id="654" w:author="Chungpth" w:date="2021-08-19T21:27:00Z">
              <w:r w:rsidRPr="003D1C86">
                <w:rPr>
                  <w:b w:val="0"/>
                  <w:sz w:val="28"/>
                  <w:szCs w:val="28"/>
                </w:rPr>
                <w:t>Các tài khoản khóa, cho phép System Admin thực hiện mở để điều chỉnh phân bổ chỉ tiêu cho GSBH trong 1 thời gian nhất định  (Thực hiện mở khoá trong chức năng quản lý đơn vị và nhân viên)</w:t>
              </w:r>
            </w:ins>
          </w:p>
        </w:tc>
        <w:tc>
          <w:tcPr>
            <w:tcW w:w="1445" w:type="dxa"/>
          </w:tcPr>
          <w:p w14:paraId="4A600A00" w14:textId="38EE0FDB" w:rsidR="004D49DA" w:rsidRPr="003D1C86" w:rsidRDefault="00EC5D3F" w:rsidP="004D49DA">
            <w:pPr>
              <w:ind w:left="0"/>
              <w:jc w:val="both"/>
              <w:rPr>
                <w:ins w:id="655" w:author="Chungpth" w:date="2021-08-19T21:27:00Z"/>
                <w:sz w:val="28"/>
                <w:szCs w:val="28"/>
              </w:rPr>
            </w:pPr>
            <w:ins w:id="656" w:author="Chungpth" w:date="2021-08-20T08:07:00Z">
              <w:r>
                <w:rPr>
                  <w:sz w:val="28"/>
                  <w:szCs w:val="28"/>
                </w:rPr>
                <w:t>U</w:t>
              </w:r>
            </w:ins>
          </w:p>
        </w:tc>
      </w:tr>
    </w:tbl>
    <w:p w14:paraId="67D10768" w14:textId="59160C74" w:rsidR="002634DA" w:rsidRDefault="002634DA" w:rsidP="002634DA">
      <w:pPr>
        <w:rPr>
          <w:ins w:id="657" w:author="Chungpth" w:date="2021-08-19T21:13:00Z"/>
        </w:rPr>
      </w:pPr>
    </w:p>
    <w:p w14:paraId="3DE898A8" w14:textId="1F3528B2" w:rsidR="002634DA" w:rsidRDefault="002634DA" w:rsidP="002634DA">
      <w:pPr>
        <w:rPr>
          <w:ins w:id="658" w:author="Chungpth" w:date="2021-08-19T21:13:00Z"/>
        </w:rPr>
      </w:pPr>
    </w:p>
    <w:p w14:paraId="5566E8F7" w14:textId="77777777" w:rsidR="002634DA" w:rsidRPr="002634DA" w:rsidRDefault="002634DA">
      <w:pPr>
        <w:rPr>
          <w:rPrChange w:id="659" w:author="Chungpth" w:date="2021-08-19T21:13:00Z">
            <w:rPr>
              <w:rFonts w:ascii="Times New Roman" w:hAnsi="Times New Roman"/>
              <w:sz w:val="28"/>
              <w:szCs w:val="28"/>
              <w:highlight w:val="yellow"/>
            </w:rPr>
          </w:rPrChange>
        </w:rPr>
        <w:pPrChange w:id="660" w:author="Chungpth" w:date="2021-08-19T21:13:00Z">
          <w:pPr>
            <w:pStyle w:val="Heading3"/>
            <w:numPr>
              <w:ilvl w:val="0"/>
              <w:numId w:val="0"/>
            </w:numPr>
            <w:ind w:left="0" w:firstLine="0"/>
          </w:pPr>
        </w:pPrChange>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Change w:id="661" w:author="Chungpth" w:date="2021-08-19T21:11:00Z">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PrChange>
      </w:tblPr>
      <w:tblGrid>
        <w:gridCol w:w="2317"/>
        <w:gridCol w:w="6835"/>
        <w:gridCol w:w="1445"/>
        <w:tblGridChange w:id="662">
          <w:tblGrid>
            <w:gridCol w:w="1544"/>
            <w:gridCol w:w="7608"/>
            <w:gridCol w:w="1445"/>
          </w:tblGrid>
        </w:tblGridChange>
      </w:tblGrid>
      <w:tr w:rsidR="00F8559B" w:rsidRPr="003D1C86" w:rsidDel="004D49DA" w14:paraId="35D8F848" w14:textId="7543DD91" w:rsidTr="00A232F5">
        <w:trPr>
          <w:trHeight w:val="530"/>
          <w:del w:id="663" w:author="Chungpth" w:date="2021-08-19T21:27:00Z"/>
          <w:trPrChange w:id="664" w:author="Chungpth" w:date="2021-08-19T21:11:00Z">
            <w:trPr>
              <w:trHeight w:val="530"/>
            </w:trPr>
          </w:trPrChange>
        </w:trPr>
        <w:tc>
          <w:tcPr>
            <w:tcW w:w="2317" w:type="dxa"/>
            <w:shd w:val="pct5" w:color="auto" w:fill="auto"/>
            <w:tcPrChange w:id="665" w:author="Chungpth" w:date="2021-08-19T21:11:00Z">
              <w:tcPr>
                <w:tcW w:w="4277" w:type="dxa"/>
                <w:shd w:val="pct5" w:color="auto" w:fill="auto"/>
              </w:tcPr>
            </w:tcPrChange>
          </w:tcPr>
          <w:p w14:paraId="2CC6D193" w14:textId="6E605F32" w:rsidR="00F8559B" w:rsidRPr="003D1C86" w:rsidDel="004D49DA" w:rsidRDefault="00F8559B" w:rsidP="007D3148">
            <w:pPr>
              <w:ind w:left="0"/>
              <w:jc w:val="center"/>
              <w:rPr>
                <w:del w:id="666" w:author="Chungpth" w:date="2021-08-19T21:27:00Z"/>
                <w:b/>
                <w:sz w:val="28"/>
                <w:szCs w:val="28"/>
              </w:rPr>
            </w:pPr>
            <w:del w:id="667" w:author="Chungpth" w:date="2021-08-19T21:27:00Z">
              <w:r w:rsidRPr="005C6A0A" w:rsidDel="004D49DA">
                <w:rPr>
                  <w:b/>
                  <w:sz w:val="28"/>
                  <w:szCs w:val="28"/>
                </w:rPr>
                <w:delText>Hành động của tác nhân</w:delText>
              </w:r>
            </w:del>
          </w:p>
        </w:tc>
        <w:tc>
          <w:tcPr>
            <w:tcW w:w="6835" w:type="dxa"/>
            <w:shd w:val="pct5" w:color="auto" w:fill="auto"/>
            <w:tcPrChange w:id="668" w:author="Chungpth" w:date="2021-08-19T21:11:00Z">
              <w:tcPr>
                <w:tcW w:w="4875" w:type="dxa"/>
                <w:shd w:val="pct5" w:color="auto" w:fill="auto"/>
              </w:tcPr>
            </w:tcPrChange>
          </w:tcPr>
          <w:p w14:paraId="6262C2C7" w14:textId="2AF1DD36" w:rsidR="00F8559B" w:rsidRPr="003D1C86" w:rsidDel="004D49DA" w:rsidRDefault="00F8559B" w:rsidP="007D3148">
            <w:pPr>
              <w:ind w:left="0"/>
              <w:jc w:val="center"/>
              <w:rPr>
                <w:del w:id="669" w:author="Chungpth" w:date="2021-08-19T21:27:00Z"/>
                <w:b/>
                <w:sz w:val="28"/>
                <w:szCs w:val="28"/>
              </w:rPr>
            </w:pPr>
            <w:del w:id="670" w:author="Chungpth" w:date="2021-08-19T21:27:00Z">
              <w:r w:rsidRPr="003D1C86" w:rsidDel="004D49DA">
                <w:rPr>
                  <w:b/>
                  <w:sz w:val="28"/>
                  <w:szCs w:val="28"/>
                </w:rPr>
                <w:delText>Phản ứng của hệ thống</w:delText>
              </w:r>
            </w:del>
          </w:p>
        </w:tc>
        <w:tc>
          <w:tcPr>
            <w:tcW w:w="1445" w:type="dxa"/>
            <w:shd w:val="pct5" w:color="auto" w:fill="auto"/>
            <w:tcPrChange w:id="671" w:author="Chungpth" w:date="2021-08-19T21:11:00Z">
              <w:tcPr>
                <w:tcW w:w="1445" w:type="dxa"/>
                <w:shd w:val="pct5" w:color="auto" w:fill="auto"/>
              </w:tcPr>
            </w:tcPrChange>
          </w:tcPr>
          <w:p w14:paraId="01D725FC" w14:textId="34E94D36" w:rsidR="00F8559B" w:rsidRPr="003D1C86" w:rsidDel="004D49DA" w:rsidRDefault="00F8559B" w:rsidP="007D3148">
            <w:pPr>
              <w:ind w:left="0"/>
              <w:jc w:val="center"/>
              <w:rPr>
                <w:del w:id="672" w:author="Chungpth" w:date="2021-08-19T21:27:00Z"/>
                <w:b/>
                <w:sz w:val="28"/>
                <w:szCs w:val="28"/>
              </w:rPr>
            </w:pPr>
            <w:del w:id="673" w:author="Chungpth" w:date="2021-08-19T21:27:00Z">
              <w:r w:rsidRPr="003D1C86" w:rsidDel="004D49DA">
                <w:rPr>
                  <w:b/>
                  <w:sz w:val="28"/>
                  <w:szCs w:val="28"/>
                </w:rPr>
                <w:delText>Dữ liệu liên quan (C/R/U/D)</w:delText>
              </w:r>
            </w:del>
          </w:p>
        </w:tc>
      </w:tr>
      <w:tr w:rsidR="00F8559B" w:rsidRPr="003D1C86" w:rsidDel="004D49DA" w14:paraId="56562DB6" w14:textId="6BD57BE9" w:rsidTr="00A232F5">
        <w:trPr>
          <w:del w:id="674" w:author="Chungpth" w:date="2021-08-19T21:27:00Z"/>
        </w:trPr>
        <w:tc>
          <w:tcPr>
            <w:tcW w:w="2317" w:type="dxa"/>
            <w:tcPrChange w:id="675" w:author="Chungpth" w:date="2021-08-19T21:11:00Z">
              <w:tcPr>
                <w:tcW w:w="4277" w:type="dxa"/>
              </w:tcPr>
            </w:tcPrChange>
          </w:tcPr>
          <w:p w14:paraId="5FB9C3CA" w14:textId="340D91D8" w:rsidR="00F8559B" w:rsidRPr="003D1C86" w:rsidDel="004D49DA" w:rsidRDefault="00F8559B" w:rsidP="00C60507">
            <w:pPr>
              <w:pStyle w:val="Sothutu-1so"/>
              <w:numPr>
                <w:ilvl w:val="0"/>
                <w:numId w:val="0"/>
              </w:numPr>
              <w:rPr>
                <w:del w:id="676" w:author="Chungpth" w:date="2021-08-19T21:27:00Z"/>
                <w:sz w:val="28"/>
                <w:szCs w:val="28"/>
              </w:rPr>
            </w:pPr>
            <w:del w:id="677" w:author="Chungpth" w:date="2021-08-19T21:27:00Z">
              <w:r w:rsidRPr="003D1C86" w:rsidDel="004D49DA">
                <w:rPr>
                  <w:sz w:val="28"/>
                  <w:szCs w:val="28"/>
                </w:rPr>
                <w:delText xml:space="preserve">1. </w:delText>
              </w:r>
              <w:commentRangeStart w:id="678"/>
              <w:r w:rsidRPr="003D1C86" w:rsidDel="004D49DA">
                <w:rPr>
                  <w:sz w:val="28"/>
                  <w:szCs w:val="28"/>
                </w:rPr>
                <w:delText xml:space="preserve">SYSTEM ADMIN, SALES ADMIN, </w:delText>
              </w:r>
              <w:r w:rsidR="005117D6" w:rsidRPr="003D1C86" w:rsidDel="004D49DA">
                <w:rPr>
                  <w:sz w:val="28"/>
                  <w:szCs w:val="28"/>
                </w:rPr>
                <w:delText>GSBH</w:delText>
              </w:r>
              <w:r w:rsidRPr="003D1C86" w:rsidDel="004D49DA">
                <w:rPr>
                  <w:sz w:val="28"/>
                  <w:szCs w:val="28"/>
                </w:rPr>
                <w:delText xml:space="preserve"> </w:delText>
              </w:r>
              <w:commentRangeEnd w:id="678"/>
              <w:r w:rsidR="00BF311D" w:rsidDel="004D49DA">
                <w:rPr>
                  <w:rStyle w:val="CommentReference"/>
                  <w:snapToGrid w:val="0"/>
                </w:rPr>
                <w:commentReference w:id="678"/>
              </w:r>
            </w:del>
          </w:p>
        </w:tc>
        <w:tc>
          <w:tcPr>
            <w:tcW w:w="6835" w:type="dxa"/>
            <w:tcPrChange w:id="679" w:author="Chungpth" w:date="2021-08-19T21:11:00Z">
              <w:tcPr>
                <w:tcW w:w="4875" w:type="dxa"/>
              </w:tcPr>
            </w:tcPrChange>
          </w:tcPr>
          <w:p w14:paraId="749900DC" w14:textId="41000B17" w:rsidR="00F8559B" w:rsidRPr="003D1C86" w:rsidDel="004D49DA" w:rsidRDefault="00F8559B">
            <w:pPr>
              <w:pStyle w:val="Heading1"/>
              <w:numPr>
                <w:ilvl w:val="0"/>
                <w:numId w:val="0"/>
              </w:numPr>
              <w:ind w:left="432" w:hanging="432"/>
              <w:rPr>
                <w:del w:id="680" w:author="Chungpth" w:date="2021-08-19T21:27:00Z"/>
                <w:b w:val="0"/>
                <w:sz w:val="28"/>
                <w:szCs w:val="28"/>
              </w:rPr>
              <w:pPrChange w:id="681" w:author="Chungpth" w:date="2021-08-19T21:11:00Z">
                <w:pPr>
                  <w:pStyle w:val="Heading1"/>
                </w:pPr>
              </w:pPrChange>
            </w:pPr>
            <w:del w:id="682" w:author="Chungpth" w:date="2021-08-19T21:27:00Z">
              <w:r w:rsidRPr="003D1C86" w:rsidDel="004D49DA">
                <w:rPr>
                  <w:b w:val="0"/>
                  <w:sz w:val="28"/>
                  <w:szCs w:val="28"/>
                </w:rPr>
                <w:delText>Hệ thống hiển thị:</w:delText>
              </w:r>
            </w:del>
          </w:p>
          <w:p w14:paraId="4C4BB11A" w14:textId="41AE74F6" w:rsidR="00F8559B" w:rsidRPr="003D1C86" w:rsidDel="004D49DA" w:rsidRDefault="00F8559B" w:rsidP="007D3148">
            <w:pPr>
              <w:pStyle w:val="Sothutu-1so"/>
              <w:numPr>
                <w:ilvl w:val="0"/>
                <w:numId w:val="0"/>
              </w:numPr>
              <w:ind w:left="360"/>
              <w:rPr>
                <w:del w:id="683" w:author="Chungpth" w:date="2021-08-19T21:27:00Z"/>
                <w:sz w:val="28"/>
                <w:szCs w:val="28"/>
              </w:rPr>
            </w:pPr>
            <w:del w:id="684" w:author="Chungpth" w:date="2021-08-19T21:27:00Z">
              <w:r w:rsidRPr="003D1C86" w:rsidDel="004D49DA">
                <w:rPr>
                  <w:sz w:val="28"/>
                  <w:szCs w:val="28"/>
                </w:rPr>
                <w:delText xml:space="preserve">- Thông tin phân bổ chỉ tiêu KPI theo </w:delText>
              </w:r>
              <w:r w:rsidR="00FD5C55" w:rsidRPr="003D1C86" w:rsidDel="004D49DA">
                <w:rPr>
                  <w:sz w:val="28"/>
                  <w:szCs w:val="28"/>
                </w:rPr>
                <w:delText xml:space="preserve">NVBH  của </w:delText>
              </w:r>
              <w:r w:rsidRPr="003D1C86" w:rsidDel="004D49DA">
                <w:rPr>
                  <w:sz w:val="28"/>
                  <w:szCs w:val="28"/>
                </w:rPr>
                <w:delText xml:space="preserve">NPP phụ trách ở kỳ hiện tại </w:delText>
              </w:r>
            </w:del>
          </w:p>
          <w:p w14:paraId="451DB8A1" w14:textId="2BD9C71F" w:rsidR="00F8559B" w:rsidRPr="003D1C86" w:rsidDel="004D49DA" w:rsidRDefault="00F8559B" w:rsidP="00F8559B">
            <w:pPr>
              <w:pStyle w:val="Sothutu-1so"/>
              <w:numPr>
                <w:ilvl w:val="0"/>
                <w:numId w:val="0"/>
              </w:numPr>
              <w:ind w:left="360"/>
              <w:rPr>
                <w:del w:id="685" w:author="Chungpth" w:date="2021-08-19T21:27:00Z"/>
                <w:sz w:val="28"/>
                <w:szCs w:val="28"/>
              </w:rPr>
            </w:pPr>
            <w:del w:id="686" w:author="Chungpth" w:date="2021-08-19T21:27:00Z">
              <w:r w:rsidRPr="003D1C86" w:rsidDel="004D49DA">
                <w:rPr>
                  <w:sz w:val="28"/>
                  <w:szCs w:val="28"/>
                </w:rPr>
                <w:delText xml:space="preserve">    + Nếu thông tin đã được phân bổ trước đó thì hiển thị thông tin </w:delText>
              </w:r>
              <w:r w:rsidR="007239C0" w:rsidRPr="003D1C86" w:rsidDel="004D49DA">
                <w:rPr>
                  <w:sz w:val="28"/>
                  <w:szCs w:val="28"/>
                </w:rPr>
                <w:delText>đã phân bổ, nếu chưa phân bổ thì</w:delText>
              </w:r>
              <w:r w:rsidRPr="003D1C86" w:rsidDel="004D49DA">
                <w:rPr>
                  <w:sz w:val="28"/>
                  <w:szCs w:val="28"/>
                </w:rPr>
                <w:delText xml:space="preserve"> các trường phân bổ để trống.</w:delText>
              </w:r>
            </w:del>
          </w:p>
          <w:p w14:paraId="2040E07E" w14:textId="34C7204E" w:rsidR="00F8559B" w:rsidRPr="003D1C86" w:rsidDel="004D49DA" w:rsidRDefault="00F8559B" w:rsidP="007D3148">
            <w:pPr>
              <w:pStyle w:val="Sothutu-1so"/>
              <w:numPr>
                <w:ilvl w:val="0"/>
                <w:numId w:val="0"/>
              </w:numPr>
              <w:ind w:left="360"/>
              <w:rPr>
                <w:del w:id="687" w:author="Chungpth" w:date="2021-08-19T21:27:00Z"/>
                <w:sz w:val="28"/>
                <w:szCs w:val="28"/>
              </w:rPr>
            </w:pPr>
            <w:del w:id="688" w:author="Chungpth" w:date="2021-08-19T21:27:00Z">
              <w:r w:rsidRPr="003D1C86" w:rsidDel="004D49DA">
                <w:rPr>
                  <w:sz w:val="28"/>
                  <w:szCs w:val="28"/>
                </w:rPr>
                <w:delText xml:space="preserve">    + Cho phép tìm kiếm thông tin phân bổ</w:delText>
              </w:r>
            </w:del>
          </w:p>
          <w:p w14:paraId="0B59EE6B" w14:textId="67C890AB" w:rsidR="00CE16E2" w:rsidRPr="003D1C86" w:rsidDel="004D49DA" w:rsidRDefault="007239C0" w:rsidP="007239C0">
            <w:pPr>
              <w:pStyle w:val="Sothutu-1so"/>
              <w:numPr>
                <w:ilvl w:val="0"/>
                <w:numId w:val="0"/>
              </w:numPr>
              <w:ind w:left="360"/>
              <w:rPr>
                <w:del w:id="689" w:author="Chungpth" w:date="2021-08-19T21:27:00Z"/>
                <w:sz w:val="28"/>
                <w:szCs w:val="28"/>
              </w:rPr>
            </w:pPr>
            <w:del w:id="690" w:author="Chungpth" w:date="2021-08-19T21:27:00Z">
              <w:r w:rsidRPr="003D1C86" w:rsidDel="004D49DA">
                <w:rPr>
                  <w:sz w:val="28"/>
                  <w:szCs w:val="28"/>
                </w:rPr>
                <w:delText xml:space="preserve">    + Cho phép phân bổ đối với kỳ &gt;= kỳ hiện tại. </w:delText>
              </w:r>
            </w:del>
          </w:p>
          <w:p w14:paraId="2F5A117F" w14:textId="086357FB" w:rsidR="00F8559B" w:rsidRPr="003D1C86" w:rsidDel="004D49DA" w:rsidRDefault="00CE16E2" w:rsidP="00707655">
            <w:pPr>
              <w:pStyle w:val="Sothutu-1so"/>
              <w:numPr>
                <w:ilvl w:val="0"/>
                <w:numId w:val="0"/>
              </w:numPr>
              <w:ind w:left="360"/>
              <w:rPr>
                <w:del w:id="691" w:author="Chungpth" w:date="2021-08-19T21:27:00Z"/>
                <w:sz w:val="28"/>
                <w:szCs w:val="28"/>
              </w:rPr>
            </w:pPr>
            <w:del w:id="692" w:author="Chungpth" w:date="2021-08-19T21:27:00Z">
              <w:r w:rsidRPr="003D1C86" w:rsidDel="004D49DA">
                <w:rPr>
                  <w:sz w:val="28"/>
                  <w:szCs w:val="28"/>
                </w:rPr>
                <w:delText xml:space="preserve">    + </w:delText>
              </w:r>
              <w:r w:rsidR="007239C0" w:rsidRPr="003D1C86" w:rsidDel="004D49DA">
                <w:rPr>
                  <w:sz w:val="28"/>
                  <w:szCs w:val="28"/>
                </w:rPr>
                <w:delText xml:space="preserve">Đối với acc </w:delText>
              </w:r>
              <w:r w:rsidR="005117D6" w:rsidRPr="003D1C86" w:rsidDel="004D49DA">
                <w:rPr>
                  <w:sz w:val="28"/>
                  <w:szCs w:val="28"/>
                </w:rPr>
                <w:delText>GSBH</w:delText>
              </w:r>
              <w:r w:rsidR="007239C0" w:rsidRPr="003D1C86" w:rsidDel="004D49DA">
                <w:rPr>
                  <w:sz w:val="28"/>
                  <w:szCs w:val="28"/>
                </w:rPr>
                <w:delText xml:space="preserve"> khi vào phân bổ cho kỳ hiện tại thì chỉ được phân bổ trước ngày 05 hàng tháng, Sau ngày 05</w:delText>
              </w:r>
              <w:r w:rsidR="00707655" w:rsidRPr="003D1C86" w:rsidDel="004D49DA">
                <w:rPr>
                  <w:sz w:val="28"/>
                  <w:szCs w:val="28"/>
                </w:rPr>
                <w:delText xml:space="preserve"> sẽ tự động bị khoá, khi bị khoá sẽ không được phân</w:delText>
              </w:r>
              <w:r w:rsidR="007239C0" w:rsidRPr="003D1C86" w:rsidDel="004D49DA">
                <w:rPr>
                  <w:sz w:val="28"/>
                  <w:szCs w:val="28"/>
                </w:rPr>
                <w:delText xml:space="preserve"> bổ ở chu kỳ hiện tại (Vẫn cho phân bổ ở kỳ &gt; kỳ hiện tại).</w:delText>
              </w:r>
            </w:del>
          </w:p>
          <w:p w14:paraId="1598EB11" w14:textId="4221AB08" w:rsidR="001D2CF5" w:rsidRPr="003D1C86" w:rsidDel="004D49DA" w:rsidRDefault="001D2CF5" w:rsidP="008633E7">
            <w:pPr>
              <w:pStyle w:val="ListParagraph"/>
              <w:keepLines/>
              <w:numPr>
                <w:ilvl w:val="0"/>
                <w:numId w:val="19"/>
              </w:numPr>
              <w:spacing w:before="0" w:after="120" w:line="240" w:lineRule="atLeast"/>
              <w:jc w:val="both"/>
              <w:rPr>
                <w:del w:id="693" w:author="Chungpth" w:date="2021-08-19T21:27:00Z"/>
                <w:sz w:val="28"/>
                <w:szCs w:val="28"/>
              </w:rPr>
            </w:pPr>
            <w:del w:id="694" w:author="Chungpth" w:date="2021-08-19T21:27:00Z">
              <w:r w:rsidRPr="003D1C86" w:rsidDel="004D49DA">
                <w:rPr>
                  <w:sz w:val="28"/>
                  <w:szCs w:val="28"/>
                </w:rPr>
                <w:delText>Các tài khoản khóa, cho phép System Admin thực hiện mở để điều chỉnh phân bổ chỉ tiêu cho GSBH trong 1 thời gian nhất định trong chức năng Quản lý đơn vị và nhân viên</w:delText>
              </w:r>
            </w:del>
          </w:p>
          <w:p w14:paraId="2D5DFDF8" w14:textId="20AB33C4" w:rsidR="0037377C" w:rsidRPr="003D1C86" w:rsidDel="004D49DA" w:rsidRDefault="0037377C" w:rsidP="00707655">
            <w:pPr>
              <w:pStyle w:val="Sothutu-1so"/>
              <w:numPr>
                <w:ilvl w:val="0"/>
                <w:numId w:val="0"/>
              </w:numPr>
              <w:ind w:left="360"/>
              <w:rPr>
                <w:del w:id="695" w:author="Chungpth" w:date="2021-08-19T21:27:00Z"/>
                <w:sz w:val="28"/>
                <w:szCs w:val="28"/>
              </w:rPr>
            </w:pPr>
          </w:p>
          <w:p w14:paraId="65AE16B0" w14:textId="51752B24" w:rsidR="0037377C" w:rsidRPr="003D1C86" w:rsidDel="004D49DA" w:rsidRDefault="0037377C" w:rsidP="0037377C">
            <w:pPr>
              <w:keepLines/>
              <w:spacing w:after="120" w:line="240" w:lineRule="atLeast"/>
              <w:ind w:left="72"/>
              <w:jc w:val="both"/>
              <w:rPr>
                <w:del w:id="696" w:author="Chungpth" w:date="2021-08-19T21:27:00Z"/>
                <w:sz w:val="28"/>
                <w:szCs w:val="28"/>
              </w:rPr>
            </w:pPr>
            <w:del w:id="697" w:author="Chungpth" w:date="2021-08-19T21:27:00Z">
              <w:r w:rsidRPr="003D1C86" w:rsidDel="004D49DA">
                <w:rPr>
                  <w:sz w:val="28"/>
                  <w:szCs w:val="28"/>
                </w:rPr>
                <w:delText>Các acc khác được phân bổ từ tháng hiên tại trở lên ASM, RSM, các tài khoản HO được phân quyền.</w:delText>
              </w:r>
            </w:del>
          </w:p>
          <w:p w14:paraId="73F0F9BE" w14:textId="4D83AFD1" w:rsidR="0037377C" w:rsidRPr="003D1C86" w:rsidDel="004D49DA" w:rsidRDefault="0037377C" w:rsidP="0037377C">
            <w:pPr>
              <w:pStyle w:val="Sothutu-1so"/>
              <w:numPr>
                <w:ilvl w:val="0"/>
                <w:numId w:val="0"/>
              </w:numPr>
              <w:ind w:left="360"/>
              <w:rPr>
                <w:del w:id="698" w:author="Chungpth" w:date="2021-08-19T21:27:00Z"/>
                <w:sz w:val="28"/>
                <w:szCs w:val="28"/>
              </w:rPr>
            </w:pPr>
            <w:del w:id="699" w:author="Chungpth" w:date="2021-08-19T21:27:00Z">
              <w:r w:rsidRPr="003D1C86" w:rsidDel="004D49DA">
                <w:rPr>
                  <w:sz w:val="28"/>
                  <w:szCs w:val="28"/>
                </w:rPr>
                <w:delText>Cho phép System Admin được chủ động phân quyền chức năng này.</w:delText>
              </w:r>
            </w:del>
          </w:p>
        </w:tc>
        <w:tc>
          <w:tcPr>
            <w:tcW w:w="1445" w:type="dxa"/>
            <w:tcPrChange w:id="700" w:author="Chungpth" w:date="2021-08-19T21:11:00Z">
              <w:tcPr>
                <w:tcW w:w="1445" w:type="dxa"/>
              </w:tcPr>
            </w:tcPrChange>
          </w:tcPr>
          <w:p w14:paraId="7EA9E229" w14:textId="3087FBD9" w:rsidR="00F8559B" w:rsidRPr="003D1C86" w:rsidDel="004D49DA" w:rsidRDefault="00F8559B" w:rsidP="007D3148">
            <w:pPr>
              <w:ind w:left="0"/>
              <w:jc w:val="both"/>
              <w:rPr>
                <w:del w:id="701" w:author="Chungpth" w:date="2021-08-19T21:27:00Z"/>
                <w:sz w:val="28"/>
                <w:szCs w:val="28"/>
              </w:rPr>
            </w:pPr>
            <w:del w:id="702" w:author="Chungpth" w:date="2021-08-19T21:27:00Z">
              <w:r w:rsidRPr="003D1C86" w:rsidDel="004D49DA">
                <w:rPr>
                  <w:sz w:val="28"/>
                  <w:szCs w:val="28"/>
                </w:rPr>
                <w:delText>R</w:delText>
              </w:r>
            </w:del>
          </w:p>
        </w:tc>
      </w:tr>
      <w:tr w:rsidR="00F8559B" w:rsidRPr="003D1C86" w:rsidDel="004D49DA" w14:paraId="194A03C8" w14:textId="206C2ADA" w:rsidTr="00A232F5">
        <w:trPr>
          <w:del w:id="703" w:author="Chungpth" w:date="2021-08-19T21:27:00Z"/>
        </w:trPr>
        <w:tc>
          <w:tcPr>
            <w:tcW w:w="2317" w:type="dxa"/>
            <w:tcPrChange w:id="704" w:author="Chungpth" w:date="2021-08-19T21:11:00Z">
              <w:tcPr>
                <w:tcW w:w="4277" w:type="dxa"/>
              </w:tcPr>
            </w:tcPrChange>
          </w:tcPr>
          <w:p w14:paraId="1DD79EBF" w14:textId="223CBCE9" w:rsidR="00F8559B" w:rsidRPr="003D1C86" w:rsidDel="004D49DA" w:rsidRDefault="003238D8">
            <w:pPr>
              <w:pStyle w:val="Heading1"/>
              <w:numPr>
                <w:ilvl w:val="0"/>
                <w:numId w:val="12"/>
              </w:numPr>
              <w:rPr>
                <w:del w:id="705" w:author="Chungpth" w:date="2021-08-19T21:27:00Z"/>
                <w:b w:val="0"/>
                <w:sz w:val="28"/>
                <w:szCs w:val="28"/>
              </w:rPr>
              <w:pPrChange w:id="706" w:author="Chungpth" w:date="2021-08-19T21:11:00Z">
                <w:pPr>
                  <w:pStyle w:val="Heading1"/>
                </w:pPr>
              </w:pPrChange>
            </w:pPr>
            <w:del w:id="707" w:author="Chungpth" w:date="2021-08-19T21:27:00Z">
              <w:r w:rsidRPr="003D1C86" w:rsidDel="004D49DA">
                <w:rPr>
                  <w:b w:val="0"/>
                  <w:sz w:val="28"/>
                  <w:szCs w:val="28"/>
                </w:rPr>
                <w:delText>Chọn NPP cần phân bổ và nhấn tìm kiếm</w:delText>
              </w:r>
            </w:del>
          </w:p>
          <w:p w14:paraId="432491D5" w14:textId="0F27FFDA" w:rsidR="003238D8" w:rsidRPr="003D1C86" w:rsidDel="004D49DA" w:rsidRDefault="003238D8" w:rsidP="003238D8">
            <w:pPr>
              <w:pStyle w:val="Sothutu-1so"/>
              <w:numPr>
                <w:ilvl w:val="0"/>
                <w:numId w:val="0"/>
              </w:numPr>
              <w:rPr>
                <w:del w:id="708" w:author="Chungpth" w:date="2021-08-19T21:27:00Z"/>
                <w:sz w:val="28"/>
                <w:szCs w:val="28"/>
              </w:rPr>
            </w:pPr>
          </w:p>
        </w:tc>
        <w:tc>
          <w:tcPr>
            <w:tcW w:w="6835" w:type="dxa"/>
            <w:tcPrChange w:id="709" w:author="Chungpth" w:date="2021-08-19T21:11:00Z">
              <w:tcPr>
                <w:tcW w:w="4875" w:type="dxa"/>
              </w:tcPr>
            </w:tcPrChange>
          </w:tcPr>
          <w:p w14:paraId="14C68074" w14:textId="67E93681" w:rsidR="00F8559B" w:rsidRPr="003D1C86" w:rsidDel="004D49DA" w:rsidRDefault="003238D8">
            <w:pPr>
              <w:pStyle w:val="Heading1"/>
              <w:numPr>
                <w:ilvl w:val="0"/>
                <w:numId w:val="12"/>
              </w:numPr>
              <w:rPr>
                <w:del w:id="710" w:author="Chungpth" w:date="2021-08-19T21:27:00Z"/>
                <w:b w:val="0"/>
                <w:sz w:val="28"/>
                <w:szCs w:val="28"/>
              </w:rPr>
              <w:pPrChange w:id="711" w:author="Chungpth" w:date="2021-08-19T21:11:00Z">
                <w:pPr>
                  <w:pStyle w:val="Heading1"/>
                </w:pPr>
              </w:pPrChange>
            </w:pPr>
            <w:del w:id="712" w:author="Chungpth" w:date="2021-08-19T21:27:00Z">
              <w:r w:rsidRPr="003D1C86" w:rsidDel="004D49DA">
                <w:rPr>
                  <w:b w:val="0"/>
                  <w:sz w:val="28"/>
                  <w:szCs w:val="28"/>
                </w:rPr>
                <w:delText>Hiển thị danh sách Nhân viên bán hàng của NPP được chọn để phân bổ. Thông tin phân bổ:</w:delText>
              </w:r>
            </w:del>
          </w:p>
          <w:p w14:paraId="10D37D33" w14:textId="4CB0E404" w:rsidR="003238D8" w:rsidRPr="003D1C86" w:rsidDel="004D49DA" w:rsidRDefault="003F4AAD" w:rsidP="008633E7">
            <w:pPr>
              <w:pStyle w:val="Sothutu-1so"/>
              <w:numPr>
                <w:ilvl w:val="0"/>
                <w:numId w:val="17"/>
              </w:numPr>
              <w:rPr>
                <w:del w:id="713" w:author="Chungpth" w:date="2021-08-19T21:27:00Z"/>
                <w:sz w:val="28"/>
                <w:szCs w:val="28"/>
              </w:rPr>
            </w:pPr>
            <w:del w:id="714" w:author="Chungpth" w:date="2021-08-19T21:27:00Z">
              <w:r w:rsidRPr="003D1C86" w:rsidDel="004D49DA">
                <w:rPr>
                  <w:sz w:val="28"/>
                  <w:szCs w:val="28"/>
                </w:rPr>
                <w:delText>Đơn hàng thành công/chu kỳ: Nhập số lượng</w:delText>
              </w:r>
            </w:del>
          </w:p>
          <w:p w14:paraId="360B93E5" w14:textId="65FE408A" w:rsidR="00977861" w:rsidRPr="003D1C86" w:rsidDel="004D49DA" w:rsidRDefault="00977861" w:rsidP="008633E7">
            <w:pPr>
              <w:pStyle w:val="Sothutu-1so"/>
              <w:numPr>
                <w:ilvl w:val="0"/>
                <w:numId w:val="17"/>
              </w:numPr>
              <w:rPr>
                <w:del w:id="715" w:author="Chungpth" w:date="2021-08-19T21:27:00Z"/>
                <w:sz w:val="28"/>
                <w:szCs w:val="28"/>
              </w:rPr>
            </w:pPr>
            <w:del w:id="716" w:author="Chungpth" w:date="2021-08-19T21:27:00Z">
              <w:r w:rsidRPr="003D1C86" w:rsidDel="004D49DA">
                <w:rPr>
                  <w:sz w:val="28"/>
                  <w:szCs w:val="28"/>
                </w:rPr>
                <w:delText>Bình quân sản lượng/đơn hàng</w:delText>
              </w:r>
              <w:r w:rsidR="003F4AAD" w:rsidRPr="003D1C86" w:rsidDel="004D49DA">
                <w:rPr>
                  <w:sz w:val="28"/>
                  <w:szCs w:val="28"/>
                </w:rPr>
                <w:delText>: Nhập số lượng</w:delText>
              </w:r>
            </w:del>
          </w:p>
          <w:p w14:paraId="210B0748" w14:textId="799F64FE" w:rsidR="00977861" w:rsidRPr="003D1C86" w:rsidDel="004D49DA" w:rsidRDefault="00977861" w:rsidP="008633E7">
            <w:pPr>
              <w:pStyle w:val="Sothutu-1so"/>
              <w:numPr>
                <w:ilvl w:val="0"/>
                <w:numId w:val="17"/>
              </w:numPr>
              <w:rPr>
                <w:del w:id="717" w:author="Chungpth" w:date="2021-08-19T21:27:00Z"/>
                <w:sz w:val="28"/>
                <w:szCs w:val="28"/>
              </w:rPr>
            </w:pPr>
            <w:del w:id="718" w:author="Chungpth" w:date="2021-08-19T21:27:00Z">
              <w:r w:rsidRPr="003D1C86" w:rsidDel="004D49DA">
                <w:rPr>
                  <w:sz w:val="28"/>
                  <w:szCs w:val="28"/>
                </w:rPr>
                <w:delText>SKU/đơn hàng</w:delText>
              </w:r>
              <w:r w:rsidR="003F4AAD" w:rsidRPr="003D1C86" w:rsidDel="004D49DA">
                <w:rPr>
                  <w:sz w:val="28"/>
                  <w:szCs w:val="28"/>
                </w:rPr>
                <w:delText>: Nhập số lượng</w:delText>
              </w:r>
            </w:del>
          </w:p>
          <w:p w14:paraId="601779A4" w14:textId="0D60E6A4" w:rsidR="00977861" w:rsidRPr="003D1C86" w:rsidDel="004D49DA" w:rsidRDefault="00977861" w:rsidP="008633E7">
            <w:pPr>
              <w:pStyle w:val="Sothutu-1so"/>
              <w:numPr>
                <w:ilvl w:val="0"/>
                <w:numId w:val="17"/>
              </w:numPr>
              <w:rPr>
                <w:del w:id="719" w:author="Chungpth" w:date="2021-08-19T21:27:00Z"/>
                <w:sz w:val="28"/>
                <w:szCs w:val="28"/>
              </w:rPr>
            </w:pPr>
            <w:del w:id="720" w:author="Chungpth" w:date="2021-08-19T21:27:00Z">
              <w:r w:rsidRPr="003D1C86" w:rsidDel="004D49DA">
                <w:rPr>
                  <w:sz w:val="28"/>
                  <w:szCs w:val="28"/>
                </w:rPr>
                <w:delText>Bình quân doanh số/ đơn hàng</w:delText>
              </w:r>
              <w:r w:rsidR="003F4AAD" w:rsidRPr="003D1C86" w:rsidDel="004D49DA">
                <w:rPr>
                  <w:sz w:val="28"/>
                  <w:szCs w:val="28"/>
                </w:rPr>
                <w:delText>: Nhập số tiền.</w:delText>
              </w:r>
            </w:del>
          </w:p>
          <w:p w14:paraId="487F7382" w14:textId="6B9D5A8A" w:rsidR="003F4AAD" w:rsidRPr="003D1C86" w:rsidDel="004D49DA" w:rsidRDefault="003F4AAD" w:rsidP="008633E7">
            <w:pPr>
              <w:pStyle w:val="Sothutu-1so"/>
              <w:numPr>
                <w:ilvl w:val="0"/>
                <w:numId w:val="17"/>
              </w:numPr>
              <w:rPr>
                <w:del w:id="721" w:author="Chungpth" w:date="2021-08-19T21:27:00Z"/>
                <w:sz w:val="28"/>
                <w:szCs w:val="28"/>
                <w:rPrChange w:id="722" w:author="Chungpth" w:date="2021-08-17T15:49:00Z">
                  <w:rPr>
                    <w:del w:id="723" w:author="Chungpth" w:date="2021-08-19T21:27:00Z"/>
                    <w:sz w:val="28"/>
                    <w:szCs w:val="28"/>
                    <w:highlight w:val="yellow"/>
                  </w:rPr>
                </w:rPrChange>
              </w:rPr>
            </w:pPr>
            <w:del w:id="724" w:author="Chungpth" w:date="2021-08-19T21:27:00Z">
              <w:r w:rsidRPr="003D1C86" w:rsidDel="004D49DA">
                <w:rPr>
                  <w:sz w:val="28"/>
                  <w:szCs w:val="28"/>
                  <w:rPrChange w:id="725" w:author="Chungpth" w:date="2021-08-17T15:49:00Z">
                    <w:rPr>
                      <w:sz w:val="28"/>
                      <w:szCs w:val="28"/>
                      <w:highlight w:val="yellow"/>
                    </w:rPr>
                  </w:rPrChange>
                </w:rPr>
                <w:delText xml:space="preserve">Số viếng thăm/chu kỳ: </w:delText>
              </w:r>
              <w:r w:rsidR="00CE16E2" w:rsidRPr="003D1C86" w:rsidDel="004D49DA">
                <w:rPr>
                  <w:sz w:val="28"/>
                  <w:szCs w:val="28"/>
                  <w:rPrChange w:id="726" w:author="Chungpth" w:date="2021-08-17T15:49:00Z">
                    <w:rPr>
                      <w:sz w:val="28"/>
                      <w:szCs w:val="28"/>
                      <w:highlight w:val="yellow"/>
                    </w:rPr>
                  </w:rPrChange>
                </w:rPr>
                <w:delText>Nhập số nguyên dương hệ thống tự động thêm ký tự %</w:delText>
              </w:r>
            </w:del>
          </w:p>
          <w:p w14:paraId="152D954A" w14:textId="4C3E9794" w:rsidR="003F4AAD" w:rsidRPr="003D1C86" w:rsidDel="004D49DA" w:rsidRDefault="003F4AAD" w:rsidP="008633E7">
            <w:pPr>
              <w:pStyle w:val="Sothutu-1so"/>
              <w:numPr>
                <w:ilvl w:val="0"/>
                <w:numId w:val="17"/>
              </w:numPr>
              <w:rPr>
                <w:del w:id="727" w:author="Chungpth" w:date="2021-08-19T21:27:00Z"/>
                <w:sz w:val="28"/>
                <w:szCs w:val="28"/>
                <w:rPrChange w:id="728" w:author="Chungpth" w:date="2021-08-17T15:49:00Z">
                  <w:rPr>
                    <w:del w:id="729" w:author="Chungpth" w:date="2021-08-19T21:27:00Z"/>
                    <w:sz w:val="28"/>
                    <w:szCs w:val="28"/>
                    <w:highlight w:val="yellow"/>
                  </w:rPr>
                </w:rPrChange>
              </w:rPr>
            </w:pPr>
            <w:del w:id="730" w:author="Chungpth" w:date="2021-08-19T21:27:00Z">
              <w:r w:rsidRPr="003D1C86" w:rsidDel="004D49DA">
                <w:rPr>
                  <w:sz w:val="28"/>
                  <w:szCs w:val="28"/>
                  <w:rPrChange w:id="731" w:author="Chungpth" w:date="2021-08-17T15:49:00Z">
                    <w:rPr>
                      <w:sz w:val="28"/>
                      <w:szCs w:val="28"/>
                      <w:highlight w:val="yellow"/>
                    </w:rPr>
                  </w:rPrChange>
                </w:rPr>
                <w:delText xml:space="preserve">Số đơn hàng giao thành công/chu kỳ: Nhập </w:delText>
              </w:r>
              <w:r w:rsidR="007D3148" w:rsidRPr="003D1C86" w:rsidDel="004D49DA">
                <w:rPr>
                  <w:sz w:val="28"/>
                  <w:szCs w:val="28"/>
                  <w:rPrChange w:id="732" w:author="Chungpth" w:date="2021-08-17T15:49:00Z">
                    <w:rPr>
                      <w:sz w:val="28"/>
                      <w:szCs w:val="28"/>
                      <w:highlight w:val="yellow"/>
                    </w:rPr>
                  </w:rPrChange>
                </w:rPr>
                <w:delText>số nguyên dương hệ thống tự động thêm ký tự %</w:delText>
              </w:r>
            </w:del>
          </w:p>
          <w:p w14:paraId="08EAD340" w14:textId="1BBE438A" w:rsidR="003F4AAD" w:rsidRPr="003D1C86" w:rsidDel="004D49DA" w:rsidRDefault="003F4AAD" w:rsidP="008633E7">
            <w:pPr>
              <w:pStyle w:val="Sothutu-1so"/>
              <w:numPr>
                <w:ilvl w:val="0"/>
                <w:numId w:val="17"/>
              </w:numPr>
              <w:rPr>
                <w:del w:id="733" w:author="Chungpth" w:date="2021-08-19T21:27:00Z"/>
                <w:sz w:val="28"/>
                <w:szCs w:val="28"/>
              </w:rPr>
            </w:pPr>
            <w:del w:id="734" w:author="Chungpth" w:date="2021-08-19T21:27:00Z">
              <w:r w:rsidRPr="003D1C86" w:rsidDel="004D49DA">
                <w:rPr>
                  <w:sz w:val="28"/>
                  <w:szCs w:val="28"/>
                  <w:rPrChange w:id="735" w:author="Chungpth" w:date="2021-08-17T15:49:00Z">
                    <w:rPr>
                      <w:sz w:val="28"/>
                      <w:szCs w:val="28"/>
                      <w:highlight w:val="yellow"/>
                    </w:rPr>
                  </w:rPrChange>
                </w:rPr>
                <w:delText>Số đơn hàng thành công/ngày: Nhập số lượng</w:delText>
              </w:r>
              <w:r w:rsidR="007D3148" w:rsidRPr="003D1C86" w:rsidDel="004D49DA">
                <w:rPr>
                  <w:sz w:val="28"/>
                  <w:szCs w:val="28"/>
                  <w:rPrChange w:id="736" w:author="Chungpth" w:date="2021-08-17T15:49:00Z">
                    <w:rPr>
                      <w:sz w:val="28"/>
                      <w:szCs w:val="28"/>
                      <w:highlight w:val="yellow"/>
                    </w:rPr>
                  </w:rPrChange>
                </w:rPr>
                <w:delText xml:space="preserve"> là số nguyên dương</w:delText>
              </w:r>
              <w:r w:rsidR="007D3148" w:rsidRPr="005C6A0A" w:rsidDel="004D49DA">
                <w:rPr>
                  <w:sz w:val="28"/>
                  <w:szCs w:val="28"/>
                </w:rPr>
                <w:delText>.</w:delText>
              </w:r>
            </w:del>
          </w:p>
          <w:p w14:paraId="6CFB75BD" w14:textId="6D31D1DB" w:rsidR="003238D8" w:rsidRPr="003D1C86" w:rsidDel="004D49DA" w:rsidRDefault="003238D8" w:rsidP="003238D8">
            <w:pPr>
              <w:pStyle w:val="Sothutu-1so"/>
              <w:numPr>
                <w:ilvl w:val="0"/>
                <w:numId w:val="0"/>
              </w:numPr>
              <w:ind w:left="360"/>
              <w:rPr>
                <w:del w:id="737" w:author="Chungpth" w:date="2021-08-19T21:27:00Z"/>
                <w:sz w:val="28"/>
                <w:szCs w:val="28"/>
              </w:rPr>
            </w:pPr>
          </w:p>
        </w:tc>
        <w:tc>
          <w:tcPr>
            <w:tcW w:w="1445" w:type="dxa"/>
            <w:tcPrChange w:id="738" w:author="Chungpth" w:date="2021-08-19T21:11:00Z">
              <w:tcPr>
                <w:tcW w:w="1445" w:type="dxa"/>
              </w:tcPr>
            </w:tcPrChange>
          </w:tcPr>
          <w:p w14:paraId="05E0B9F1" w14:textId="3A3F1096" w:rsidR="00F8559B" w:rsidRPr="003D1C86" w:rsidDel="004D49DA" w:rsidRDefault="00F8559B" w:rsidP="007D3148">
            <w:pPr>
              <w:ind w:left="0"/>
              <w:jc w:val="both"/>
              <w:rPr>
                <w:del w:id="739" w:author="Chungpth" w:date="2021-08-19T21:27:00Z"/>
                <w:sz w:val="28"/>
                <w:szCs w:val="28"/>
              </w:rPr>
            </w:pPr>
            <w:del w:id="740" w:author="Chungpth" w:date="2021-08-19T21:27:00Z">
              <w:r w:rsidRPr="003D1C86" w:rsidDel="004D49DA">
                <w:rPr>
                  <w:sz w:val="28"/>
                  <w:szCs w:val="28"/>
                </w:rPr>
                <w:delText>R</w:delText>
              </w:r>
            </w:del>
          </w:p>
        </w:tc>
      </w:tr>
      <w:tr w:rsidR="00F8559B" w:rsidRPr="003D1C86" w:rsidDel="004D49DA" w14:paraId="1DA277D5" w14:textId="1A0DE604" w:rsidTr="00A232F5">
        <w:trPr>
          <w:del w:id="741" w:author="Chungpth" w:date="2021-08-19T21:27:00Z"/>
        </w:trPr>
        <w:tc>
          <w:tcPr>
            <w:tcW w:w="2317" w:type="dxa"/>
            <w:tcPrChange w:id="742" w:author="Chungpth" w:date="2021-08-19T21:11:00Z">
              <w:tcPr>
                <w:tcW w:w="4277" w:type="dxa"/>
              </w:tcPr>
            </w:tcPrChange>
          </w:tcPr>
          <w:p w14:paraId="477FD018" w14:textId="01AA9AE8" w:rsidR="00F8559B" w:rsidRPr="003D1C86" w:rsidDel="004D49DA" w:rsidRDefault="003F4AAD">
            <w:pPr>
              <w:pStyle w:val="Heading1"/>
              <w:numPr>
                <w:ilvl w:val="0"/>
                <w:numId w:val="12"/>
              </w:numPr>
              <w:rPr>
                <w:del w:id="743" w:author="Chungpth" w:date="2021-08-19T21:27:00Z"/>
                <w:b w:val="0"/>
                <w:sz w:val="28"/>
                <w:szCs w:val="28"/>
              </w:rPr>
              <w:pPrChange w:id="744" w:author="Chungpth" w:date="2021-08-19T21:11:00Z">
                <w:pPr>
                  <w:pStyle w:val="Heading1"/>
                </w:pPr>
              </w:pPrChange>
            </w:pPr>
            <w:del w:id="745" w:author="Chungpth" w:date="2021-08-19T21:27:00Z">
              <w:r w:rsidRPr="003D1C86" w:rsidDel="004D49DA">
                <w:rPr>
                  <w:b w:val="0"/>
                  <w:sz w:val="28"/>
                  <w:szCs w:val="28"/>
                </w:rPr>
                <w:delText xml:space="preserve">Nhập thông tin phân bổ chọn </w:delText>
              </w:r>
              <w:r w:rsidR="00CE16E2" w:rsidRPr="003D1C86" w:rsidDel="004D49DA">
                <w:rPr>
                  <w:b w:val="0"/>
                  <w:sz w:val="28"/>
                  <w:szCs w:val="28"/>
                </w:rPr>
                <w:delText>Phân bổ</w:delText>
              </w:r>
            </w:del>
          </w:p>
        </w:tc>
        <w:tc>
          <w:tcPr>
            <w:tcW w:w="6835" w:type="dxa"/>
            <w:tcPrChange w:id="746" w:author="Chungpth" w:date="2021-08-19T21:11:00Z">
              <w:tcPr>
                <w:tcW w:w="4875" w:type="dxa"/>
              </w:tcPr>
            </w:tcPrChange>
          </w:tcPr>
          <w:p w14:paraId="3567B2E2" w14:textId="2DAEC08F" w:rsidR="00F8559B" w:rsidRPr="003D1C86" w:rsidDel="004D49DA" w:rsidRDefault="003F4AAD">
            <w:pPr>
              <w:pStyle w:val="Heading1"/>
              <w:numPr>
                <w:ilvl w:val="0"/>
                <w:numId w:val="12"/>
              </w:numPr>
              <w:rPr>
                <w:del w:id="747" w:author="Chungpth" w:date="2021-08-19T21:27:00Z"/>
                <w:b w:val="0"/>
                <w:sz w:val="28"/>
                <w:szCs w:val="28"/>
              </w:rPr>
              <w:pPrChange w:id="748" w:author="Chungpth" w:date="2021-08-19T21:11:00Z">
                <w:pPr>
                  <w:pStyle w:val="Heading1"/>
                </w:pPr>
              </w:pPrChange>
            </w:pPr>
            <w:del w:id="749" w:author="Chungpth" w:date="2021-08-19T21:27:00Z">
              <w:r w:rsidRPr="003D1C86" w:rsidDel="004D49DA">
                <w:rPr>
                  <w:b w:val="0"/>
                  <w:sz w:val="28"/>
                  <w:szCs w:val="28"/>
                </w:rPr>
                <w:delText xml:space="preserve">Nếu ở kỳ hiện tại trở lên thực hiện lưu lại thành công. Nếu ở kỳ &lt; kỳ hiện tại thì hiển thị cảnh báo “Chu kỳ phải lớn hơn hay bằng chu kỳ hiện tại. Vui lòng chọn lại”  </w:delText>
              </w:r>
            </w:del>
          </w:p>
          <w:p w14:paraId="1145387C" w14:textId="08B67766" w:rsidR="00CE16E2" w:rsidRPr="003D1C86" w:rsidDel="004D49DA" w:rsidRDefault="00CE16E2" w:rsidP="00CE16E2">
            <w:pPr>
              <w:pStyle w:val="Sothutu-1so"/>
              <w:numPr>
                <w:ilvl w:val="0"/>
                <w:numId w:val="0"/>
              </w:numPr>
              <w:ind w:left="882"/>
              <w:rPr>
                <w:del w:id="750" w:author="Chungpth" w:date="2021-08-19T21:27:00Z"/>
                <w:sz w:val="28"/>
                <w:szCs w:val="28"/>
              </w:rPr>
            </w:pPr>
            <w:del w:id="751" w:author="Chungpth" w:date="2021-08-19T21:27:00Z">
              <w:r w:rsidRPr="003D1C86" w:rsidDel="004D49DA">
                <w:rPr>
                  <w:sz w:val="28"/>
                  <w:szCs w:val="28"/>
                </w:rPr>
                <w:delText xml:space="preserve">   </w:delText>
              </w:r>
              <w:r w:rsidR="0083718A" w:rsidRPr="003D1C86" w:rsidDel="004D49DA">
                <w:rPr>
                  <w:sz w:val="28"/>
                  <w:szCs w:val="28"/>
                </w:rPr>
                <w:delText xml:space="preserve"> + Đối với acc </w:delText>
              </w:r>
              <w:r w:rsidR="005117D6" w:rsidRPr="003D1C86" w:rsidDel="004D49DA">
                <w:rPr>
                  <w:sz w:val="28"/>
                  <w:szCs w:val="28"/>
                </w:rPr>
                <w:delText>GSBH</w:delText>
              </w:r>
              <w:r w:rsidR="0083718A" w:rsidRPr="003D1C86" w:rsidDel="004D49DA">
                <w:rPr>
                  <w:sz w:val="28"/>
                  <w:szCs w:val="28"/>
                </w:rPr>
                <w:delText xml:space="preserve"> (Bị khoá)  khi vào phân bổ</w:delText>
              </w:r>
              <w:r w:rsidRPr="003D1C86" w:rsidDel="004D49DA">
                <w:rPr>
                  <w:sz w:val="28"/>
                  <w:szCs w:val="28"/>
                </w:rPr>
                <w:delText xml:space="preserve"> chọn kỳ = tháng hiện tại </w:delText>
              </w:r>
              <w:r w:rsidR="0048765F" w:rsidRPr="003D1C86" w:rsidDel="004D49DA">
                <w:rPr>
                  <w:sz w:val="28"/>
                  <w:szCs w:val="28"/>
                </w:rPr>
                <w:delText>nhập thông tin phân bổ và chọn</w:delText>
              </w:r>
              <w:r w:rsidRPr="003D1C86" w:rsidDel="004D49DA">
                <w:rPr>
                  <w:sz w:val="28"/>
                  <w:szCs w:val="28"/>
                </w:rPr>
                <w:delText xml:space="preserve"> nút phân bổ.</w:delText>
              </w:r>
              <w:r w:rsidR="0048765F" w:rsidRPr="003D1C86" w:rsidDel="004D49DA">
                <w:rPr>
                  <w:sz w:val="28"/>
                  <w:szCs w:val="28"/>
                </w:rPr>
                <w:delText xml:space="preserve"> hiển thị cảnh báo “Chu kỳ phải lớn hơn chu kỳ hiện tại. Vui lòng chọn lại”</w:delText>
              </w:r>
              <w:r w:rsidRPr="003D1C86" w:rsidDel="004D49DA">
                <w:rPr>
                  <w:sz w:val="28"/>
                  <w:szCs w:val="28"/>
                </w:rPr>
                <w:delText xml:space="preserve"> </w:delText>
              </w:r>
              <w:r w:rsidR="0048765F" w:rsidRPr="003D1C86" w:rsidDel="004D49DA">
                <w:rPr>
                  <w:sz w:val="28"/>
                  <w:szCs w:val="28"/>
                </w:rPr>
                <w:delText xml:space="preserve">Nếu phân bổ cho </w:delText>
              </w:r>
              <w:r w:rsidRPr="003D1C86" w:rsidDel="004D49DA">
                <w:rPr>
                  <w:sz w:val="28"/>
                  <w:szCs w:val="28"/>
                </w:rPr>
                <w:delText xml:space="preserve">kỳ &gt; kỳ hiện tại thì vẫn </w:delText>
              </w:r>
              <w:r w:rsidR="0048765F" w:rsidRPr="003D1C86" w:rsidDel="004D49DA">
                <w:rPr>
                  <w:sz w:val="28"/>
                  <w:szCs w:val="28"/>
                </w:rPr>
                <w:delText>cho phân bổ.</w:delText>
              </w:r>
            </w:del>
          </w:p>
          <w:p w14:paraId="1B88914A" w14:textId="0CFCD368" w:rsidR="003F4AAD" w:rsidRPr="003D1C86" w:rsidDel="004D49DA" w:rsidRDefault="00CE16E2" w:rsidP="0083718A">
            <w:pPr>
              <w:pStyle w:val="Sothutu-1so"/>
              <w:numPr>
                <w:ilvl w:val="0"/>
                <w:numId w:val="0"/>
              </w:numPr>
              <w:ind w:left="882"/>
              <w:rPr>
                <w:del w:id="752" w:author="Chungpth" w:date="2021-08-19T21:27:00Z"/>
                <w:sz w:val="28"/>
                <w:szCs w:val="28"/>
              </w:rPr>
            </w:pPr>
            <w:del w:id="753" w:author="Chungpth" w:date="2021-08-19T21:27:00Z">
              <w:r w:rsidRPr="003D1C86" w:rsidDel="004D49DA">
                <w:rPr>
                  <w:sz w:val="28"/>
                  <w:szCs w:val="28"/>
                </w:rPr>
                <w:delText xml:space="preserve">   + Đối với acc </w:delText>
              </w:r>
              <w:r w:rsidR="005117D6" w:rsidRPr="003D1C86" w:rsidDel="004D49DA">
                <w:rPr>
                  <w:sz w:val="28"/>
                  <w:szCs w:val="28"/>
                </w:rPr>
                <w:delText>GSBH</w:delText>
              </w:r>
              <w:r w:rsidRPr="003D1C86" w:rsidDel="004D49DA">
                <w:rPr>
                  <w:sz w:val="28"/>
                  <w:szCs w:val="28"/>
                </w:rPr>
                <w:delText xml:space="preserve"> (không bị  khoá)  thì vẫn được phân bổ </w:delText>
              </w:r>
              <w:r w:rsidR="0083718A" w:rsidRPr="003D1C86" w:rsidDel="004D49DA">
                <w:rPr>
                  <w:sz w:val="28"/>
                  <w:szCs w:val="28"/>
                </w:rPr>
                <w:delText>bình thường</w:delText>
              </w:r>
            </w:del>
          </w:p>
        </w:tc>
        <w:tc>
          <w:tcPr>
            <w:tcW w:w="1445" w:type="dxa"/>
            <w:tcPrChange w:id="754" w:author="Chungpth" w:date="2021-08-19T21:11:00Z">
              <w:tcPr>
                <w:tcW w:w="1445" w:type="dxa"/>
              </w:tcPr>
            </w:tcPrChange>
          </w:tcPr>
          <w:p w14:paraId="613A88E4" w14:textId="6FC956A5" w:rsidR="00F8559B" w:rsidRPr="003D1C86" w:rsidDel="004D49DA" w:rsidRDefault="003F4AAD" w:rsidP="007D3148">
            <w:pPr>
              <w:ind w:left="0"/>
              <w:jc w:val="both"/>
              <w:rPr>
                <w:del w:id="755" w:author="Chungpth" w:date="2021-08-19T21:27:00Z"/>
                <w:sz w:val="28"/>
                <w:szCs w:val="28"/>
              </w:rPr>
            </w:pPr>
            <w:del w:id="756" w:author="Chungpth" w:date="2021-08-19T21:27:00Z">
              <w:r w:rsidRPr="003D1C86" w:rsidDel="004D49DA">
                <w:rPr>
                  <w:sz w:val="28"/>
                  <w:szCs w:val="28"/>
                </w:rPr>
                <w:delText>C</w:delText>
              </w:r>
            </w:del>
          </w:p>
        </w:tc>
      </w:tr>
      <w:tr w:rsidR="00F8559B" w:rsidRPr="003D1C86" w:rsidDel="004D49DA" w14:paraId="7A2AED06" w14:textId="6A0BE5D2" w:rsidTr="00A232F5">
        <w:trPr>
          <w:del w:id="757" w:author="Chungpth" w:date="2021-08-19T21:27:00Z"/>
        </w:trPr>
        <w:tc>
          <w:tcPr>
            <w:tcW w:w="2317" w:type="dxa"/>
            <w:tcPrChange w:id="758" w:author="Chungpth" w:date="2021-08-19T21:11:00Z">
              <w:tcPr>
                <w:tcW w:w="4277" w:type="dxa"/>
              </w:tcPr>
            </w:tcPrChange>
          </w:tcPr>
          <w:p w14:paraId="7CDBFA85" w14:textId="390D7941" w:rsidR="00F8559B" w:rsidRPr="003D1C86" w:rsidDel="004D49DA" w:rsidRDefault="003B6023">
            <w:pPr>
              <w:pStyle w:val="Heading1"/>
              <w:numPr>
                <w:ilvl w:val="0"/>
                <w:numId w:val="12"/>
              </w:numPr>
              <w:rPr>
                <w:del w:id="759" w:author="Chungpth" w:date="2021-08-19T21:27:00Z"/>
                <w:b w:val="0"/>
                <w:sz w:val="28"/>
                <w:szCs w:val="28"/>
              </w:rPr>
              <w:pPrChange w:id="760" w:author="Chungpth" w:date="2021-08-19T21:11:00Z">
                <w:pPr>
                  <w:pStyle w:val="Heading1"/>
                </w:pPr>
              </w:pPrChange>
            </w:pPr>
            <w:del w:id="761" w:author="Chungpth" w:date="2021-08-19T21:27:00Z">
              <w:r w:rsidRPr="003D1C86" w:rsidDel="004D49DA">
                <w:rPr>
                  <w:b w:val="0"/>
                  <w:sz w:val="28"/>
                  <w:szCs w:val="28"/>
                </w:rPr>
                <w:delText>Tải file mẫu</w:delText>
              </w:r>
            </w:del>
          </w:p>
        </w:tc>
        <w:tc>
          <w:tcPr>
            <w:tcW w:w="6835" w:type="dxa"/>
            <w:tcPrChange w:id="762" w:author="Chungpth" w:date="2021-08-19T21:11:00Z">
              <w:tcPr>
                <w:tcW w:w="4875" w:type="dxa"/>
              </w:tcPr>
            </w:tcPrChange>
          </w:tcPr>
          <w:p w14:paraId="136C94A9" w14:textId="62A17344" w:rsidR="00F8559B" w:rsidRPr="003D1C86" w:rsidDel="004D49DA" w:rsidRDefault="003B6023">
            <w:pPr>
              <w:pStyle w:val="Heading1"/>
              <w:numPr>
                <w:ilvl w:val="0"/>
                <w:numId w:val="12"/>
              </w:numPr>
              <w:rPr>
                <w:del w:id="763" w:author="Chungpth" w:date="2021-08-19T21:27:00Z"/>
                <w:b w:val="0"/>
                <w:sz w:val="28"/>
                <w:szCs w:val="28"/>
              </w:rPr>
              <w:pPrChange w:id="764" w:author="Chungpth" w:date="2021-08-19T21:11:00Z">
                <w:pPr>
                  <w:pStyle w:val="Heading1"/>
                </w:pPr>
              </w:pPrChange>
            </w:pPr>
            <w:del w:id="765" w:author="Chungpth" w:date="2021-08-19T21:27:00Z">
              <w:r w:rsidRPr="003D1C86" w:rsidDel="004D49DA">
                <w:rPr>
                  <w:b w:val="0"/>
                  <w:sz w:val="28"/>
                  <w:szCs w:val="28"/>
                </w:rPr>
                <w:delText>Hiển thị file mẫu để người dùng nhập thông tin file mẫu import</w:delText>
              </w:r>
              <w:r w:rsidR="00F8559B" w:rsidRPr="003D1C86" w:rsidDel="004D49DA">
                <w:rPr>
                  <w:b w:val="0"/>
                  <w:sz w:val="28"/>
                  <w:szCs w:val="28"/>
                </w:rPr>
                <w:delText>.</w:delText>
              </w:r>
            </w:del>
          </w:p>
          <w:p w14:paraId="109BE6D4" w14:textId="1D4E7D8B" w:rsidR="003B6023" w:rsidRPr="003D1C86" w:rsidDel="004D49DA" w:rsidRDefault="00707655" w:rsidP="003B6023">
            <w:pPr>
              <w:pStyle w:val="Sothutu-1so"/>
              <w:numPr>
                <w:ilvl w:val="0"/>
                <w:numId w:val="0"/>
              </w:numPr>
              <w:ind w:left="882"/>
              <w:rPr>
                <w:del w:id="766" w:author="Chungpth" w:date="2021-08-19T21:27:00Z"/>
                <w:sz w:val="28"/>
                <w:szCs w:val="28"/>
              </w:rPr>
            </w:pPr>
            <w:del w:id="767" w:author="Chungpth" w:date="2021-08-19T21:27:00Z">
              <w:r w:rsidRPr="003D1C86" w:rsidDel="004D49DA">
                <w:rPr>
                  <w:sz w:val="28"/>
                  <w:szCs w:val="28"/>
                </w:rPr>
                <w:delText>File mẫu đầy</w:delText>
              </w:r>
              <w:r w:rsidR="003B6023" w:rsidRPr="003D1C86" w:rsidDel="004D49DA">
                <w:rPr>
                  <w:sz w:val="28"/>
                  <w:szCs w:val="28"/>
                </w:rPr>
                <w:delText xml:space="preserve"> đủ thông tin:</w:delText>
              </w:r>
            </w:del>
          </w:p>
          <w:p w14:paraId="171A3CDF" w14:textId="12E219EE" w:rsidR="003B6023" w:rsidRPr="003D1C86" w:rsidDel="004D49DA" w:rsidRDefault="003B6023">
            <w:pPr>
              <w:pStyle w:val="Sothutu-1so"/>
              <w:numPr>
                <w:ilvl w:val="0"/>
                <w:numId w:val="17"/>
              </w:numPr>
              <w:rPr>
                <w:del w:id="768" w:author="Chungpth" w:date="2021-08-19T21:27:00Z"/>
                <w:sz w:val="28"/>
                <w:szCs w:val="28"/>
              </w:rPr>
              <w:pPrChange w:id="769" w:author="Chungpth" w:date="2021-08-17T17:46:00Z">
                <w:pPr>
                  <w:pStyle w:val="Sothutu-1so"/>
                  <w:numPr>
                    <w:numId w:val="0"/>
                  </w:numPr>
                  <w:tabs>
                    <w:tab w:val="clear" w:pos="360"/>
                  </w:tabs>
                  <w:ind w:left="882" w:firstLine="0"/>
                </w:pPr>
              </w:pPrChange>
            </w:pPr>
            <w:del w:id="770" w:author="Chungpth" w:date="2021-08-19T21:27:00Z">
              <w:r w:rsidRPr="003D1C86" w:rsidDel="004D49DA">
                <w:rPr>
                  <w:sz w:val="28"/>
                  <w:szCs w:val="28"/>
                </w:rPr>
                <w:delText xml:space="preserve">Mã </w:delText>
              </w:r>
              <w:r w:rsidR="00556CFA" w:rsidRPr="003D1C86" w:rsidDel="004D49DA">
                <w:rPr>
                  <w:sz w:val="28"/>
                  <w:szCs w:val="28"/>
                </w:rPr>
                <w:delText>NPP</w:delText>
              </w:r>
            </w:del>
          </w:p>
          <w:p w14:paraId="0AF5436F" w14:textId="101754EC" w:rsidR="003B6023" w:rsidRPr="003D1C86" w:rsidDel="004D49DA" w:rsidRDefault="003B6023">
            <w:pPr>
              <w:pStyle w:val="Sothutu-1so"/>
              <w:numPr>
                <w:ilvl w:val="0"/>
                <w:numId w:val="17"/>
              </w:numPr>
              <w:rPr>
                <w:del w:id="771" w:author="Chungpth" w:date="2021-08-19T21:27:00Z"/>
                <w:sz w:val="28"/>
                <w:szCs w:val="28"/>
              </w:rPr>
              <w:pPrChange w:id="772" w:author="Chungpth" w:date="2021-08-17T17:46:00Z">
                <w:pPr>
                  <w:pStyle w:val="Sothutu-1so"/>
                  <w:numPr>
                    <w:numId w:val="0"/>
                  </w:numPr>
                  <w:tabs>
                    <w:tab w:val="clear" w:pos="360"/>
                  </w:tabs>
                  <w:ind w:left="882" w:firstLine="0"/>
                </w:pPr>
              </w:pPrChange>
            </w:pPr>
            <w:del w:id="773" w:author="Chungpth" w:date="2021-08-19T21:27:00Z">
              <w:r w:rsidRPr="003D1C86" w:rsidDel="004D49DA">
                <w:rPr>
                  <w:sz w:val="28"/>
                  <w:szCs w:val="28"/>
                </w:rPr>
                <w:delText xml:space="preserve">Tên </w:delText>
              </w:r>
              <w:r w:rsidR="00556CFA" w:rsidRPr="003D1C86" w:rsidDel="004D49DA">
                <w:rPr>
                  <w:sz w:val="28"/>
                  <w:szCs w:val="28"/>
                </w:rPr>
                <w:delText>NPP</w:delText>
              </w:r>
            </w:del>
          </w:p>
          <w:p w14:paraId="2DA044E6" w14:textId="0B74FD48" w:rsidR="003B6023" w:rsidRPr="003D1C86" w:rsidDel="004D49DA" w:rsidRDefault="003B6023">
            <w:pPr>
              <w:pStyle w:val="Sothutu-1so"/>
              <w:numPr>
                <w:ilvl w:val="0"/>
                <w:numId w:val="17"/>
              </w:numPr>
              <w:rPr>
                <w:del w:id="774" w:author="Chungpth" w:date="2021-08-19T21:27:00Z"/>
                <w:sz w:val="28"/>
                <w:szCs w:val="28"/>
              </w:rPr>
              <w:pPrChange w:id="775" w:author="Chungpth" w:date="2021-08-17T17:46:00Z">
                <w:pPr>
                  <w:pStyle w:val="Sothutu-1so"/>
                  <w:numPr>
                    <w:numId w:val="0"/>
                  </w:numPr>
                  <w:tabs>
                    <w:tab w:val="clear" w:pos="360"/>
                  </w:tabs>
                  <w:ind w:left="882" w:firstLine="0"/>
                </w:pPr>
              </w:pPrChange>
            </w:pPr>
            <w:del w:id="776" w:author="Chungpth" w:date="2021-08-19T21:27:00Z">
              <w:r w:rsidRPr="003D1C86" w:rsidDel="004D49DA">
                <w:rPr>
                  <w:sz w:val="28"/>
                  <w:szCs w:val="28"/>
                </w:rPr>
                <w:delText xml:space="preserve">Mã </w:delText>
              </w:r>
              <w:r w:rsidR="00556CFA" w:rsidRPr="003D1C86" w:rsidDel="004D49DA">
                <w:rPr>
                  <w:sz w:val="28"/>
                  <w:szCs w:val="28"/>
                </w:rPr>
                <w:delText>NVBH</w:delText>
              </w:r>
            </w:del>
          </w:p>
          <w:p w14:paraId="3AED08C3" w14:textId="356CEE09" w:rsidR="003B6023" w:rsidRPr="003D1C86" w:rsidDel="004D49DA" w:rsidRDefault="003B6023">
            <w:pPr>
              <w:pStyle w:val="Sothutu-1so"/>
              <w:numPr>
                <w:ilvl w:val="0"/>
                <w:numId w:val="17"/>
              </w:numPr>
              <w:rPr>
                <w:del w:id="777" w:author="Chungpth" w:date="2021-08-19T21:27:00Z"/>
                <w:sz w:val="28"/>
                <w:szCs w:val="28"/>
              </w:rPr>
              <w:pPrChange w:id="778" w:author="Chungpth" w:date="2021-08-17T17:46:00Z">
                <w:pPr>
                  <w:pStyle w:val="Sothutu-1so"/>
                  <w:numPr>
                    <w:numId w:val="0"/>
                  </w:numPr>
                  <w:tabs>
                    <w:tab w:val="clear" w:pos="360"/>
                  </w:tabs>
                  <w:ind w:left="882" w:firstLine="0"/>
                </w:pPr>
              </w:pPrChange>
            </w:pPr>
            <w:del w:id="779" w:author="Chungpth" w:date="2021-08-19T21:27:00Z">
              <w:r w:rsidRPr="003D1C86" w:rsidDel="004D49DA">
                <w:rPr>
                  <w:sz w:val="28"/>
                  <w:szCs w:val="28"/>
                </w:rPr>
                <w:delText xml:space="preserve">Tên </w:delText>
              </w:r>
              <w:r w:rsidR="00556CFA" w:rsidRPr="003D1C86" w:rsidDel="004D49DA">
                <w:rPr>
                  <w:sz w:val="28"/>
                  <w:szCs w:val="28"/>
                </w:rPr>
                <w:delText>NVBH</w:delText>
              </w:r>
            </w:del>
          </w:p>
          <w:p w14:paraId="07506867" w14:textId="787EC611" w:rsidR="00556CFA" w:rsidRPr="003D1C86" w:rsidDel="004D49DA" w:rsidRDefault="00556CFA">
            <w:pPr>
              <w:pStyle w:val="Sothutu-1so"/>
              <w:numPr>
                <w:ilvl w:val="0"/>
                <w:numId w:val="17"/>
              </w:numPr>
              <w:rPr>
                <w:del w:id="780" w:author="Chungpth" w:date="2021-08-19T21:27:00Z"/>
                <w:sz w:val="28"/>
                <w:szCs w:val="28"/>
              </w:rPr>
              <w:pPrChange w:id="781" w:author="Chungpth" w:date="2021-08-17T17:46:00Z">
                <w:pPr>
                  <w:pStyle w:val="Sothutu-1so"/>
                  <w:numPr>
                    <w:numId w:val="0"/>
                  </w:numPr>
                  <w:tabs>
                    <w:tab w:val="clear" w:pos="360"/>
                  </w:tabs>
                  <w:ind w:left="882" w:firstLine="0"/>
                </w:pPr>
              </w:pPrChange>
            </w:pPr>
            <w:del w:id="782" w:author="Chungpth" w:date="2021-08-19T21:27:00Z">
              <w:r w:rsidRPr="003D1C86" w:rsidDel="004D49DA">
                <w:rPr>
                  <w:sz w:val="28"/>
                  <w:szCs w:val="28"/>
                </w:rPr>
                <w:delText>Năm:</w:delText>
              </w:r>
            </w:del>
          </w:p>
          <w:p w14:paraId="2374E102" w14:textId="2DC79B66" w:rsidR="00556CFA" w:rsidRPr="003D1C86" w:rsidDel="004D49DA" w:rsidRDefault="00556CFA">
            <w:pPr>
              <w:pStyle w:val="Sothutu-1so"/>
              <w:numPr>
                <w:ilvl w:val="0"/>
                <w:numId w:val="17"/>
              </w:numPr>
              <w:rPr>
                <w:del w:id="783" w:author="Chungpth" w:date="2021-08-19T21:27:00Z"/>
                <w:sz w:val="28"/>
                <w:szCs w:val="28"/>
              </w:rPr>
              <w:pPrChange w:id="784" w:author="Chungpth" w:date="2021-08-17T17:46:00Z">
                <w:pPr>
                  <w:pStyle w:val="Sothutu-1so"/>
                  <w:numPr>
                    <w:numId w:val="0"/>
                  </w:numPr>
                  <w:tabs>
                    <w:tab w:val="clear" w:pos="360"/>
                  </w:tabs>
                  <w:ind w:left="882" w:firstLine="0"/>
                </w:pPr>
              </w:pPrChange>
            </w:pPr>
            <w:del w:id="785" w:author="Chungpth" w:date="2021-08-19T21:27:00Z">
              <w:r w:rsidRPr="003D1C86" w:rsidDel="004D49DA">
                <w:rPr>
                  <w:sz w:val="28"/>
                  <w:szCs w:val="28"/>
                </w:rPr>
                <w:delText>Chu kỳ: định dạng mm/yyyy</w:delText>
              </w:r>
            </w:del>
          </w:p>
          <w:p w14:paraId="31C886E9" w14:textId="13146CF7" w:rsidR="00556CFA" w:rsidRPr="003D1C86" w:rsidDel="004D49DA" w:rsidRDefault="00556CFA" w:rsidP="008633E7">
            <w:pPr>
              <w:pStyle w:val="Sothutu-1so"/>
              <w:numPr>
                <w:ilvl w:val="0"/>
                <w:numId w:val="17"/>
              </w:numPr>
              <w:rPr>
                <w:del w:id="786" w:author="Chungpth" w:date="2021-08-19T21:27:00Z"/>
                <w:sz w:val="28"/>
                <w:szCs w:val="28"/>
              </w:rPr>
            </w:pPr>
            <w:del w:id="787" w:author="Chungpth" w:date="2021-08-19T21:27:00Z">
              <w:r w:rsidRPr="003D1C86" w:rsidDel="004D49DA">
                <w:rPr>
                  <w:sz w:val="28"/>
                  <w:szCs w:val="28"/>
                </w:rPr>
                <w:delText>Đơn hàng thành công/chu kỳ: Nhập số lượng</w:delText>
              </w:r>
            </w:del>
          </w:p>
          <w:p w14:paraId="74EC6EE2" w14:textId="00FBDF74" w:rsidR="00556CFA" w:rsidRPr="003D1C86" w:rsidDel="004D49DA" w:rsidRDefault="00556CFA" w:rsidP="008633E7">
            <w:pPr>
              <w:pStyle w:val="Sothutu-1so"/>
              <w:numPr>
                <w:ilvl w:val="0"/>
                <w:numId w:val="17"/>
              </w:numPr>
              <w:rPr>
                <w:del w:id="788" w:author="Chungpth" w:date="2021-08-19T21:27:00Z"/>
                <w:sz w:val="28"/>
                <w:szCs w:val="28"/>
              </w:rPr>
            </w:pPr>
            <w:del w:id="789" w:author="Chungpth" w:date="2021-08-19T21:27:00Z">
              <w:r w:rsidRPr="003D1C86" w:rsidDel="004D49DA">
                <w:rPr>
                  <w:sz w:val="28"/>
                  <w:szCs w:val="28"/>
                </w:rPr>
                <w:delText>Bình quân sản lượng/đơn hàng: Nhập số lượng</w:delText>
              </w:r>
            </w:del>
          </w:p>
          <w:p w14:paraId="2D66D6EE" w14:textId="77DD6051" w:rsidR="00556CFA" w:rsidRPr="003D1C86" w:rsidDel="004D49DA" w:rsidRDefault="00556CFA" w:rsidP="008633E7">
            <w:pPr>
              <w:pStyle w:val="Sothutu-1so"/>
              <w:numPr>
                <w:ilvl w:val="0"/>
                <w:numId w:val="17"/>
              </w:numPr>
              <w:rPr>
                <w:del w:id="790" w:author="Chungpth" w:date="2021-08-19T21:27:00Z"/>
                <w:sz w:val="28"/>
                <w:szCs w:val="28"/>
              </w:rPr>
            </w:pPr>
            <w:del w:id="791" w:author="Chungpth" w:date="2021-08-19T21:27:00Z">
              <w:r w:rsidRPr="003D1C86" w:rsidDel="004D49DA">
                <w:rPr>
                  <w:sz w:val="28"/>
                  <w:szCs w:val="28"/>
                </w:rPr>
                <w:delText>SKU/đơn hàng: Nhập số lượng</w:delText>
              </w:r>
            </w:del>
          </w:p>
          <w:p w14:paraId="5D5021A1" w14:textId="5AB8EE34" w:rsidR="00556CFA" w:rsidRPr="003D1C86" w:rsidDel="004D49DA" w:rsidRDefault="00556CFA" w:rsidP="008633E7">
            <w:pPr>
              <w:pStyle w:val="Sothutu-1so"/>
              <w:numPr>
                <w:ilvl w:val="0"/>
                <w:numId w:val="17"/>
              </w:numPr>
              <w:rPr>
                <w:del w:id="792" w:author="Chungpth" w:date="2021-08-19T21:27:00Z"/>
                <w:sz w:val="28"/>
                <w:szCs w:val="28"/>
              </w:rPr>
            </w:pPr>
            <w:del w:id="793" w:author="Chungpth" w:date="2021-08-19T21:27:00Z">
              <w:r w:rsidRPr="003D1C86" w:rsidDel="004D49DA">
                <w:rPr>
                  <w:sz w:val="28"/>
                  <w:szCs w:val="28"/>
                </w:rPr>
                <w:delText>Bình quân doanh số/ đơn hàng: Nhập số tiền.</w:delText>
              </w:r>
            </w:del>
          </w:p>
          <w:p w14:paraId="56134B3A" w14:textId="57EEF4D7" w:rsidR="0083718A" w:rsidRPr="003D1C86" w:rsidDel="004D49DA" w:rsidRDefault="0083718A" w:rsidP="0083718A">
            <w:pPr>
              <w:pStyle w:val="Sothutu-1so"/>
              <w:numPr>
                <w:ilvl w:val="0"/>
                <w:numId w:val="0"/>
              </w:numPr>
              <w:ind w:left="435"/>
              <w:rPr>
                <w:del w:id="794" w:author="Chungpth" w:date="2021-08-19T21:27:00Z"/>
                <w:sz w:val="28"/>
                <w:szCs w:val="28"/>
              </w:rPr>
            </w:pPr>
            <w:del w:id="795" w:author="Chungpth" w:date="2021-08-19T21:27:00Z">
              <w:r w:rsidRPr="003D1C86" w:rsidDel="004D49DA">
                <w:rPr>
                  <w:sz w:val="28"/>
                  <w:szCs w:val="28"/>
                </w:rPr>
                <w:delText>Trên file mẫu bổ sung thêm các cột:</w:delText>
              </w:r>
            </w:del>
          </w:p>
          <w:p w14:paraId="46A22CDC" w14:textId="2BB55824" w:rsidR="00CE16E2" w:rsidRPr="003D1C86" w:rsidDel="004D49DA" w:rsidRDefault="00CE16E2" w:rsidP="008633E7">
            <w:pPr>
              <w:pStyle w:val="Sothutu-1so"/>
              <w:numPr>
                <w:ilvl w:val="0"/>
                <w:numId w:val="17"/>
              </w:numPr>
              <w:rPr>
                <w:del w:id="796" w:author="Chungpth" w:date="2021-08-19T21:27:00Z"/>
                <w:sz w:val="28"/>
                <w:szCs w:val="28"/>
                <w:rPrChange w:id="797" w:author="Chungpth" w:date="2021-08-17T15:49:00Z">
                  <w:rPr>
                    <w:del w:id="798" w:author="Chungpth" w:date="2021-08-19T21:27:00Z"/>
                    <w:sz w:val="28"/>
                    <w:szCs w:val="28"/>
                    <w:highlight w:val="yellow"/>
                  </w:rPr>
                </w:rPrChange>
              </w:rPr>
            </w:pPr>
            <w:del w:id="799" w:author="Chungpth" w:date="2021-08-19T21:27:00Z">
              <w:r w:rsidRPr="003D1C86" w:rsidDel="004D49DA">
                <w:rPr>
                  <w:sz w:val="28"/>
                  <w:szCs w:val="28"/>
                  <w:rPrChange w:id="800" w:author="Chungpth" w:date="2021-08-17T15:49:00Z">
                    <w:rPr>
                      <w:sz w:val="28"/>
                      <w:szCs w:val="28"/>
                      <w:highlight w:val="yellow"/>
                    </w:rPr>
                  </w:rPrChange>
                </w:rPr>
                <w:delText>Số viếng thăm/chu kỳ: Nhập số nguyên dương hệ thống tự động thêm ký tự %</w:delText>
              </w:r>
            </w:del>
          </w:p>
          <w:p w14:paraId="569FDDF2" w14:textId="45761ED7" w:rsidR="00CE16E2" w:rsidRPr="003D1C86" w:rsidDel="004D49DA" w:rsidRDefault="00CE16E2" w:rsidP="008633E7">
            <w:pPr>
              <w:pStyle w:val="Sothutu-1so"/>
              <w:numPr>
                <w:ilvl w:val="0"/>
                <w:numId w:val="17"/>
              </w:numPr>
              <w:rPr>
                <w:del w:id="801" w:author="Chungpth" w:date="2021-08-19T21:27:00Z"/>
                <w:sz w:val="28"/>
                <w:szCs w:val="28"/>
                <w:rPrChange w:id="802" w:author="Chungpth" w:date="2021-08-17T15:49:00Z">
                  <w:rPr>
                    <w:del w:id="803" w:author="Chungpth" w:date="2021-08-19T21:27:00Z"/>
                    <w:sz w:val="28"/>
                    <w:szCs w:val="28"/>
                    <w:highlight w:val="yellow"/>
                  </w:rPr>
                </w:rPrChange>
              </w:rPr>
            </w:pPr>
            <w:del w:id="804" w:author="Chungpth" w:date="2021-08-19T21:27:00Z">
              <w:r w:rsidRPr="003D1C86" w:rsidDel="004D49DA">
                <w:rPr>
                  <w:sz w:val="28"/>
                  <w:szCs w:val="28"/>
                  <w:rPrChange w:id="805" w:author="Chungpth" w:date="2021-08-17T15:49:00Z">
                    <w:rPr>
                      <w:sz w:val="28"/>
                      <w:szCs w:val="28"/>
                      <w:highlight w:val="yellow"/>
                    </w:rPr>
                  </w:rPrChange>
                </w:rPr>
                <w:delText>Số đơn hàng giao thành công/chu kỳ: Nhập số nguyên dương hệ thống tự động thêm ký tự %</w:delText>
              </w:r>
            </w:del>
          </w:p>
          <w:p w14:paraId="4E126794" w14:textId="60DE1712" w:rsidR="00CE16E2" w:rsidRPr="003D1C86" w:rsidDel="004D49DA" w:rsidRDefault="00CE16E2" w:rsidP="008633E7">
            <w:pPr>
              <w:pStyle w:val="Sothutu-1so"/>
              <w:numPr>
                <w:ilvl w:val="0"/>
                <w:numId w:val="17"/>
              </w:numPr>
              <w:rPr>
                <w:del w:id="806" w:author="Chungpth" w:date="2021-08-19T21:27:00Z"/>
                <w:sz w:val="28"/>
                <w:szCs w:val="28"/>
              </w:rPr>
            </w:pPr>
            <w:del w:id="807" w:author="Chungpth" w:date="2021-08-19T21:27:00Z">
              <w:r w:rsidRPr="003D1C86" w:rsidDel="004D49DA">
                <w:rPr>
                  <w:sz w:val="28"/>
                  <w:szCs w:val="28"/>
                  <w:rPrChange w:id="808" w:author="Chungpth" w:date="2021-08-17T15:49:00Z">
                    <w:rPr>
                      <w:sz w:val="28"/>
                      <w:szCs w:val="28"/>
                      <w:highlight w:val="yellow"/>
                    </w:rPr>
                  </w:rPrChange>
                </w:rPr>
                <w:delText>Số đơn hàng thành công/ngày: Nhập số lượng là số nguyên dương</w:delText>
              </w:r>
              <w:r w:rsidRPr="005C6A0A" w:rsidDel="004D49DA">
                <w:rPr>
                  <w:sz w:val="28"/>
                  <w:szCs w:val="28"/>
                </w:rPr>
                <w:delText>.</w:delText>
              </w:r>
            </w:del>
          </w:p>
          <w:p w14:paraId="1E26BFD9" w14:textId="4327EC40" w:rsidR="003B6023" w:rsidRPr="003D1C86" w:rsidDel="004D49DA" w:rsidRDefault="003B6023" w:rsidP="003B6023">
            <w:pPr>
              <w:pStyle w:val="Sothutu-1so"/>
              <w:numPr>
                <w:ilvl w:val="0"/>
                <w:numId w:val="0"/>
              </w:numPr>
              <w:ind w:left="882"/>
              <w:rPr>
                <w:del w:id="809" w:author="Chungpth" w:date="2021-08-19T21:27:00Z"/>
                <w:sz w:val="28"/>
                <w:szCs w:val="28"/>
              </w:rPr>
            </w:pPr>
          </w:p>
        </w:tc>
        <w:tc>
          <w:tcPr>
            <w:tcW w:w="1445" w:type="dxa"/>
            <w:tcPrChange w:id="810" w:author="Chungpth" w:date="2021-08-19T21:11:00Z">
              <w:tcPr>
                <w:tcW w:w="1445" w:type="dxa"/>
              </w:tcPr>
            </w:tcPrChange>
          </w:tcPr>
          <w:p w14:paraId="4F9AA14D" w14:textId="0C3BB7EE" w:rsidR="00F8559B" w:rsidRPr="003D1C86" w:rsidDel="004D49DA" w:rsidRDefault="008B6753" w:rsidP="007D3148">
            <w:pPr>
              <w:ind w:left="0"/>
              <w:jc w:val="both"/>
              <w:rPr>
                <w:del w:id="811" w:author="Chungpth" w:date="2021-08-19T21:27:00Z"/>
                <w:sz w:val="28"/>
                <w:szCs w:val="28"/>
              </w:rPr>
            </w:pPr>
            <w:del w:id="812" w:author="Chungpth" w:date="2021-08-19T21:27:00Z">
              <w:r w:rsidRPr="003D1C86" w:rsidDel="004D49DA">
                <w:rPr>
                  <w:sz w:val="28"/>
                  <w:szCs w:val="28"/>
                </w:rPr>
                <w:delText>R</w:delText>
              </w:r>
            </w:del>
          </w:p>
        </w:tc>
      </w:tr>
      <w:tr w:rsidR="003B6023" w:rsidRPr="003D1C86" w:rsidDel="004D49DA" w14:paraId="4CD43D20" w14:textId="4ACD39FC" w:rsidTr="00A232F5">
        <w:trPr>
          <w:del w:id="813" w:author="Chungpth" w:date="2021-08-19T21:27:00Z"/>
        </w:trPr>
        <w:tc>
          <w:tcPr>
            <w:tcW w:w="2317" w:type="dxa"/>
            <w:tcPrChange w:id="814" w:author="Chungpth" w:date="2021-08-19T21:11:00Z">
              <w:tcPr>
                <w:tcW w:w="4277" w:type="dxa"/>
              </w:tcPr>
            </w:tcPrChange>
          </w:tcPr>
          <w:p w14:paraId="0C62AFD2" w14:textId="7AAA3681" w:rsidR="003B6023" w:rsidRPr="003D1C86" w:rsidDel="004D49DA" w:rsidRDefault="003B6023">
            <w:pPr>
              <w:pStyle w:val="Heading1"/>
              <w:numPr>
                <w:ilvl w:val="0"/>
                <w:numId w:val="12"/>
              </w:numPr>
              <w:rPr>
                <w:del w:id="815" w:author="Chungpth" w:date="2021-08-19T21:27:00Z"/>
                <w:b w:val="0"/>
                <w:sz w:val="28"/>
                <w:szCs w:val="28"/>
              </w:rPr>
              <w:pPrChange w:id="816" w:author="Chungpth" w:date="2021-08-19T21:11:00Z">
                <w:pPr>
                  <w:pStyle w:val="Heading1"/>
                </w:pPr>
              </w:pPrChange>
            </w:pPr>
            <w:del w:id="817" w:author="Chungpth" w:date="2021-08-19T21:27:00Z">
              <w:r w:rsidRPr="003D1C86" w:rsidDel="004D49DA">
                <w:rPr>
                  <w:b w:val="0"/>
                  <w:sz w:val="28"/>
                  <w:szCs w:val="28"/>
                </w:rPr>
                <w:delText>Import file phân bổ</w:delText>
              </w:r>
            </w:del>
          </w:p>
        </w:tc>
        <w:tc>
          <w:tcPr>
            <w:tcW w:w="6835" w:type="dxa"/>
            <w:tcPrChange w:id="818" w:author="Chungpth" w:date="2021-08-19T21:11:00Z">
              <w:tcPr>
                <w:tcW w:w="4875" w:type="dxa"/>
              </w:tcPr>
            </w:tcPrChange>
          </w:tcPr>
          <w:p w14:paraId="64294434" w14:textId="4DE2321F" w:rsidR="00CE16E2" w:rsidRPr="003D1C86" w:rsidDel="004D49DA" w:rsidRDefault="00556CFA">
            <w:pPr>
              <w:pStyle w:val="Heading1"/>
              <w:numPr>
                <w:ilvl w:val="0"/>
                <w:numId w:val="12"/>
              </w:numPr>
              <w:rPr>
                <w:del w:id="819" w:author="Chungpth" w:date="2021-08-19T21:27:00Z"/>
                <w:b w:val="0"/>
                <w:sz w:val="28"/>
                <w:szCs w:val="28"/>
              </w:rPr>
              <w:pPrChange w:id="820" w:author="Chungpth" w:date="2021-08-19T21:11:00Z">
                <w:pPr>
                  <w:pStyle w:val="Heading1"/>
                </w:pPr>
              </w:pPrChange>
            </w:pPr>
            <w:del w:id="821" w:author="Chungpth" w:date="2021-08-19T21:27:00Z">
              <w:r w:rsidRPr="003D1C86" w:rsidDel="004D49DA">
                <w:rPr>
                  <w:b w:val="0"/>
                  <w:sz w:val="28"/>
                  <w:szCs w:val="28"/>
                </w:rPr>
                <w:delText xml:space="preserve"> </w:delText>
              </w:r>
              <w:r w:rsidR="003B6023" w:rsidRPr="003D1C86" w:rsidDel="004D49DA">
                <w:rPr>
                  <w:b w:val="0"/>
                  <w:sz w:val="28"/>
                  <w:szCs w:val="28"/>
                </w:rPr>
                <w:delText>Nếu dữ liệu hợp lệ thì lưu lại thông tin</w:delText>
              </w:r>
              <w:r w:rsidR="00CE16E2" w:rsidRPr="003D1C86" w:rsidDel="004D49DA">
                <w:rPr>
                  <w:b w:val="0"/>
                  <w:sz w:val="28"/>
                  <w:szCs w:val="28"/>
                </w:rPr>
                <w:delText xml:space="preserve">  (Kỳ &gt; = kỳ hiện tại, các tiêu chí nhập hợp lệ)</w:delText>
              </w:r>
            </w:del>
          </w:p>
          <w:p w14:paraId="26DF5958" w14:textId="7F29B3A2" w:rsidR="00CE16E2" w:rsidRPr="003D1C86" w:rsidDel="004D49DA" w:rsidRDefault="00970692" w:rsidP="00865674">
            <w:pPr>
              <w:pStyle w:val="Sothutu-1so"/>
              <w:numPr>
                <w:ilvl w:val="0"/>
                <w:numId w:val="0"/>
              </w:numPr>
              <w:ind w:left="435"/>
              <w:rPr>
                <w:del w:id="822" w:author="Chungpth" w:date="2021-08-19T21:27:00Z"/>
                <w:sz w:val="28"/>
                <w:szCs w:val="28"/>
              </w:rPr>
            </w:pPr>
            <w:del w:id="823" w:author="Chungpth" w:date="2021-08-19T21:27:00Z">
              <w:r w:rsidRPr="003D1C86" w:rsidDel="004D49DA">
                <w:rPr>
                  <w:sz w:val="28"/>
                  <w:szCs w:val="28"/>
                </w:rPr>
                <w:delText xml:space="preserve">+ Đối với acc </w:delText>
              </w:r>
              <w:r w:rsidR="005117D6" w:rsidRPr="003D1C86" w:rsidDel="004D49DA">
                <w:rPr>
                  <w:sz w:val="28"/>
                  <w:szCs w:val="28"/>
                </w:rPr>
                <w:delText>GSBH</w:delText>
              </w:r>
              <w:r w:rsidRPr="003D1C86" w:rsidDel="004D49DA">
                <w:rPr>
                  <w:sz w:val="28"/>
                  <w:szCs w:val="28"/>
                </w:rPr>
                <w:delText xml:space="preserve"> (Bị khoá) vào phân bổ khi import file chỉ được import phân bổ cho kỳ &gt; kỳ hiện tại.</w:delText>
              </w:r>
              <w:r w:rsidR="0083718A" w:rsidRPr="003D1C86" w:rsidDel="004D49DA">
                <w:rPr>
                  <w:sz w:val="28"/>
                  <w:szCs w:val="28"/>
                </w:rPr>
                <w:delText xml:space="preserve"> (Cảnh báo lỗi đối với phân bổ trong tháng</w:delText>
              </w:r>
              <w:r w:rsidR="00FE14B7" w:rsidRPr="003D1C86" w:rsidDel="004D49DA">
                <w:rPr>
                  <w:sz w:val="28"/>
                  <w:szCs w:val="28"/>
                </w:rPr>
                <w:delText xml:space="preserve"> hiện tại</w:delText>
              </w:r>
              <w:r w:rsidR="0083718A" w:rsidRPr="003D1C86" w:rsidDel="004D49DA">
                <w:rPr>
                  <w:sz w:val="28"/>
                  <w:szCs w:val="28"/>
                </w:rPr>
                <w:delText>, không lưu thông tin)</w:delText>
              </w:r>
            </w:del>
          </w:p>
          <w:p w14:paraId="40FFBFE4" w14:textId="1ECEDB45" w:rsidR="00865674" w:rsidRPr="003D1C86" w:rsidDel="004D49DA" w:rsidRDefault="00865674" w:rsidP="00707655">
            <w:pPr>
              <w:pStyle w:val="Sothutu-1so"/>
              <w:numPr>
                <w:ilvl w:val="0"/>
                <w:numId w:val="0"/>
              </w:numPr>
              <w:ind w:left="435"/>
              <w:rPr>
                <w:del w:id="824" w:author="Chungpth" w:date="2021-08-19T21:27:00Z"/>
                <w:sz w:val="28"/>
                <w:szCs w:val="28"/>
              </w:rPr>
            </w:pPr>
            <w:del w:id="825" w:author="Chungpth" w:date="2021-08-19T21:27:00Z">
              <w:r w:rsidRPr="003D1C86" w:rsidDel="004D49DA">
                <w:rPr>
                  <w:sz w:val="28"/>
                  <w:szCs w:val="28"/>
                </w:rPr>
                <w:delText xml:space="preserve">+ Đối với acc </w:delText>
              </w:r>
              <w:r w:rsidR="005117D6" w:rsidRPr="003D1C86" w:rsidDel="004D49DA">
                <w:rPr>
                  <w:sz w:val="28"/>
                  <w:szCs w:val="28"/>
                </w:rPr>
                <w:delText>GSBH</w:delText>
              </w:r>
              <w:r w:rsidRPr="003D1C86" w:rsidDel="004D49DA">
                <w:rPr>
                  <w:sz w:val="28"/>
                  <w:szCs w:val="28"/>
                </w:rPr>
                <w:delText xml:space="preserve"> (không bị  khoá) vào thì vẫn được phân bổ ở kỳ &gt; = kỳ hiện tại</w:delText>
              </w:r>
            </w:del>
          </w:p>
        </w:tc>
        <w:tc>
          <w:tcPr>
            <w:tcW w:w="1445" w:type="dxa"/>
            <w:tcPrChange w:id="826" w:author="Chungpth" w:date="2021-08-19T21:11:00Z">
              <w:tcPr>
                <w:tcW w:w="1445" w:type="dxa"/>
              </w:tcPr>
            </w:tcPrChange>
          </w:tcPr>
          <w:p w14:paraId="2E7154F0" w14:textId="2C516CF2" w:rsidR="003B6023" w:rsidRPr="003D1C86" w:rsidDel="004D49DA" w:rsidRDefault="002F2FBC" w:rsidP="007D3148">
            <w:pPr>
              <w:ind w:left="0"/>
              <w:jc w:val="both"/>
              <w:rPr>
                <w:del w:id="827" w:author="Chungpth" w:date="2021-08-19T21:27:00Z"/>
                <w:sz w:val="28"/>
                <w:szCs w:val="28"/>
              </w:rPr>
            </w:pPr>
            <w:del w:id="828" w:author="Chungpth" w:date="2021-08-19T21:27:00Z">
              <w:r w:rsidRPr="003D1C86" w:rsidDel="004D49DA">
                <w:rPr>
                  <w:sz w:val="28"/>
                  <w:szCs w:val="28"/>
                </w:rPr>
                <w:delText>C/U</w:delText>
              </w:r>
            </w:del>
          </w:p>
        </w:tc>
      </w:tr>
      <w:tr w:rsidR="00F8559B" w:rsidRPr="003D1C86" w:rsidDel="004D49DA" w14:paraId="4679138C" w14:textId="7BC2C818" w:rsidTr="00A232F5">
        <w:trPr>
          <w:del w:id="829" w:author="Chungpth" w:date="2021-08-19T21:27:00Z"/>
        </w:trPr>
        <w:tc>
          <w:tcPr>
            <w:tcW w:w="2317" w:type="dxa"/>
            <w:tcPrChange w:id="830" w:author="Chungpth" w:date="2021-08-19T21:11:00Z">
              <w:tcPr>
                <w:tcW w:w="4277" w:type="dxa"/>
              </w:tcPr>
            </w:tcPrChange>
          </w:tcPr>
          <w:p w14:paraId="5BD3E827" w14:textId="456C5CE1" w:rsidR="00556CFA" w:rsidRPr="003D1C86" w:rsidDel="004D49DA" w:rsidRDefault="00556CFA">
            <w:pPr>
              <w:pStyle w:val="Heading1"/>
              <w:numPr>
                <w:ilvl w:val="0"/>
                <w:numId w:val="12"/>
              </w:numPr>
              <w:rPr>
                <w:del w:id="831" w:author="Chungpth" w:date="2021-08-19T21:27:00Z"/>
                <w:b w:val="0"/>
                <w:sz w:val="28"/>
                <w:szCs w:val="28"/>
              </w:rPr>
              <w:pPrChange w:id="832" w:author="Chungpth" w:date="2021-08-19T21:11:00Z">
                <w:pPr>
                  <w:pStyle w:val="Heading1"/>
                </w:pPr>
              </w:pPrChange>
            </w:pPr>
            <w:del w:id="833" w:author="Chungpth" w:date="2021-08-19T21:27:00Z">
              <w:r w:rsidRPr="003D1C86" w:rsidDel="004D49DA">
                <w:rPr>
                  <w:b w:val="0"/>
                  <w:sz w:val="28"/>
                  <w:szCs w:val="28"/>
                </w:rPr>
                <w:delText xml:space="preserve"> Nhập các thông tin tìm kiếm nhấn Tìm kiếm.</w:delText>
              </w:r>
            </w:del>
          </w:p>
        </w:tc>
        <w:tc>
          <w:tcPr>
            <w:tcW w:w="6835" w:type="dxa"/>
            <w:tcPrChange w:id="834" w:author="Chungpth" w:date="2021-08-19T21:11:00Z">
              <w:tcPr>
                <w:tcW w:w="4875" w:type="dxa"/>
              </w:tcPr>
            </w:tcPrChange>
          </w:tcPr>
          <w:p w14:paraId="6B7E0C70" w14:textId="0A7169FE" w:rsidR="00F8559B" w:rsidRPr="003D1C86" w:rsidDel="004D49DA" w:rsidRDefault="00556CFA">
            <w:pPr>
              <w:pStyle w:val="Heading1"/>
              <w:numPr>
                <w:ilvl w:val="0"/>
                <w:numId w:val="12"/>
              </w:numPr>
              <w:rPr>
                <w:del w:id="835" w:author="Chungpth" w:date="2021-08-19T21:27:00Z"/>
                <w:b w:val="0"/>
                <w:sz w:val="28"/>
                <w:szCs w:val="28"/>
              </w:rPr>
              <w:pPrChange w:id="836" w:author="Chungpth" w:date="2021-08-19T21:11:00Z">
                <w:pPr>
                  <w:pStyle w:val="Heading1"/>
                </w:pPr>
              </w:pPrChange>
            </w:pPr>
            <w:del w:id="837" w:author="Chungpth" w:date="2021-08-19T21:27:00Z">
              <w:r w:rsidRPr="003D1C86" w:rsidDel="004D49DA">
                <w:rPr>
                  <w:b w:val="0"/>
                  <w:sz w:val="28"/>
                  <w:szCs w:val="28"/>
                </w:rPr>
                <w:delText xml:space="preserve"> Hiển thị thông tin tìm kiếm</w:delText>
              </w:r>
            </w:del>
          </w:p>
        </w:tc>
        <w:tc>
          <w:tcPr>
            <w:tcW w:w="1445" w:type="dxa"/>
            <w:tcPrChange w:id="838" w:author="Chungpth" w:date="2021-08-19T21:11:00Z">
              <w:tcPr>
                <w:tcW w:w="1445" w:type="dxa"/>
              </w:tcPr>
            </w:tcPrChange>
          </w:tcPr>
          <w:p w14:paraId="5DB01095" w14:textId="4BB50D0F" w:rsidR="00F8559B" w:rsidRPr="003D1C86" w:rsidDel="004D49DA" w:rsidRDefault="002F2FBC" w:rsidP="007D3148">
            <w:pPr>
              <w:ind w:left="0"/>
              <w:jc w:val="both"/>
              <w:rPr>
                <w:del w:id="839" w:author="Chungpth" w:date="2021-08-19T21:27:00Z"/>
                <w:sz w:val="28"/>
                <w:szCs w:val="28"/>
              </w:rPr>
            </w:pPr>
            <w:del w:id="840" w:author="Chungpth" w:date="2021-08-19T21:27:00Z">
              <w:r w:rsidRPr="003D1C86" w:rsidDel="004D49DA">
                <w:rPr>
                  <w:sz w:val="28"/>
                  <w:szCs w:val="28"/>
                </w:rPr>
                <w:delText>R</w:delText>
              </w:r>
            </w:del>
          </w:p>
        </w:tc>
      </w:tr>
      <w:tr w:rsidR="00F8559B" w:rsidRPr="003D1C86" w:rsidDel="004D49DA" w14:paraId="7F7C78A6" w14:textId="70F50FCB" w:rsidTr="00A232F5">
        <w:trPr>
          <w:del w:id="841" w:author="Chungpth" w:date="2021-08-19T21:27:00Z"/>
        </w:trPr>
        <w:tc>
          <w:tcPr>
            <w:tcW w:w="2317" w:type="dxa"/>
            <w:tcPrChange w:id="842" w:author="Chungpth" w:date="2021-08-19T21:11:00Z">
              <w:tcPr>
                <w:tcW w:w="4277" w:type="dxa"/>
              </w:tcPr>
            </w:tcPrChange>
          </w:tcPr>
          <w:p w14:paraId="2DEFBF85" w14:textId="7FBE4B48" w:rsidR="00F8559B" w:rsidRPr="00FF7740" w:rsidDel="004D49DA" w:rsidRDefault="00F8559B">
            <w:pPr>
              <w:pStyle w:val="Heading1"/>
              <w:numPr>
                <w:ilvl w:val="0"/>
                <w:numId w:val="12"/>
              </w:numPr>
              <w:rPr>
                <w:del w:id="843" w:author="Chungpth" w:date="2021-08-19T21:27:00Z"/>
                <w:b w:val="0"/>
                <w:bCs/>
                <w:sz w:val="28"/>
                <w:szCs w:val="28"/>
                <w:rPrChange w:id="844" w:author="Chungpth" w:date="2021-08-17T17:49:00Z">
                  <w:rPr>
                    <w:del w:id="845" w:author="Chungpth" w:date="2021-08-19T21:27:00Z"/>
                    <w:sz w:val="28"/>
                    <w:szCs w:val="28"/>
                  </w:rPr>
                </w:rPrChange>
              </w:rPr>
              <w:pPrChange w:id="846" w:author="Chungpth" w:date="2021-08-19T21:11:00Z">
                <w:pPr>
                  <w:pStyle w:val="Heading1"/>
                </w:pPr>
              </w:pPrChange>
            </w:pPr>
            <w:del w:id="847" w:author="Chungpth" w:date="2021-08-19T21:27:00Z">
              <w:r w:rsidRPr="00A72E47" w:rsidDel="004D49DA">
                <w:rPr>
                  <w:b w:val="0"/>
                  <w:bCs/>
                  <w:sz w:val="28"/>
                  <w:szCs w:val="28"/>
                </w:rPr>
                <w:delText xml:space="preserve">Chọn </w:delText>
              </w:r>
              <w:r w:rsidR="002F2FBC" w:rsidRPr="00FF7740" w:rsidDel="004D49DA">
                <w:rPr>
                  <w:b w:val="0"/>
                  <w:bCs/>
                  <w:sz w:val="28"/>
                  <w:szCs w:val="28"/>
                  <w:rPrChange w:id="848" w:author="Chungpth" w:date="2021-08-17T17:49:00Z">
                    <w:rPr>
                      <w:b w:val="0"/>
                      <w:sz w:val="28"/>
                      <w:szCs w:val="28"/>
                    </w:rPr>
                  </w:rPrChange>
                </w:rPr>
                <w:delText>xuất báo cáo</w:delText>
              </w:r>
            </w:del>
          </w:p>
        </w:tc>
        <w:tc>
          <w:tcPr>
            <w:tcW w:w="6835" w:type="dxa"/>
            <w:tcPrChange w:id="849" w:author="Chungpth" w:date="2021-08-19T21:11:00Z">
              <w:tcPr>
                <w:tcW w:w="4875" w:type="dxa"/>
              </w:tcPr>
            </w:tcPrChange>
          </w:tcPr>
          <w:p w14:paraId="30647196" w14:textId="61708310" w:rsidR="002F2FBC" w:rsidRPr="00FF7740" w:rsidDel="003C679D" w:rsidRDefault="002F2FBC">
            <w:pPr>
              <w:pStyle w:val="Heading1"/>
              <w:numPr>
                <w:ilvl w:val="0"/>
                <w:numId w:val="17"/>
              </w:numPr>
              <w:rPr>
                <w:del w:id="850" w:author="Chungpth" w:date="2021-08-17T11:00:00Z"/>
                <w:sz w:val="28"/>
                <w:szCs w:val="28"/>
              </w:rPr>
              <w:pPrChange w:id="851" w:author="Chungpth" w:date="2021-08-17T17:50:00Z">
                <w:pPr>
                  <w:pStyle w:val="Heading1"/>
                </w:pPr>
              </w:pPrChange>
            </w:pPr>
            <w:del w:id="852" w:author="Chungpth" w:date="2021-08-17T11:00:00Z">
              <w:r w:rsidRPr="00FF7740" w:rsidDel="003C679D">
                <w:rPr>
                  <w:b w:val="0"/>
                  <w:sz w:val="28"/>
                  <w:szCs w:val="28"/>
                </w:rPr>
                <w:delText>Xuất ra file thông tin phân bổ gồm các cột:</w:delText>
              </w:r>
            </w:del>
          </w:p>
          <w:p w14:paraId="5173A93D" w14:textId="014AF245" w:rsidR="002F2FBC" w:rsidRPr="003D1C86" w:rsidDel="003C679D" w:rsidRDefault="002F2FBC" w:rsidP="002F2FBC">
            <w:pPr>
              <w:pStyle w:val="Sothutu-1so"/>
              <w:numPr>
                <w:ilvl w:val="0"/>
                <w:numId w:val="0"/>
              </w:numPr>
              <w:ind w:left="882"/>
              <w:rPr>
                <w:del w:id="853" w:author="Chungpth" w:date="2021-08-17T11:00:00Z"/>
                <w:sz w:val="28"/>
                <w:szCs w:val="28"/>
              </w:rPr>
            </w:pPr>
            <w:del w:id="854" w:author="Chungpth" w:date="2021-08-17T11:00:00Z">
              <w:r w:rsidRPr="003D1C86" w:rsidDel="003C679D">
                <w:rPr>
                  <w:sz w:val="28"/>
                  <w:szCs w:val="28"/>
                </w:rPr>
                <w:delText>Mã NPP</w:delText>
              </w:r>
            </w:del>
          </w:p>
          <w:p w14:paraId="5D305DC1" w14:textId="44D4864A" w:rsidR="002F2FBC" w:rsidRPr="003D1C86" w:rsidDel="003C679D" w:rsidRDefault="002F2FBC" w:rsidP="002F2FBC">
            <w:pPr>
              <w:pStyle w:val="Sothutu-1so"/>
              <w:numPr>
                <w:ilvl w:val="0"/>
                <w:numId w:val="0"/>
              </w:numPr>
              <w:ind w:left="882"/>
              <w:rPr>
                <w:del w:id="855" w:author="Chungpth" w:date="2021-08-17T11:00:00Z"/>
                <w:sz w:val="28"/>
                <w:szCs w:val="28"/>
              </w:rPr>
            </w:pPr>
            <w:del w:id="856" w:author="Chungpth" w:date="2021-08-17T11:00:00Z">
              <w:r w:rsidRPr="003D1C86" w:rsidDel="003C679D">
                <w:rPr>
                  <w:sz w:val="28"/>
                  <w:szCs w:val="28"/>
                </w:rPr>
                <w:delText>Tên NPP</w:delText>
              </w:r>
            </w:del>
          </w:p>
          <w:p w14:paraId="238991BA" w14:textId="6CA63C95" w:rsidR="002F2FBC" w:rsidRPr="003D1C86" w:rsidDel="003C679D" w:rsidRDefault="002F2FBC" w:rsidP="002F2FBC">
            <w:pPr>
              <w:pStyle w:val="Sothutu-1so"/>
              <w:numPr>
                <w:ilvl w:val="0"/>
                <w:numId w:val="0"/>
              </w:numPr>
              <w:ind w:left="882"/>
              <w:rPr>
                <w:del w:id="857" w:author="Chungpth" w:date="2021-08-17T11:00:00Z"/>
                <w:sz w:val="28"/>
                <w:szCs w:val="28"/>
              </w:rPr>
            </w:pPr>
            <w:del w:id="858" w:author="Chungpth" w:date="2021-08-17T11:00:00Z">
              <w:r w:rsidRPr="003D1C86" w:rsidDel="003C679D">
                <w:rPr>
                  <w:sz w:val="28"/>
                  <w:szCs w:val="28"/>
                </w:rPr>
                <w:delText>Mã NVBH</w:delText>
              </w:r>
            </w:del>
          </w:p>
          <w:p w14:paraId="6FA85386" w14:textId="7F3B9106" w:rsidR="002F2FBC" w:rsidRPr="003D1C86" w:rsidDel="003C679D" w:rsidRDefault="002F2FBC" w:rsidP="002F2FBC">
            <w:pPr>
              <w:pStyle w:val="Sothutu-1so"/>
              <w:numPr>
                <w:ilvl w:val="0"/>
                <w:numId w:val="0"/>
              </w:numPr>
              <w:ind w:left="882"/>
              <w:rPr>
                <w:del w:id="859" w:author="Chungpth" w:date="2021-08-17T11:00:00Z"/>
                <w:sz w:val="28"/>
                <w:szCs w:val="28"/>
              </w:rPr>
            </w:pPr>
            <w:del w:id="860" w:author="Chungpth" w:date="2021-08-17T11:00:00Z">
              <w:r w:rsidRPr="003D1C86" w:rsidDel="003C679D">
                <w:rPr>
                  <w:sz w:val="28"/>
                  <w:szCs w:val="28"/>
                </w:rPr>
                <w:delText>Tên NVBH</w:delText>
              </w:r>
            </w:del>
          </w:p>
          <w:p w14:paraId="27993C69" w14:textId="0CA55938" w:rsidR="002F2FBC" w:rsidRPr="003D1C86" w:rsidDel="003C679D" w:rsidRDefault="002F2FBC" w:rsidP="002F2FBC">
            <w:pPr>
              <w:pStyle w:val="Sothutu-1so"/>
              <w:numPr>
                <w:ilvl w:val="0"/>
                <w:numId w:val="0"/>
              </w:numPr>
              <w:ind w:left="882"/>
              <w:rPr>
                <w:del w:id="861" w:author="Chungpth" w:date="2021-08-17T11:00:00Z"/>
                <w:sz w:val="28"/>
                <w:szCs w:val="28"/>
              </w:rPr>
            </w:pPr>
            <w:del w:id="862" w:author="Chungpth" w:date="2021-08-17T11:00:00Z">
              <w:r w:rsidRPr="003D1C86" w:rsidDel="003C679D">
                <w:rPr>
                  <w:sz w:val="28"/>
                  <w:szCs w:val="28"/>
                </w:rPr>
                <w:delText>Năm:</w:delText>
              </w:r>
            </w:del>
          </w:p>
          <w:p w14:paraId="3CAF3E05" w14:textId="7B20A1F3" w:rsidR="002F2FBC" w:rsidRPr="003D1C86" w:rsidDel="003C679D" w:rsidRDefault="002F2FBC" w:rsidP="002F2FBC">
            <w:pPr>
              <w:pStyle w:val="Sothutu-1so"/>
              <w:numPr>
                <w:ilvl w:val="0"/>
                <w:numId w:val="0"/>
              </w:numPr>
              <w:ind w:left="882"/>
              <w:rPr>
                <w:del w:id="863" w:author="Chungpth" w:date="2021-08-17T11:00:00Z"/>
                <w:sz w:val="28"/>
                <w:szCs w:val="28"/>
              </w:rPr>
            </w:pPr>
            <w:del w:id="864" w:author="Chungpth" w:date="2021-08-17T11:00:00Z">
              <w:r w:rsidRPr="003D1C86" w:rsidDel="003C679D">
                <w:rPr>
                  <w:sz w:val="28"/>
                  <w:szCs w:val="28"/>
                </w:rPr>
                <w:delText>Chu kỳ: định dạng mm/yyyy</w:delText>
              </w:r>
            </w:del>
          </w:p>
          <w:p w14:paraId="29EB104C" w14:textId="325321FD" w:rsidR="002F2FBC" w:rsidRPr="003D1C86" w:rsidDel="003C679D" w:rsidRDefault="002F2FBC" w:rsidP="008633E7">
            <w:pPr>
              <w:pStyle w:val="Sothutu-1so"/>
              <w:numPr>
                <w:ilvl w:val="0"/>
                <w:numId w:val="17"/>
              </w:numPr>
              <w:rPr>
                <w:del w:id="865" w:author="Chungpth" w:date="2021-08-17T11:00:00Z"/>
                <w:sz w:val="28"/>
                <w:szCs w:val="28"/>
              </w:rPr>
            </w:pPr>
            <w:del w:id="866" w:author="Chungpth" w:date="2021-08-17T11:00:00Z">
              <w:r w:rsidRPr="003D1C86" w:rsidDel="003C679D">
                <w:rPr>
                  <w:sz w:val="28"/>
                  <w:szCs w:val="28"/>
                </w:rPr>
                <w:delText>Đơn hàng thành công/chu kỳ</w:delText>
              </w:r>
            </w:del>
          </w:p>
          <w:p w14:paraId="39DCFC37" w14:textId="05F50586" w:rsidR="002F2FBC" w:rsidRPr="003D1C86" w:rsidDel="003C679D" w:rsidRDefault="002F2FBC" w:rsidP="008633E7">
            <w:pPr>
              <w:pStyle w:val="Sothutu-1so"/>
              <w:numPr>
                <w:ilvl w:val="0"/>
                <w:numId w:val="17"/>
              </w:numPr>
              <w:rPr>
                <w:del w:id="867" w:author="Chungpth" w:date="2021-08-17T11:00:00Z"/>
                <w:sz w:val="28"/>
                <w:szCs w:val="28"/>
              </w:rPr>
            </w:pPr>
            <w:del w:id="868" w:author="Chungpth" w:date="2021-08-17T11:00:00Z">
              <w:r w:rsidRPr="003D1C86" w:rsidDel="003C679D">
                <w:rPr>
                  <w:sz w:val="28"/>
                  <w:szCs w:val="28"/>
                </w:rPr>
                <w:delText>Bình quân sản lượng/đơn hàng</w:delText>
              </w:r>
            </w:del>
          </w:p>
          <w:p w14:paraId="6DC4A431" w14:textId="1EFFD940" w:rsidR="002F2FBC" w:rsidRPr="003D1C86" w:rsidDel="003C679D" w:rsidRDefault="002F2FBC" w:rsidP="008633E7">
            <w:pPr>
              <w:pStyle w:val="Sothutu-1so"/>
              <w:numPr>
                <w:ilvl w:val="0"/>
                <w:numId w:val="17"/>
              </w:numPr>
              <w:rPr>
                <w:del w:id="869" w:author="Chungpth" w:date="2021-08-17T11:00:00Z"/>
                <w:sz w:val="28"/>
                <w:szCs w:val="28"/>
              </w:rPr>
            </w:pPr>
            <w:del w:id="870" w:author="Chungpth" w:date="2021-08-17T11:00:00Z">
              <w:r w:rsidRPr="003D1C86" w:rsidDel="003C679D">
                <w:rPr>
                  <w:sz w:val="28"/>
                  <w:szCs w:val="28"/>
                </w:rPr>
                <w:delText>SKU/đơn hàng</w:delText>
              </w:r>
            </w:del>
          </w:p>
          <w:p w14:paraId="2BDBE051" w14:textId="65FFE9F3" w:rsidR="002F2FBC" w:rsidRPr="003D1C86" w:rsidDel="003C679D" w:rsidRDefault="002F2FBC" w:rsidP="008633E7">
            <w:pPr>
              <w:pStyle w:val="Sothutu-1so"/>
              <w:numPr>
                <w:ilvl w:val="0"/>
                <w:numId w:val="17"/>
              </w:numPr>
              <w:rPr>
                <w:del w:id="871" w:author="Chungpth" w:date="2021-08-17T11:00:00Z"/>
                <w:sz w:val="28"/>
                <w:szCs w:val="28"/>
              </w:rPr>
            </w:pPr>
            <w:del w:id="872" w:author="Chungpth" w:date="2021-08-17T11:00:00Z">
              <w:r w:rsidRPr="003D1C86" w:rsidDel="003C679D">
                <w:rPr>
                  <w:sz w:val="28"/>
                  <w:szCs w:val="28"/>
                </w:rPr>
                <w:delText>Bình quân doanh số/ đơn hàng</w:delText>
              </w:r>
            </w:del>
          </w:p>
          <w:p w14:paraId="3B932EC6" w14:textId="2CF59C8A" w:rsidR="0083718A" w:rsidRPr="003D1C86" w:rsidDel="003C679D" w:rsidRDefault="0083718A" w:rsidP="0083718A">
            <w:pPr>
              <w:pStyle w:val="Sothutu-1so"/>
              <w:numPr>
                <w:ilvl w:val="0"/>
                <w:numId w:val="0"/>
              </w:numPr>
              <w:ind w:left="75"/>
              <w:rPr>
                <w:del w:id="873" w:author="Chungpth" w:date="2021-08-17T11:00:00Z"/>
                <w:sz w:val="28"/>
                <w:szCs w:val="28"/>
              </w:rPr>
            </w:pPr>
            <w:del w:id="874" w:author="Chungpth" w:date="2021-08-17T11:00:00Z">
              <w:r w:rsidRPr="003D1C86" w:rsidDel="003C679D">
                <w:rPr>
                  <w:sz w:val="28"/>
                  <w:szCs w:val="28"/>
                  <w:rPrChange w:id="875" w:author="Chungpth" w:date="2021-08-17T15:49:00Z">
                    <w:rPr>
                      <w:sz w:val="28"/>
                      <w:szCs w:val="28"/>
                      <w:highlight w:val="yellow"/>
                    </w:rPr>
                  </w:rPrChange>
                </w:rPr>
                <w:delText>Bổ sung các cột:</w:delText>
              </w:r>
            </w:del>
          </w:p>
          <w:p w14:paraId="2D394849" w14:textId="7337629A" w:rsidR="002F2FBC" w:rsidRPr="003D1C86" w:rsidDel="003C679D" w:rsidRDefault="002F2FBC" w:rsidP="008633E7">
            <w:pPr>
              <w:pStyle w:val="Sothutu-1so"/>
              <w:numPr>
                <w:ilvl w:val="0"/>
                <w:numId w:val="17"/>
              </w:numPr>
              <w:rPr>
                <w:del w:id="876" w:author="Chungpth" w:date="2021-08-17T11:00:00Z"/>
                <w:sz w:val="28"/>
                <w:szCs w:val="28"/>
                <w:rPrChange w:id="877" w:author="Chungpth" w:date="2021-08-17T15:49:00Z">
                  <w:rPr>
                    <w:del w:id="878" w:author="Chungpth" w:date="2021-08-17T11:00:00Z"/>
                    <w:sz w:val="28"/>
                    <w:szCs w:val="28"/>
                    <w:highlight w:val="yellow"/>
                  </w:rPr>
                </w:rPrChange>
              </w:rPr>
            </w:pPr>
            <w:del w:id="879" w:author="Chungpth" w:date="2021-08-17T11:00:00Z">
              <w:r w:rsidRPr="003D1C86" w:rsidDel="003C679D">
                <w:rPr>
                  <w:sz w:val="28"/>
                  <w:szCs w:val="28"/>
                  <w:rPrChange w:id="880" w:author="Chungpth" w:date="2021-08-17T15:49:00Z">
                    <w:rPr>
                      <w:sz w:val="28"/>
                      <w:szCs w:val="28"/>
                      <w:highlight w:val="yellow"/>
                    </w:rPr>
                  </w:rPrChange>
                </w:rPr>
                <w:delText xml:space="preserve">Số viếng thăm/chu kỳ </w:delText>
              </w:r>
            </w:del>
          </w:p>
          <w:p w14:paraId="0996EF97" w14:textId="4AD90F85" w:rsidR="002F2FBC" w:rsidRPr="003D1C86" w:rsidDel="003C679D" w:rsidRDefault="002F2FBC" w:rsidP="008633E7">
            <w:pPr>
              <w:pStyle w:val="Sothutu-1so"/>
              <w:numPr>
                <w:ilvl w:val="0"/>
                <w:numId w:val="17"/>
              </w:numPr>
              <w:rPr>
                <w:del w:id="881" w:author="Chungpth" w:date="2021-08-17T11:00:00Z"/>
                <w:sz w:val="28"/>
                <w:szCs w:val="28"/>
                <w:rPrChange w:id="882" w:author="Chungpth" w:date="2021-08-17T15:49:00Z">
                  <w:rPr>
                    <w:del w:id="883" w:author="Chungpth" w:date="2021-08-17T11:00:00Z"/>
                    <w:sz w:val="28"/>
                    <w:szCs w:val="28"/>
                    <w:highlight w:val="yellow"/>
                  </w:rPr>
                </w:rPrChange>
              </w:rPr>
            </w:pPr>
            <w:del w:id="884" w:author="Chungpth" w:date="2021-08-17T11:00:00Z">
              <w:r w:rsidRPr="003D1C86" w:rsidDel="003C679D">
                <w:rPr>
                  <w:sz w:val="28"/>
                  <w:szCs w:val="28"/>
                  <w:rPrChange w:id="885" w:author="Chungpth" w:date="2021-08-17T15:49:00Z">
                    <w:rPr>
                      <w:sz w:val="28"/>
                      <w:szCs w:val="28"/>
                      <w:highlight w:val="yellow"/>
                    </w:rPr>
                  </w:rPrChange>
                </w:rPr>
                <w:delText>Số đơn hàng giao thành công/chu kỳ</w:delText>
              </w:r>
            </w:del>
          </w:p>
          <w:p w14:paraId="1066B69D" w14:textId="452D35FB" w:rsidR="002F2FBC" w:rsidRPr="003D1C86" w:rsidDel="003C679D" w:rsidRDefault="002F2FBC" w:rsidP="008633E7">
            <w:pPr>
              <w:pStyle w:val="Sothutu-1so"/>
              <w:numPr>
                <w:ilvl w:val="0"/>
                <w:numId w:val="17"/>
              </w:numPr>
              <w:rPr>
                <w:del w:id="886" w:author="Chungpth" w:date="2021-08-17T11:00:00Z"/>
                <w:sz w:val="28"/>
                <w:szCs w:val="28"/>
                <w:rPrChange w:id="887" w:author="Chungpth" w:date="2021-08-17T15:49:00Z">
                  <w:rPr>
                    <w:del w:id="888" w:author="Chungpth" w:date="2021-08-17T11:00:00Z"/>
                    <w:sz w:val="28"/>
                    <w:szCs w:val="28"/>
                    <w:highlight w:val="yellow"/>
                  </w:rPr>
                </w:rPrChange>
              </w:rPr>
            </w:pPr>
            <w:del w:id="889" w:author="Chungpth" w:date="2021-08-17T11:00:00Z">
              <w:r w:rsidRPr="003D1C86" w:rsidDel="003C679D">
                <w:rPr>
                  <w:sz w:val="28"/>
                  <w:szCs w:val="28"/>
                  <w:rPrChange w:id="890" w:author="Chungpth" w:date="2021-08-17T15:49:00Z">
                    <w:rPr>
                      <w:sz w:val="28"/>
                      <w:szCs w:val="28"/>
                      <w:highlight w:val="yellow"/>
                    </w:rPr>
                  </w:rPrChange>
                </w:rPr>
                <w:delText>Số đơn hàng thành công/ngày</w:delText>
              </w:r>
              <w:r w:rsidR="00206042" w:rsidRPr="003D1C86" w:rsidDel="003C679D">
                <w:rPr>
                  <w:sz w:val="28"/>
                  <w:szCs w:val="28"/>
                  <w:rPrChange w:id="891" w:author="Chungpth" w:date="2021-08-17T15:49:00Z">
                    <w:rPr>
                      <w:sz w:val="28"/>
                      <w:szCs w:val="28"/>
                      <w:highlight w:val="yellow"/>
                    </w:rPr>
                  </w:rPrChange>
                </w:rPr>
                <w:delText xml:space="preserve"> (Khoán, thực hiện: tính theo tổng theo tháng) </w:delText>
              </w:r>
            </w:del>
          </w:p>
          <w:p w14:paraId="66362BD7" w14:textId="3460D4C8" w:rsidR="00206042" w:rsidRPr="005C6A0A" w:rsidDel="004D49DA" w:rsidRDefault="00206042" w:rsidP="00206042">
            <w:pPr>
              <w:pStyle w:val="Sothutu-1so"/>
              <w:numPr>
                <w:ilvl w:val="0"/>
                <w:numId w:val="0"/>
              </w:numPr>
              <w:ind w:left="435"/>
              <w:rPr>
                <w:del w:id="892" w:author="Chungpth" w:date="2021-08-19T21:27:00Z"/>
                <w:sz w:val="28"/>
                <w:szCs w:val="28"/>
              </w:rPr>
            </w:pPr>
          </w:p>
        </w:tc>
        <w:tc>
          <w:tcPr>
            <w:tcW w:w="1445" w:type="dxa"/>
            <w:tcPrChange w:id="893" w:author="Chungpth" w:date="2021-08-19T21:11:00Z">
              <w:tcPr>
                <w:tcW w:w="1445" w:type="dxa"/>
              </w:tcPr>
            </w:tcPrChange>
          </w:tcPr>
          <w:p w14:paraId="473CB870" w14:textId="190F09BB" w:rsidR="00F8559B" w:rsidRPr="003D1C86" w:rsidDel="004D49DA" w:rsidRDefault="00F8559B" w:rsidP="007D3148">
            <w:pPr>
              <w:ind w:left="0"/>
              <w:jc w:val="both"/>
              <w:rPr>
                <w:del w:id="894" w:author="Chungpth" w:date="2021-08-19T21:27:00Z"/>
                <w:sz w:val="28"/>
                <w:szCs w:val="28"/>
              </w:rPr>
            </w:pPr>
            <w:del w:id="895" w:author="Chungpth" w:date="2021-08-19T21:27:00Z">
              <w:r w:rsidRPr="003D1C86" w:rsidDel="004D49DA">
                <w:rPr>
                  <w:sz w:val="28"/>
                  <w:szCs w:val="28"/>
                </w:rPr>
                <w:delText>R</w:delText>
              </w:r>
            </w:del>
          </w:p>
        </w:tc>
      </w:tr>
      <w:tr w:rsidR="0037377C" w:rsidRPr="003D1C86" w:rsidDel="004D49DA" w14:paraId="5E5D2AEE" w14:textId="6B59D42E" w:rsidTr="00A232F5">
        <w:trPr>
          <w:del w:id="896" w:author="Chungpth" w:date="2021-08-19T21:27:00Z"/>
        </w:trPr>
        <w:tc>
          <w:tcPr>
            <w:tcW w:w="2317" w:type="dxa"/>
            <w:tcPrChange w:id="897" w:author="Chungpth" w:date="2021-08-19T21:11:00Z">
              <w:tcPr>
                <w:tcW w:w="4277" w:type="dxa"/>
              </w:tcPr>
            </w:tcPrChange>
          </w:tcPr>
          <w:p w14:paraId="142CF215" w14:textId="369D4152" w:rsidR="0037377C" w:rsidRPr="003D1C86" w:rsidDel="004D49DA" w:rsidRDefault="0037377C">
            <w:pPr>
              <w:pStyle w:val="Heading1"/>
              <w:numPr>
                <w:ilvl w:val="0"/>
                <w:numId w:val="12"/>
              </w:numPr>
              <w:rPr>
                <w:del w:id="898" w:author="Chungpth" w:date="2021-08-19T21:27:00Z"/>
                <w:b w:val="0"/>
                <w:sz w:val="28"/>
                <w:szCs w:val="28"/>
              </w:rPr>
              <w:pPrChange w:id="899" w:author="Chungpth" w:date="2021-08-19T21:11:00Z">
                <w:pPr>
                  <w:pStyle w:val="Heading1"/>
                </w:pPr>
              </w:pPrChange>
            </w:pPr>
            <w:del w:id="900" w:author="Chungpth" w:date="2021-08-19T21:27:00Z">
              <w:r w:rsidRPr="003D1C86" w:rsidDel="004D49DA">
                <w:rPr>
                  <w:b w:val="0"/>
                  <w:sz w:val="28"/>
                  <w:szCs w:val="28"/>
                </w:rPr>
                <w:delText>Mở khoá acc bị khoá</w:delText>
              </w:r>
            </w:del>
          </w:p>
        </w:tc>
        <w:tc>
          <w:tcPr>
            <w:tcW w:w="6835" w:type="dxa"/>
            <w:tcPrChange w:id="901" w:author="Chungpth" w:date="2021-08-19T21:11:00Z">
              <w:tcPr>
                <w:tcW w:w="4875" w:type="dxa"/>
              </w:tcPr>
            </w:tcPrChange>
          </w:tcPr>
          <w:p w14:paraId="1B4FBD0A" w14:textId="0239D0FF" w:rsidR="0037377C" w:rsidRPr="003D1C86" w:rsidDel="004D49DA" w:rsidRDefault="0037377C">
            <w:pPr>
              <w:pStyle w:val="Heading1"/>
              <w:numPr>
                <w:ilvl w:val="0"/>
                <w:numId w:val="12"/>
              </w:numPr>
              <w:rPr>
                <w:del w:id="902" w:author="Chungpth" w:date="2021-08-19T21:27:00Z"/>
                <w:b w:val="0"/>
                <w:sz w:val="28"/>
                <w:szCs w:val="28"/>
              </w:rPr>
              <w:pPrChange w:id="903" w:author="Chungpth" w:date="2021-08-19T21:11:00Z">
                <w:pPr>
                  <w:pStyle w:val="Heading1"/>
                </w:pPr>
              </w:pPrChange>
            </w:pPr>
            <w:del w:id="904" w:author="Chungpth" w:date="2021-08-19T21:27:00Z">
              <w:r w:rsidRPr="003D1C86" w:rsidDel="004D49DA">
                <w:rPr>
                  <w:b w:val="0"/>
                  <w:sz w:val="28"/>
                  <w:szCs w:val="28"/>
                </w:rPr>
                <w:delText>Các tài khoản khóa, cho phép System Admin thực hiện mở để điều chỉnh phân bổ chỉ tiêu cho GSBH trong 1 thời gian nhất định  (Thực hiện mở khoá trong chức năng quản lý đơn vị và nhân viên)</w:delText>
              </w:r>
            </w:del>
          </w:p>
        </w:tc>
        <w:tc>
          <w:tcPr>
            <w:tcW w:w="1445" w:type="dxa"/>
            <w:tcPrChange w:id="905" w:author="Chungpth" w:date="2021-08-19T21:11:00Z">
              <w:tcPr>
                <w:tcW w:w="1445" w:type="dxa"/>
              </w:tcPr>
            </w:tcPrChange>
          </w:tcPr>
          <w:p w14:paraId="5D13DEF4" w14:textId="2688DB82" w:rsidR="0037377C" w:rsidRPr="005C6A0A" w:rsidDel="004D49DA" w:rsidRDefault="0037377C" w:rsidP="007D3148">
            <w:pPr>
              <w:ind w:left="0"/>
              <w:jc w:val="both"/>
              <w:rPr>
                <w:del w:id="906" w:author="Chungpth" w:date="2021-08-19T21:27:00Z"/>
                <w:sz w:val="28"/>
                <w:szCs w:val="28"/>
              </w:rPr>
            </w:pPr>
          </w:p>
        </w:tc>
      </w:tr>
    </w:tbl>
    <w:p w14:paraId="70EA1339" w14:textId="667D0CD8" w:rsidR="0083718A" w:rsidRPr="003D1C86" w:rsidRDefault="00D00D86" w:rsidP="00F17FBD">
      <w:pPr>
        <w:pStyle w:val="Heading2"/>
        <w:numPr>
          <w:ilvl w:val="0"/>
          <w:numId w:val="0"/>
        </w:numPr>
        <w:ind w:left="576"/>
        <w:rPr>
          <w:rPrChange w:id="907" w:author="Chungpth" w:date="2021-08-17T15:49:00Z">
            <w:rPr>
              <w:highlight w:val="yellow"/>
            </w:rPr>
          </w:rPrChange>
        </w:rPr>
      </w:pPr>
      <w:bookmarkStart w:id="908" w:name="_Toc77785434"/>
      <w:r w:rsidRPr="003D1C86">
        <w:rPr>
          <w:rPrChange w:id="909" w:author="Chungpth" w:date="2021-08-17T15:49:00Z">
            <w:rPr>
              <w:highlight w:val="yellow"/>
            </w:rPr>
          </w:rPrChange>
        </w:rPr>
        <w:t>3.</w:t>
      </w:r>
      <w:r w:rsidR="009C3400" w:rsidRPr="003D1C86">
        <w:rPr>
          <w:rPrChange w:id="910" w:author="Chungpth" w:date="2021-08-17T15:49:00Z">
            <w:rPr>
              <w:highlight w:val="yellow"/>
            </w:rPr>
          </w:rPrChange>
        </w:rPr>
        <w:t>8</w:t>
      </w:r>
      <w:r w:rsidRPr="003D1C86">
        <w:rPr>
          <w:rPrChange w:id="911" w:author="Chungpth" w:date="2021-08-17T15:49:00Z">
            <w:rPr>
              <w:highlight w:val="yellow"/>
            </w:rPr>
          </w:rPrChange>
        </w:rPr>
        <w:t xml:space="preserve"> </w:t>
      </w:r>
      <w:r w:rsidR="0083718A" w:rsidRPr="003D1C86">
        <w:rPr>
          <w:rPrChange w:id="912" w:author="Chungpth" w:date="2021-08-17T15:49:00Z">
            <w:rPr>
              <w:highlight w:val="yellow"/>
            </w:rPr>
          </w:rPrChange>
        </w:rPr>
        <w:t>Phân bổ chỉ tiêu NVBH</w:t>
      </w:r>
      <w:bookmarkEnd w:id="908"/>
    </w:p>
    <w:p w14:paraId="5EF0543C" w14:textId="77777777" w:rsidR="0083718A" w:rsidRPr="003D1C86" w:rsidRDefault="0083718A" w:rsidP="0083718A">
      <w:pPr>
        <w:rPr>
          <w:sz w:val="28"/>
          <w:szCs w:val="28"/>
          <w:rPrChange w:id="913" w:author="Chungpth" w:date="2021-08-17T15:49:00Z">
            <w:rPr>
              <w:sz w:val="28"/>
              <w:szCs w:val="28"/>
              <w:highlight w:val="yellow"/>
            </w:rPr>
          </w:rPrChange>
        </w:rPr>
      </w:pPr>
      <w:r w:rsidRPr="003D1C86">
        <w:rPr>
          <w:sz w:val="28"/>
          <w:szCs w:val="28"/>
          <w:rPrChange w:id="914" w:author="Chungpth" w:date="2021-08-17T15:49:00Z">
            <w:rPr>
              <w:sz w:val="28"/>
              <w:szCs w:val="28"/>
              <w:highlight w:val="yellow"/>
            </w:rPr>
          </w:rPrChange>
        </w:rPr>
        <w:t>Yêu cầu:      Bổ sung:</w:t>
      </w:r>
    </w:p>
    <w:p w14:paraId="2C953701" w14:textId="4347753D" w:rsidR="0083718A" w:rsidRPr="005C6A0A" w:rsidRDefault="0083718A" w:rsidP="0083718A">
      <w:pPr>
        <w:rPr>
          <w:sz w:val="28"/>
          <w:szCs w:val="28"/>
        </w:rPr>
      </w:pPr>
      <w:r w:rsidRPr="003D1C86">
        <w:rPr>
          <w:sz w:val="28"/>
          <w:szCs w:val="28"/>
          <w:rPrChange w:id="915" w:author="Chungpth" w:date="2021-08-17T15:49:00Z">
            <w:rPr>
              <w:sz w:val="28"/>
              <w:szCs w:val="28"/>
              <w:highlight w:val="yellow"/>
            </w:rPr>
          </w:rPrChange>
        </w:rPr>
        <w:lastRenderedPageBreak/>
        <w:t xml:space="preserve">'- Khóa phân bổ đối với </w:t>
      </w:r>
      <w:r w:rsidR="005117D6" w:rsidRPr="003D1C86">
        <w:rPr>
          <w:sz w:val="28"/>
          <w:szCs w:val="28"/>
          <w:rPrChange w:id="916" w:author="Chungpth" w:date="2021-08-17T15:49:00Z">
            <w:rPr>
              <w:sz w:val="28"/>
              <w:szCs w:val="28"/>
              <w:highlight w:val="yellow"/>
            </w:rPr>
          </w:rPrChange>
        </w:rPr>
        <w:t>GSBH</w:t>
      </w:r>
      <w:r w:rsidRPr="003D1C86">
        <w:rPr>
          <w:sz w:val="28"/>
          <w:szCs w:val="28"/>
          <w:rPrChange w:id="917" w:author="Chungpth" w:date="2021-08-17T15:49:00Z">
            <w:rPr>
              <w:sz w:val="28"/>
              <w:szCs w:val="28"/>
              <w:highlight w:val="yellow"/>
            </w:rPr>
          </w:rPrChange>
        </w:rPr>
        <w:t xml:space="preserve"> từ ngày 5 hàng tháng, các account còn lại được điều chỉnh trong tháng</w:t>
      </w:r>
    </w:p>
    <w:p w14:paraId="736BDE21" w14:textId="77777777" w:rsidR="0083718A" w:rsidRPr="003D1C86" w:rsidRDefault="0083718A" w:rsidP="0083718A">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3718A" w:rsidRPr="003D1C86" w14:paraId="6FC1F4AE" w14:textId="77777777" w:rsidTr="0083718A">
        <w:trPr>
          <w:trHeight w:val="284"/>
          <w:jc w:val="center"/>
        </w:trPr>
        <w:tc>
          <w:tcPr>
            <w:tcW w:w="1590" w:type="pct"/>
            <w:tcBorders>
              <w:top w:val="single" w:sz="18" w:space="0" w:color="808080"/>
              <w:left w:val="single" w:sz="18" w:space="0" w:color="808080"/>
            </w:tcBorders>
            <w:shd w:val="clear" w:color="auto" w:fill="F3F3F3"/>
            <w:vAlign w:val="center"/>
          </w:tcPr>
          <w:p w14:paraId="0C357DBF" w14:textId="77777777" w:rsidR="0083718A" w:rsidRPr="003D1C86" w:rsidRDefault="0083718A" w:rsidP="0083718A">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B25AF45" w14:textId="32F6340B" w:rsidR="0083718A" w:rsidRPr="003D1C86" w:rsidRDefault="0083718A" w:rsidP="0083718A">
            <w:pPr>
              <w:pStyle w:val="BodyText"/>
              <w:ind w:left="0"/>
              <w:rPr>
                <w:color w:val="984806"/>
                <w:sz w:val="28"/>
                <w:szCs w:val="28"/>
                <w:lang w:eastAsia="ar-SA"/>
              </w:rPr>
            </w:pPr>
            <w:r w:rsidRPr="003D1C86">
              <w:rPr>
                <w:color w:val="984806"/>
                <w:sz w:val="28"/>
                <w:szCs w:val="28"/>
                <w:lang w:eastAsia="ar-SA"/>
              </w:rPr>
              <w:t>Phân bổ chỉ tiêu nhân viên bán hàng</w:t>
            </w:r>
          </w:p>
        </w:tc>
      </w:tr>
      <w:tr w:rsidR="0083718A" w:rsidRPr="003D1C86" w14:paraId="01159DDD" w14:textId="77777777" w:rsidTr="0083718A">
        <w:trPr>
          <w:trHeight w:val="284"/>
          <w:jc w:val="center"/>
        </w:trPr>
        <w:tc>
          <w:tcPr>
            <w:tcW w:w="1590" w:type="pct"/>
            <w:tcBorders>
              <w:left w:val="single" w:sz="18" w:space="0" w:color="808080"/>
            </w:tcBorders>
            <w:shd w:val="clear" w:color="auto" w:fill="F3F3F3"/>
            <w:vAlign w:val="center"/>
          </w:tcPr>
          <w:p w14:paraId="7ED4B8E9" w14:textId="77777777" w:rsidR="0083718A" w:rsidRPr="003D1C86" w:rsidRDefault="0083718A" w:rsidP="0083718A">
            <w:pPr>
              <w:ind w:left="142"/>
              <w:rPr>
                <w:b/>
                <w:sz w:val="28"/>
                <w:szCs w:val="28"/>
              </w:rPr>
            </w:pPr>
            <w:r w:rsidRPr="003D1C86">
              <w:rPr>
                <w:b/>
                <w:sz w:val="28"/>
                <w:szCs w:val="28"/>
              </w:rPr>
              <w:t>Mô tả</w:t>
            </w:r>
          </w:p>
        </w:tc>
        <w:tc>
          <w:tcPr>
            <w:tcW w:w="3410" w:type="pct"/>
            <w:tcBorders>
              <w:right w:val="single" w:sz="18" w:space="0" w:color="808080"/>
            </w:tcBorders>
            <w:vAlign w:val="center"/>
          </w:tcPr>
          <w:p w14:paraId="41C6ACAB" w14:textId="4F91452A" w:rsidR="0083718A" w:rsidRPr="003D1C86" w:rsidRDefault="0083718A" w:rsidP="0083718A">
            <w:pPr>
              <w:pStyle w:val="BodyText"/>
              <w:ind w:left="0"/>
              <w:rPr>
                <w:color w:val="984806"/>
                <w:sz w:val="28"/>
                <w:szCs w:val="28"/>
                <w:lang w:eastAsia="ar-SA"/>
              </w:rPr>
            </w:pPr>
            <w:r w:rsidRPr="003D1C86">
              <w:rPr>
                <w:color w:val="984806"/>
                <w:sz w:val="28"/>
                <w:szCs w:val="28"/>
                <w:lang w:eastAsia="ar-SA"/>
              </w:rPr>
              <w:t>Chức năng này cho phép phân bổ chỉ tiêu NVBH</w:t>
            </w:r>
          </w:p>
          <w:p w14:paraId="6EE402BE" w14:textId="1662075B" w:rsidR="0083718A" w:rsidRPr="005C6A0A" w:rsidRDefault="0083718A" w:rsidP="0083718A">
            <w:pPr>
              <w:ind w:left="0"/>
              <w:rPr>
                <w:sz w:val="28"/>
                <w:szCs w:val="28"/>
              </w:rPr>
            </w:pPr>
            <w:r w:rsidRPr="003D1C86">
              <w:rPr>
                <w:sz w:val="28"/>
                <w:szCs w:val="28"/>
                <w:rPrChange w:id="918" w:author="Chungpth" w:date="2021-08-17T15:49:00Z">
                  <w:rPr>
                    <w:sz w:val="28"/>
                    <w:szCs w:val="28"/>
                    <w:highlight w:val="yellow"/>
                  </w:rPr>
                </w:rPrChange>
              </w:rPr>
              <w:t xml:space="preserve">Khóa phân bổ đối với </w:t>
            </w:r>
            <w:r w:rsidR="005117D6" w:rsidRPr="003D1C86">
              <w:rPr>
                <w:sz w:val="28"/>
                <w:szCs w:val="28"/>
                <w:rPrChange w:id="919" w:author="Chungpth" w:date="2021-08-17T15:49:00Z">
                  <w:rPr>
                    <w:sz w:val="28"/>
                    <w:szCs w:val="28"/>
                    <w:highlight w:val="yellow"/>
                  </w:rPr>
                </w:rPrChange>
              </w:rPr>
              <w:t>GSBH</w:t>
            </w:r>
            <w:r w:rsidRPr="003D1C86">
              <w:rPr>
                <w:sz w:val="28"/>
                <w:szCs w:val="28"/>
                <w:rPrChange w:id="920" w:author="Chungpth" w:date="2021-08-17T15:49:00Z">
                  <w:rPr>
                    <w:sz w:val="28"/>
                    <w:szCs w:val="28"/>
                    <w:highlight w:val="yellow"/>
                  </w:rPr>
                </w:rPrChange>
              </w:rPr>
              <w:t xml:space="preserve"> từ ngày 5 hàng tháng đối với tháng hiện tại (Không cho sửa/ import phân bổ tháng hiện tại sau ngày 05), các account còn lại được phân quyền được điều chỉnh trong tháng</w:t>
            </w:r>
          </w:p>
          <w:p w14:paraId="3C4A1508" w14:textId="77777777" w:rsidR="0083718A" w:rsidRPr="003D1C86" w:rsidRDefault="0083718A" w:rsidP="0083718A">
            <w:pPr>
              <w:pStyle w:val="BodyText"/>
              <w:ind w:left="0"/>
              <w:rPr>
                <w:color w:val="ED7D31" w:themeColor="accent2"/>
                <w:sz w:val="28"/>
                <w:szCs w:val="28"/>
                <w:lang w:eastAsia="ar-SA"/>
              </w:rPr>
            </w:pPr>
          </w:p>
        </w:tc>
      </w:tr>
      <w:tr w:rsidR="0083718A" w:rsidRPr="003D1C86" w14:paraId="389178D9" w14:textId="77777777" w:rsidTr="0083718A">
        <w:trPr>
          <w:trHeight w:val="395"/>
          <w:jc w:val="center"/>
        </w:trPr>
        <w:tc>
          <w:tcPr>
            <w:tcW w:w="1590" w:type="pct"/>
            <w:tcBorders>
              <w:left w:val="single" w:sz="18" w:space="0" w:color="808080"/>
            </w:tcBorders>
            <w:shd w:val="clear" w:color="auto" w:fill="F3F3F3"/>
            <w:vAlign w:val="center"/>
          </w:tcPr>
          <w:p w14:paraId="3555E57A" w14:textId="77777777" w:rsidR="0083718A" w:rsidRPr="003D1C86" w:rsidRDefault="0083718A" w:rsidP="0083718A">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B514A05" w14:textId="0728FB7D" w:rsidR="0083718A" w:rsidRPr="003D1C86" w:rsidRDefault="0083718A" w:rsidP="0083718A">
            <w:pPr>
              <w:ind w:left="0"/>
              <w:rPr>
                <w:sz w:val="28"/>
                <w:szCs w:val="28"/>
              </w:rPr>
            </w:pPr>
            <w:r w:rsidRPr="003D1C86">
              <w:rPr>
                <w:color w:val="984806"/>
                <w:sz w:val="28"/>
                <w:szCs w:val="28"/>
              </w:rPr>
              <w:t xml:space="preserve">- SYSTEM ADMIN, SALES ADMIN, </w:t>
            </w:r>
            <w:r w:rsidR="005117D6" w:rsidRPr="003D1C86">
              <w:rPr>
                <w:color w:val="984806"/>
                <w:sz w:val="28"/>
                <w:szCs w:val="28"/>
              </w:rPr>
              <w:t>GSBH</w:t>
            </w:r>
          </w:p>
        </w:tc>
      </w:tr>
      <w:tr w:rsidR="0083718A" w:rsidRPr="003D1C86" w14:paraId="26A5266B" w14:textId="77777777" w:rsidTr="0083718A">
        <w:trPr>
          <w:trHeight w:val="1010"/>
          <w:jc w:val="center"/>
        </w:trPr>
        <w:tc>
          <w:tcPr>
            <w:tcW w:w="1590" w:type="pct"/>
            <w:tcBorders>
              <w:left w:val="single" w:sz="18" w:space="0" w:color="808080"/>
            </w:tcBorders>
            <w:shd w:val="clear" w:color="auto" w:fill="F3F3F3"/>
            <w:vAlign w:val="center"/>
          </w:tcPr>
          <w:p w14:paraId="3FD5E284" w14:textId="77777777" w:rsidR="0083718A" w:rsidRPr="003D1C86" w:rsidRDefault="0083718A" w:rsidP="0083718A">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B5FB8F3" w14:textId="77777777" w:rsidR="0083718A" w:rsidRPr="003D1C86" w:rsidRDefault="0083718A" w:rsidP="0083718A">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7246F154" w14:textId="77777777" w:rsidR="0083718A" w:rsidRPr="003D1C86" w:rsidRDefault="0083718A" w:rsidP="0083718A">
            <w:pPr>
              <w:pStyle w:val="BodyText"/>
              <w:ind w:left="0"/>
              <w:rPr>
                <w:sz w:val="28"/>
                <w:szCs w:val="28"/>
              </w:rPr>
            </w:pPr>
            <w:r w:rsidRPr="003D1C86">
              <w:rPr>
                <w:color w:val="984806"/>
                <w:sz w:val="28"/>
                <w:szCs w:val="28"/>
                <w:lang w:eastAsia="ar-SA"/>
              </w:rPr>
              <w:t>- Có quyền vào chức năng</w:t>
            </w:r>
          </w:p>
        </w:tc>
      </w:tr>
      <w:tr w:rsidR="0083718A" w:rsidRPr="003D1C86" w14:paraId="10F85F63" w14:textId="77777777" w:rsidTr="0083718A">
        <w:trPr>
          <w:trHeight w:val="530"/>
          <w:jc w:val="center"/>
        </w:trPr>
        <w:tc>
          <w:tcPr>
            <w:tcW w:w="1590" w:type="pct"/>
            <w:tcBorders>
              <w:left w:val="single" w:sz="18" w:space="0" w:color="808080"/>
              <w:bottom w:val="single" w:sz="8" w:space="0" w:color="808080"/>
            </w:tcBorders>
            <w:shd w:val="clear" w:color="auto" w:fill="F3F3F3"/>
            <w:vAlign w:val="center"/>
          </w:tcPr>
          <w:p w14:paraId="28BF96F0" w14:textId="77777777" w:rsidR="0083718A" w:rsidRPr="003D1C86" w:rsidRDefault="0083718A" w:rsidP="0083718A">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90E3447" w14:textId="0A04C7FC" w:rsidR="0083718A" w:rsidRPr="003D1C86" w:rsidRDefault="0083718A" w:rsidP="0083718A">
            <w:pPr>
              <w:pStyle w:val="BodyText"/>
              <w:ind w:left="0"/>
              <w:rPr>
                <w:sz w:val="28"/>
                <w:szCs w:val="28"/>
                <w:lang w:eastAsia="ar-SA"/>
              </w:rPr>
            </w:pPr>
            <w:r w:rsidRPr="003D1C86">
              <w:rPr>
                <w:sz w:val="28"/>
                <w:szCs w:val="28"/>
                <w:lang w:eastAsia="ar-SA"/>
              </w:rPr>
              <w:t>-N/A</w:t>
            </w:r>
          </w:p>
        </w:tc>
      </w:tr>
      <w:tr w:rsidR="0083718A" w:rsidRPr="003D1C86" w14:paraId="64E24DAE" w14:textId="77777777" w:rsidTr="0083718A">
        <w:trPr>
          <w:trHeight w:val="284"/>
          <w:jc w:val="center"/>
        </w:trPr>
        <w:tc>
          <w:tcPr>
            <w:tcW w:w="1590" w:type="pct"/>
            <w:tcBorders>
              <w:left w:val="single" w:sz="18" w:space="0" w:color="808080"/>
              <w:bottom w:val="single" w:sz="4" w:space="0" w:color="808080"/>
            </w:tcBorders>
            <w:shd w:val="clear" w:color="auto" w:fill="F3F3F3"/>
            <w:vAlign w:val="center"/>
          </w:tcPr>
          <w:p w14:paraId="23701968" w14:textId="77777777" w:rsidR="0083718A" w:rsidRPr="003D1C86" w:rsidRDefault="0083718A" w:rsidP="0083718A">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1E8B665A" w14:textId="77777777" w:rsidR="0083718A" w:rsidRPr="003D1C86" w:rsidRDefault="0083718A" w:rsidP="0083718A">
            <w:pPr>
              <w:pStyle w:val="BodyText"/>
              <w:ind w:left="0"/>
              <w:rPr>
                <w:sz w:val="28"/>
                <w:szCs w:val="28"/>
                <w:lang w:eastAsia="ar-SA"/>
              </w:rPr>
            </w:pPr>
            <w:r w:rsidRPr="003D1C86">
              <w:rPr>
                <w:sz w:val="28"/>
                <w:szCs w:val="28"/>
                <w:lang w:eastAsia="ar-SA"/>
              </w:rPr>
              <w:t>-N/A</w:t>
            </w:r>
          </w:p>
        </w:tc>
      </w:tr>
      <w:tr w:rsidR="0083718A" w:rsidRPr="003D1C86" w14:paraId="0823AC70" w14:textId="77777777" w:rsidTr="0083718A">
        <w:trPr>
          <w:trHeight w:val="284"/>
          <w:jc w:val="center"/>
        </w:trPr>
        <w:tc>
          <w:tcPr>
            <w:tcW w:w="1590" w:type="pct"/>
            <w:tcBorders>
              <w:left w:val="single" w:sz="18" w:space="0" w:color="808080"/>
              <w:bottom w:val="single" w:sz="18" w:space="0" w:color="808080"/>
            </w:tcBorders>
            <w:shd w:val="clear" w:color="auto" w:fill="F3F3F3"/>
            <w:vAlign w:val="center"/>
          </w:tcPr>
          <w:p w14:paraId="58CAF4E2" w14:textId="77777777" w:rsidR="0083718A" w:rsidRPr="003D1C86" w:rsidRDefault="0083718A" w:rsidP="0083718A">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010F417" w14:textId="0DED4793" w:rsidR="0083718A" w:rsidRPr="003F30E6" w:rsidRDefault="003C679D">
            <w:pPr>
              <w:pStyle w:val="BodyText"/>
              <w:numPr>
                <w:ilvl w:val="0"/>
                <w:numId w:val="46"/>
              </w:numPr>
              <w:rPr>
                <w:ins w:id="921" w:author="Chungpth" w:date="2021-08-17T11:15:00Z"/>
                <w:sz w:val="28"/>
                <w:szCs w:val="28"/>
                <w:rPrChange w:id="922" w:author="Chungpth" w:date="2021-08-17T17:51:00Z">
                  <w:rPr>
                    <w:ins w:id="923" w:author="Chungpth" w:date="2021-08-17T11:15:00Z"/>
                    <w:sz w:val="26"/>
                    <w:szCs w:val="26"/>
                  </w:rPr>
                </w:rPrChange>
              </w:rPr>
              <w:pPrChange w:id="924" w:author="Chungpth" w:date="2021-08-17T11:15:00Z">
                <w:pPr>
                  <w:pStyle w:val="BodyText"/>
                  <w:ind w:left="0"/>
                </w:pPr>
              </w:pPrChange>
            </w:pPr>
            <w:ins w:id="925" w:author="Chungpth" w:date="2021-08-17T11:08:00Z">
              <w:r w:rsidRPr="003F30E6">
                <w:rPr>
                  <w:sz w:val="28"/>
                  <w:szCs w:val="28"/>
                  <w:rPrChange w:id="926" w:author="Chungpth" w:date="2021-08-17T17:51:00Z">
                    <w:rPr>
                      <w:sz w:val="26"/>
                      <w:szCs w:val="26"/>
                    </w:rPr>
                  </w:rPrChange>
                </w:rPr>
                <w:t xml:space="preserve">NVBH xem danh sách sản phẩm </w:t>
              </w:r>
            </w:ins>
            <w:ins w:id="927" w:author="Chungpth" w:date="2021-08-17T11:09:00Z">
              <w:r w:rsidRPr="003F30E6">
                <w:rPr>
                  <w:sz w:val="28"/>
                  <w:szCs w:val="28"/>
                  <w:rPrChange w:id="928" w:author="Chungpth" w:date="2021-08-17T17:51:00Z">
                    <w:rPr>
                      <w:sz w:val="26"/>
                      <w:szCs w:val="26"/>
                    </w:rPr>
                  </w:rPrChange>
                </w:rPr>
                <w:t xml:space="preserve">trên tablet: </w:t>
              </w:r>
            </w:ins>
            <w:ins w:id="929" w:author="Chungpth" w:date="2021-08-17T11:08:00Z">
              <w:r w:rsidRPr="003F30E6">
                <w:rPr>
                  <w:sz w:val="28"/>
                  <w:szCs w:val="28"/>
                  <w:rPrChange w:id="930" w:author="Chungpth" w:date="2021-08-17T17:51:00Z">
                    <w:rPr>
                      <w:sz w:val="26"/>
                      <w:szCs w:val="26"/>
                    </w:rPr>
                  </w:rPrChange>
                </w:rPr>
                <w:t>Được xem đầy đủ danh sách sản phẩm đang hoạt động và đã từng phân bổ cho NPP</w:t>
              </w:r>
            </w:ins>
            <w:del w:id="931" w:author="Chungpth" w:date="2021-08-17T11:08:00Z">
              <w:r w:rsidR="00E7705A" w:rsidRPr="003D1C86" w:rsidDel="003C679D">
                <w:rPr>
                  <w:sz w:val="28"/>
                  <w:szCs w:val="28"/>
                </w:rPr>
                <w:delText>Chỉ xem hoặc tạo đơn hàng đối với mặt hàng được phân bổ.</w:delText>
              </w:r>
            </w:del>
          </w:p>
          <w:p w14:paraId="60D9D999" w14:textId="77777777" w:rsidR="003C679D" w:rsidRPr="003D1C86" w:rsidRDefault="003C679D" w:rsidP="003C679D">
            <w:pPr>
              <w:pStyle w:val="BodyText"/>
              <w:numPr>
                <w:ilvl w:val="0"/>
                <w:numId w:val="46"/>
              </w:numPr>
              <w:rPr>
                <w:ins w:id="932" w:author="Chungpth" w:date="2021-08-17T11:15:00Z"/>
                <w:sz w:val="28"/>
                <w:szCs w:val="28"/>
                <w:rPrChange w:id="933" w:author="Chungpth" w:date="2021-08-17T15:49:00Z">
                  <w:rPr>
                    <w:ins w:id="934" w:author="Chungpth" w:date="2021-08-17T11:15:00Z"/>
                    <w:sz w:val="26"/>
                    <w:szCs w:val="26"/>
                  </w:rPr>
                </w:rPrChange>
              </w:rPr>
            </w:pPr>
            <w:ins w:id="935" w:author="Chungpth" w:date="2021-08-17T11:15:00Z">
              <w:r w:rsidRPr="003F30E6">
                <w:rPr>
                  <w:sz w:val="28"/>
                  <w:szCs w:val="28"/>
                  <w:rPrChange w:id="936" w:author="Chungpth" w:date="2021-08-17T17:51:00Z">
                    <w:rPr>
                      <w:sz w:val="26"/>
                      <w:szCs w:val="26"/>
                    </w:rPr>
                  </w:rPrChange>
                </w:rPr>
                <w:t>NVBH tạo đơn hàng trên tablet chỉ chọn được các mặt hàng được phân bổ.</w:t>
              </w:r>
            </w:ins>
          </w:p>
          <w:p w14:paraId="7D2178C9" w14:textId="17F8921A" w:rsidR="003C679D" w:rsidRPr="003D1C86" w:rsidRDefault="003C679D">
            <w:pPr>
              <w:pStyle w:val="ListParagraph"/>
              <w:keepLines/>
              <w:numPr>
                <w:ilvl w:val="0"/>
                <w:numId w:val="19"/>
              </w:numPr>
              <w:spacing w:after="120" w:line="240" w:lineRule="auto"/>
              <w:ind w:left="0" w:firstLine="0"/>
              <w:jc w:val="both"/>
              <w:rPr>
                <w:sz w:val="26"/>
                <w:szCs w:val="26"/>
                <w:rPrChange w:id="937" w:author="Chungpth" w:date="2021-08-17T15:49:00Z">
                  <w:rPr/>
                </w:rPrChange>
              </w:rPr>
              <w:pPrChange w:id="938" w:author="Chungpth" w:date="2021-08-17T11:15:00Z">
                <w:pPr>
                  <w:pStyle w:val="BodyText"/>
                  <w:ind w:left="0"/>
                </w:pPr>
              </w:pPrChange>
            </w:pPr>
            <w:ins w:id="939" w:author="Chungpth" w:date="2021-08-17T11:15:00Z">
              <w:r w:rsidRPr="003F30E6">
                <w:rPr>
                  <w:sz w:val="28"/>
                  <w:szCs w:val="28"/>
                  <w:rPrChange w:id="940" w:author="Chungpth" w:date="2021-08-17T17:51:00Z">
                    <w:rPr>
                      <w:sz w:val="26"/>
                      <w:szCs w:val="26"/>
                    </w:rPr>
                  </w:rPrChange>
                </w:rPr>
                <w:t>KTNPP tạo đơn hàng trên web cho NVBH chỉ chọn được các mặt hàng mà NVBH được phân bổ.</w:t>
              </w:r>
            </w:ins>
          </w:p>
        </w:tc>
      </w:tr>
    </w:tbl>
    <w:p w14:paraId="5B9AEA13" w14:textId="6F8FC47B" w:rsidR="0083718A" w:rsidRPr="003D1C86" w:rsidRDefault="00D00D86" w:rsidP="00D00D86">
      <w:pPr>
        <w:pStyle w:val="Heading3"/>
        <w:numPr>
          <w:ilvl w:val="0"/>
          <w:numId w:val="0"/>
        </w:numPr>
        <w:ind w:left="720"/>
        <w:rPr>
          <w:rFonts w:ascii="Times New Roman" w:hAnsi="Times New Roman"/>
          <w:sz w:val="28"/>
          <w:szCs w:val="28"/>
          <w:rPrChange w:id="941" w:author="Chungpth" w:date="2021-08-17T15:49:00Z">
            <w:rPr>
              <w:rFonts w:ascii="Times New Roman" w:hAnsi="Times New Roman"/>
              <w:sz w:val="28"/>
              <w:szCs w:val="28"/>
              <w:highlight w:val="yellow"/>
            </w:rPr>
          </w:rPrChange>
        </w:rPr>
      </w:pPr>
      <w:r w:rsidRPr="003D1C86">
        <w:rPr>
          <w:rFonts w:ascii="Times New Roman" w:hAnsi="Times New Roman"/>
          <w:sz w:val="28"/>
          <w:szCs w:val="28"/>
          <w:rPrChange w:id="942" w:author="Chungpth" w:date="2021-08-17T15:49:00Z">
            <w:rPr>
              <w:rFonts w:ascii="Times New Roman" w:hAnsi="Times New Roman"/>
              <w:sz w:val="28"/>
              <w:szCs w:val="28"/>
              <w:highlight w:val="yellow"/>
            </w:rPr>
          </w:rPrChange>
        </w:rPr>
        <w:lastRenderedPageBreak/>
        <w:t>3.</w:t>
      </w:r>
      <w:r w:rsidR="009C3400" w:rsidRPr="003D1C86">
        <w:rPr>
          <w:rFonts w:ascii="Times New Roman" w:hAnsi="Times New Roman"/>
          <w:sz w:val="28"/>
          <w:szCs w:val="28"/>
          <w:rPrChange w:id="943" w:author="Chungpth" w:date="2021-08-17T15:49:00Z">
            <w:rPr>
              <w:rFonts w:ascii="Times New Roman" w:hAnsi="Times New Roman"/>
              <w:sz w:val="28"/>
              <w:szCs w:val="28"/>
              <w:highlight w:val="yellow"/>
            </w:rPr>
          </w:rPrChange>
        </w:rPr>
        <w:t>8</w:t>
      </w:r>
      <w:r w:rsidRPr="003D1C86">
        <w:rPr>
          <w:rFonts w:ascii="Times New Roman" w:hAnsi="Times New Roman"/>
          <w:sz w:val="28"/>
          <w:szCs w:val="28"/>
          <w:rPrChange w:id="944" w:author="Chungpth" w:date="2021-08-17T15:49:00Z">
            <w:rPr>
              <w:rFonts w:ascii="Times New Roman" w:hAnsi="Times New Roman"/>
              <w:sz w:val="28"/>
              <w:szCs w:val="28"/>
              <w:highlight w:val="yellow"/>
            </w:rPr>
          </w:rPrChange>
        </w:rPr>
        <w:t xml:space="preserve">.1 </w:t>
      </w:r>
      <w:r w:rsidR="0083718A" w:rsidRPr="003D1C86">
        <w:rPr>
          <w:rFonts w:ascii="Times New Roman" w:hAnsi="Times New Roman"/>
          <w:sz w:val="28"/>
          <w:szCs w:val="28"/>
          <w:rPrChange w:id="945" w:author="Chungpth" w:date="2021-08-17T15:49:00Z">
            <w:rPr>
              <w:rFonts w:ascii="Times New Roman" w:hAnsi="Times New Roman"/>
              <w:sz w:val="28"/>
              <w:szCs w:val="28"/>
              <w:highlight w:val="yellow"/>
            </w:rPr>
          </w:rPrChange>
        </w:rPr>
        <w:t xml:space="preserve"> </w:t>
      </w:r>
      <w:bookmarkStart w:id="946" w:name="_Toc77785435"/>
      <w:r w:rsidR="0083718A" w:rsidRPr="003D1C86">
        <w:rPr>
          <w:rFonts w:ascii="Times New Roman" w:hAnsi="Times New Roman"/>
          <w:sz w:val="28"/>
          <w:szCs w:val="28"/>
          <w:rPrChange w:id="947" w:author="Chungpth" w:date="2021-08-17T15:49:00Z">
            <w:rPr>
              <w:rFonts w:ascii="Times New Roman" w:hAnsi="Times New Roman"/>
              <w:sz w:val="28"/>
              <w:szCs w:val="28"/>
              <w:highlight w:val="yellow"/>
            </w:rPr>
          </w:rPrChange>
        </w:rPr>
        <w:t>Màn hình chức năng</w:t>
      </w:r>
      <w:bookmarkEnd w:id="946"/>
    </w:p>
    <w:p w14:paraId="6112CD3E" w14:textId="22AE774D" w:rsidR="0083718A" w:rsidRPr="003D1C86" w:rsidRDefault="0083718A" w:rsidP="0083718A">
      <w:pPr>
        <w:ind w:left="0"/>
        <w:rPr>
          <w:noProof/>
          <w:snapToGrid/>
          <w:sz w:val="28"/>
          <w:szCs w:val="28"/>
        </w:rPr>
      </w:pPr>
      <w:r w:rsidRPr="005C6A0A">
        <w:rPr>
          <w:noProof/>
          <w:snapToGrid/>
          <w:sz w:val="28"/>
          <w:szCs w:val="28"/>
        </w:rPr>
        <w:t xml:space="preserve"> N/A</w:t>
      </w:r>
    </w:p>
    <w:p w14:paraId="2585697B" w14:textId="4727D4C9" w:rsidR="0083718A" w:rsidRPr="003D1C86" w:rsidDel="00E177E2" w:rsidRDefault="0083718A" w:rsidP="0083718A">
      <w:pPr>
        <w:ind w:left="0"/>
        <w:jc w:val="center"/>
        <w:rPr>
          <w:del w:id="948" w:author="Chungpth" w:date="2021-08-17T11:19:00Z"/>
          <w:noProof/>
          <w:snapToGrid/>
          <w:sz w:val="28"/>
          <w:szCs w:val="28"/>
        </w:rPr>
      </w:pPr>
    </w:p>
    <w:p w14:paraId="5FBE410C" w14:textId="69F0D345" w:rsidR="0083718A" w:rsidRDefault="00D00D86" w:rsidP="00D00D86">
      <w:pPr>
        <w:pStyle w:val="Heading3"/>
        <w:numPr>
          <w:ilvl w:val="0"/>
          <w:numId w:val="0"/>
        </w:numPr>
        <w:ind w:left="720"/>
        <w:rPr>
          <w:ins w:id="949" w:author="Chungpth" w:date="2021-08-17T17:52:00Z"/>
          <w:rFonts w:ascii="Times New Roman" w:hAnsi="Times New Roman"/>
          <w:sz w:val="28"/>
          <w:szCs w:val="28"/>
        </w:rPr>
      </w:pPr>
      <w:bookmarkStart w:id="950" w:name="_Toc77785436"/>
      <w:r w:rsidRPr="003D1C86">
        <w:rPr>
          <w:rFonts w:ascii="Times New Roman" w:hAnsi="Times New Roman"/>
          <w:sz w:val="28"/>
          <w:szCs w:val="28"/>
          <w:rPrChange w:id="951" w:author="Chungpth" w:date="2021-08-17T15:49:00Z">
            <w:rPr>
              <w:rFonts w:ascii="Times New Roman" w:hAnsi="Times New Roman"/>
              <w:sz w:val="28"/>
              <w:szCs w:val="28"/>
              <w:highlight w:val="yellow"/>
            </w:rPr>
          </w:rPrChange>
        </w:rPr>
        <w:t>3.</w:t>
      </w:r>
      <w:r w:rsidR="009C3400" w:rsidRPr="003D1C86">
        <w:rPr>
          <w:rFonts w:ascii="Times New Roman" w:hAnsi="Times New Roman"/>
          <w:sz w:val="28"/>
          <w:szCs w:val="28"/>
          <w:rPrChange w:id="952" w:author="Chungpth" w:date="2021-08-17T15:49:00Z">
            <w:rPr>
              <w:rFonts w:ascii="Times New Roman" w:hAnsi="Times New Roman"/>
              <w:sz w:val="28"/>
              <w:szCs w:val="28"/>
              <w:highlight w:val="yellow"/>
            </w:rPr>
          </w:rPrChange>
        </w:rPr>
        <w:t>8</w:t>
      </w:r>
      <w:r w:rsidRPr="003D1C86">
        <w:rPr>
          <w:rFonts w:ascii="Times New Roman" w:hAnsi="Times New Roman"/>
          <w:sz w:val="28"/>
          <w:szCs w:val="28"/>
          <w:rPrChange w:id="953" w:author="Chungpth" w:date="2021-08-17T15:49:00Z">
            <w:rPr>
              <w:rFonts w:ascii="Times New Roman" w:hAnsi="Times New Roman"/>
              <w:sz w:val="28"/>
              <w:szCs w:val="28"/>
              <w:highlight w:val="yellow"/>
            </w:rPr>
          </w:rPrChange>
        </w:rPr>
        <w:t xml:space="preserve">.2 </w:t>
      </w:r>
      <w:r w:rsidR="0083718A" w:rsidRPr="003D1C86">
        <w:rPr>
          <w:rFonts w:ascii="Times New Roman" w:hAnsi="Times New Roman"/>
          <w:sz w:val="28"/>
          <w:szCs w:val="28"/>
          <w:rPrChange w:id="954" w:author="Chungpth" w:date="2021-08-17T15:49:00Z">
            <w:rPr>
              <w:rFonts w:ascii="Times New Roman" w:hAnsi="Times New Roman"/>
              <w:sz w:val="28"/>
              <w:szCs w:val="28"/>
              <w:highlight w:val="yellow"/>
            </w:rPr>
          </w:rPrChange>
        </w:rPr>
        <w:t xml:space="preserve"> Mô tả dòng sự kiến chính (Basic Flow)</w:t>
      </w:r>
      <w:bookmarkEnd w:id="950"/>
    </w:p>
    <w:p w14:paraId="6A802CE7" w14:textId="77777777" w:rsidR="003F30E6" w:rsidRPr="003F30E6" w:rsidRDefault="003F30E6">
      <w:pPr>
        <w:rPr>
          <w:rPrChange w:id="955" w:author="Chungpth" w:date="2021-08-17T17:52:00Z">
            <w:rPr>
              <w:rFonts w:ascii="Times New Roman" w:hAnsi="Times New Roman"/>
              <w:sz w:val="28"/>
              <w:szCs w:val="28"/>
              <w:highlight w:val="yellow"/>
            </w:rPr>
          </w:rPrChange>
        </w:rPr>
        <w:pPrChange w:id="956" w:author="Chungpth" w:date="2021-08-17T17:52:00Z">
          <w:pPr>
            <w:pStyle w:val="Heading3"/>
            <w:numPr>
              <w:ilvl w:val="0"/>
              <w:numId w:val="0"/>
            </w:numPr>
            <w:ind w:left="0" w:firstLine="0"/>
          </w:pPr>
        </w:pPrChange>
      </w:pPr>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77"/>
        <w:gridCol w:w="4875"/>
        <w:gridCol w:w="1445"/>
      </w:tblGrid>
      <w:tr w:rsidR="0083718A" w:rsidRPr="003D1C86" w14:paraId="3512FD97" w14:textId="77777777" w:rsidTr="0083718A">
        <w:trPr>
          <w:trHeight w:val="530"/>
        </w:trPr>
        <w:tc>
          <w:tcPr>
            <w:tcW w:w="4277" w:type="dxa"/>
            <w:shd w:val="pct5" w:color="auto" w:fill="auto"/>
          </w:tcPr>
          <w:p w14:paraId="20D258A1" w14:textId="77777777" w:rsidR="0083718A" w:rsidRPr="003D1C86" w:rsidRDefault="0083718A" w:rsidP="0083718A">
            <w:pPr>
              <w:ind w:left="0"/>
              <w:jc w:val="center"/>
              <w:rPr>
                <w:b/>
                <w:sz w:val="28"/>
                <w:szCs w:val="28"/>
              </w:rPr>
            </w:pPr>
            <w:r w:rsidRPr="005C6A0A">
              <w:rPr>
                <w:b/>
                <w:sz w:val="28"/>
                <w:szCs w:val="28"/>
              </w:rPr>
              <w:t>Hành động của tác nhân</w:t>
            </w:r>
          </w:p>
        </w:tc>
        <w:tc>
          <w:tcPr>
            <w:tcW w:w="4875" w:type="dxa"/>
            <w:shd w:val="pct5" w:color="auto" w:fill="auto"/>
          </w:tcPr>
          <w:p w14:paraId="409EE836" w14:textId="77777777" w:rsidR="0083718A" w:rsidRPr="003D1C86" w:rsidRDefault="0083718A" w:rsidP="0083718A">
            <w:pPr>
              <w:ind w:left="0"/>
              <w:jc w:val="center"/>
              <w:rPr>
                <w:b/>
                <w:sz w:val="28"/>
                <w:szCs w:val="28"/>
              </w:rPr>
            </w:pPr>
            <w:r w:rsidRPr="003D1C86">
              <w:rPr>
                <w:b/>
                <w:sz w:val="28"/>
                <w:szCs w:val="28"/>
              </w:rPr>
              <w:t>Phản ứng của hệ thống</w:t>
            </w:r>
          </w:p>
        </w:tc>
        <w:tc>
          <w:tcPr>
            <w:tcW w:w="1445" w:type="dxa"/>
            <w:shd w:val="pct5" w:color="auto" w:fill="auto"/>
          </w:tcPr>
          <w:p w14:paraId="2B3F43A6" w14:textId="77777777" w:rsidR="0083718A" w:rsidRPr="003D1C86" w:rsidRDefault="0083718A" w:rsidP="0083718A">
            <w:pPr>
              <w:ind w:left="0"/>
              <w:jc w:val="center"/>
              <w:rPr>
                <w:b/>
                <w:sz w:val="28"/>
                <w:szCs w:val="28"/>
              </w:rPr>
            </w:pPr>
            <w:r w:rsidRPr="003D1C86">
              <w:rPr>
                <w:b/>
                <w:sz w:val="28"/>
                <w:szCs w:val="28"/>
              </w:rPr>
              <w:t>Dữ liệu liên quan (C/R/U/D)</w:t>
            </w:r>
          </w:p>
        </w:tc>
      </w:tr>
      <w:tr w:rsidR="0083718A" w:rsidRPr="003D1C86" w14:paraId="30DB33A9" w14:textId="77777777" w:rsidTr="0083718A">
        <w:tc>
          <w:tcPr>
            <w:tcW w:w="4277" w:type="dxa"/>
          </w:tcPr>
          <w:p w14:paraId="34974BDE" w14:textId="466F735E" w:rsidR="0083718A" w:rsidRPr="003D1C86" w:rsidRDefault="0083718A" w:rsidP="0083718A">
            <w:pPr>
              <w:pStyle w:val="Sothutu-1so"/>
              <w:numPr>
                <w:ilvl w:val="0"/>
                <w:numId w:val="0"/>
              </w:numPr>
              <w:rPr>
                <w:sz w:val="28"/>
                <w:szCs w:val="28"/>
              </w:rPr>
            </w:pPr>
            <w:r w:rsidRPr="003D1C86">
              <w:rPr>
                <w:sz w:val="28"/>
                <w:szCs w:val="28"/>
              </w:rPr>
              <w:t xml:space="preserve">1. SYSTEM ADMIN, SALES ADMIN, </w:t>
            </w:r>
            <w:r w:rsidR="005117D6" w:rsidRPr="003D1C86">
              <w:rPr>
                <w:sz w:val="28"/>
                <w:szCs w:val="28"/>
              </w:rPr>
              <w:t>GSBH</w:t>
            </w:r>
            <w:r w:rsidRPr="003D1C86">
              <w:rPr>
                <w:sz w:val="28"/>
                <w:szCs w:val="28"/>
              </w:rPr>
              <w:t xml:space="preserve"> vào Kế hoạch </w:t>
            </w:r>
            <w:r w:rsidRPr="005C6A0A">
              <w:rPr>
                <w:sz w:val="28"/>
                <w:szCs w:val="28"/>
              </w:rPr>
              <w:sym w:font="Wingdings" w:char="F0E0"/>
            </w:r>
            <w:r w:rsidRPr="005C6A0A">
              <w:rPr>
                <w:sz w:val="28"/>
                <w:szCs w:val="28"/>
              </w:rPr>
              <w:t xml:space="preserve"> Phân bổ chỉ tiêu NVBH</w:t>
            </w:r>
          </w:p>
        </w:tc>
        <w:tc>
          <w:tcPr>
            <w:tcW w:w="4875" w:type="dxa"/>
          </w:tcPr>
          <w:p w14:paraId="2B465E77" w14:textId="5600871F" w:rsidR="0083718A" w:rsidRPr="004D49DA" w:rsidRDefault="0083718A">
            <w:pPr>
              <w:pStyle w:val="Heading1"/>
              <w:numPr>
                <w:ilvl w:val="0"/>
                <w:numId w:val="58"/>
              </w:numPr>
              <w:rPr>
                <w:b w:val="0"/>
                <w:bCs/>
                <w:sz w:val="28"/>
                <w:szCs w:val="28"/>
                <w:rPrChange w:id="957" w:author="Chungpth" w:date="2021-08-19T21:28:00Z">
                  <w:rPr>
                    <w:sz w:val="28"/>
                    <w:szCs w:val="28"/>
                  </w:rPr>
                </w:rPrChange>
              </w:rPr>
              <w:pPrChange w:id="958" w:author="Chungpth" w:date="2021-08-19T21:28:00Z">
                <w:pPr>
                  <w:pStyle w:val="Heading1"/>
                </w:pPr>
              </w:pPrChange>
            </w:pPr>
            <w:r w:rsidRPr="004D49DA">
              <w:rPr>
                <w:b w:val="0"/>
                <w:bCs/>
                <w:sz w:val="28"/>
                <w:szCs w:val="28"/>
                <w:rPrChange w:id="959" w:author="Chungpth" w:date="2021-08-19T21:28:00Z">
                  <w:rPr>
                    <w:sz w:val="28"/>
                    <w:szCs w:val="28"/>
                  </w:rPr>
                </w:rPrChange>
              </w:rPr>
              <w:t>Hệ thống hiển thị:</w:t>
            </w:r>
          </w:p>
          <w:p w14:paraId="45A2B467" w14:textId="50E279DE" w:rsidR="0083718A" w:rsidRPr="003D1C86" w:rsidRDefault="0083718A" w:rsidP="0083718A">
            <w:pPr>
              <w:pStyle w:val="Sothutu-1so"/>
              <w:numPr>
                <w:ilvl w:val="0"/>
                <w:numId w:val="0"/>
              </w:numPr>
              <w:ind w:left="360"/>
              <w:rPr>
                <w:sz w:val="28"/>
                <w:szCs w:val="28"/>
              </w:rPr>
            </w:pPr>
            <w:r w:rsidRPr="003D1C86">
              <w:rPr>
                <w:sz w:val="28"/>
                <w:szCs w:val="28"/>
              </w:rPr>
              <w:t xml:space="preserve">- Thông tin phân bổ chỉ tiêu NVBH ở kỳ hiện tại </w:t>
            </w:r>
          </w:p>
          <w:p w14:paraId="0DEF9D9A"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Nếu thông tin đã được phân bổ trước đó thì hiển thị thông tin đã phân bổ, nếu chưa phân bổ thì các trường phân bổ để trống.</w:t>
            </w:r>
          </w:p>
          <w:p w14:paraId="3C7DC9AE"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Cho phép tìm kiếm thông tin phân bổ</w:t>
            </w:r>
          </w:p>
          <w:p w14:paraId="40AEDC8C" w14:textId="77777777" w:rsidR="0083718A" w:rsidRPr="003D1C86" w:rsidRDefault="0083718A" w:rsidP="0083718A">
            <w:pPr>
              <w:pStyle w:val="Sothutu-1so"/>
              <w:numPr>
                <w:ilvl w:val="0"/>
                <w:numId w:val="0"/>
              </w:numPr>
              <w:ind w:left="360"/>
              <w:rPr>
                <w:sz w:val="28"/>
                <w:szCs w:val="28"/>
              </w:rPr>
            </w:pPr>
            <w:r w:rsidRPr="003D1C86">
              <w:rPr>
                <w:sz w:val="28"/>
                <w:szCs w:val="28"/>
              </w:rPr>
              <w:t xml:space="preserve">    + Cho phép phân bổ đối với kỳ &gt;= kỳ hiện tại. </w:t>
            </w:r>
          </w:p>
          <w:p w14:paraId="0F4FB384" w14:textId="195CA608" w:rsidR="0083718A" w:rsidRPr="003D1C86" w:rsidRDefault="0083718A" w:rsidP="00707655">
            <w:pPr>
              <w:pStyle w:val="Sothutu-1so"/>
              <w:numPr>
                <w:ilvl w:val="0"/>
                <w:numId w:val="0"/>
              </w:numPr>
              <w:ind w:left="360"/>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khi vào phân bổ cho kỳ hiện tại thì chỉ được phân bổ trước ngày 05 hàng tháng, Sau ngày 05</w:t>
            </w:r>
            <w:r w:rsidR="00707655" w:rsidRPr="003D1C86">
              <w:rPr>
                <w:sz w:val="28"/>
                <w:szCs w:val="28"/>
              </w:rPr>
              <w:t xml:space="preserve"> hệ thống tự động khoá acc </w:t>
            </w:r>
            <w:r w:rsidR="005117D6" w:rsidRPr="003D1C86">
              <w:rPr>
                <w:sz w:val="28"/>
                <w:szCs w:val="28"/>
              </w:rPr>
              <w:t>GSBH</w:t>
            </w:r>
            <w:r w:rsidR="00707655" w:rsidRPr="003D1C86">
              <w:rPr>
                <w:sz w:val="28"/>
                <w:szCs w:val="28"/>
              </w:rPr>
              <w:t xml:space="preserve"> khi bị khoá acc </w:t>
            </w:r>
            <w:r w:rsidR="005117D6" w:rsidRPr="003D1C86">
              <w:rPr>
                <w:sz w:val="28"/>
                <w:szCs w:val="28"/>
              </w:rPr>
              <w:t>GSBH</w:t>
            </w:r>
            <w:r w:rsidR="00707655" w:rsidRPr="003D1C86">
              <w:rPr>
                <w:sz w:val="28"/>
                <w:szCs w:val="28"/>
              </w:rPr>
              <w:t xml:space="preserve"> ko được phân bổ cho kỳ hiện tại. </w:t>
            </w:r>
            <w:r w:rsidRPr="003D1C86">
              <w:rPr>
                <w:sz w:val="28"/>
                <w:szCs w:val="28"/>
              </w:rPr>
              <w:t>(Vẫn cho phân bổ ở kỳ &gt; kỳ hiện tại).</w:t>
            </w:r>
          </w:p>
        </w:tc>
        <w:tc>
          <w:tcPr>
            <w:tcW w:w="1445" w:type="dxa"/>
          </w:tcPr>
          <w:p w14:paraId="7FA67B75" w14:textId="51899293" w:rsidR="0083718A" w:rsidRPr="003D1C86" w:rsidRDefault="00E177E2" w:rsidP="0083718A">
            <w:pPr>
              <w:ind w:left="0"/>
              <w:jc w:val="both"/>
              <w:rPr>
                <w:sz w:val="28"/>
                <w:szCs w:val="28"/>
              </w:rPr>
            </w:pPr>
            <w:ins w:id="960" w:author="Chungpth" w:date="2021-08-17T11:27:00Z">
              <w:r w:rsidRPr="003D1C86">
                <w:rPr>
                  <w:sz w:val="28"/>
                  <w:szCs w:val="28"/>
                </w:rPr>
                <w:t>C/U</w:t>
              </w:r>
            </w:ins>
            <w:del w:id="961" w:author="Chungpth" w:date="2021-08-17T11:27:00Z">
              <w:r w:rsidR="0083718A" w:rsidRPr="003D1C86" w:rsidDel="00E177E2">
                <w:rPr>
                  <w:sz w:val="28"/>
                  <w:szCs w:val="28"/>
                </w:rPr>
                <w:delText>R</w:delText>
              </w:r>
            </w:del>
          </w:p>
        </w:tc>
      </w:tr>
      <w:tr w:rsidR="003F30E6" w:rsidRPr="003D1C86" w14:paraId="21C2442C" w14:textId="77777777" w:rsidTr="0083718A">
        <w:trPr>
          <w:ins w:id="962" w:author="Chungpth" w:date="2021-08-17T17:52:00Z"/>
        </w:trPr>
        <w:tc>
          <w:tcPr>
            <w:tcW w:w="4277" w:type="dxa"/>
          </w:tcPr>
          <w:p w14:paraId="2F394BB7" w14:textId="77777777" w:rsidR="003F30E6" w:rsidRPr="00FD0E81" w:rsidRDefault="003F30E6">
            <w:pPr>
              <w:pStyle w:val="Heading1"/>
              <w:numPr>
                <w:ilvl w:val="0"/>
                <w:numId w:val="58"/>
              </w:numPr>
              <w:rPr>
                <w:ins w:id="963" w:author="Chungpth" w:date="2021-08-17T17:53:00Z"/>
                <w:b w:val="0"/>
                <w:sz w:val="28"/>
                <w:szCs w:val="28"/>
              </w:rPr>
              <w:pPrChange w:id="964" w:author="Chungpth" w:date="2021-08-19T21:28:00Z">
                <w:pPr>
                  <w:pStyle w:val="Heading1"/>
                  <w:numPr>
                    <w:numId w:val="12"/>
                  </w:numPr>
                  <w:ind w:left="360" w:hanging="360"/>
                </w:pPr>
              </w:pPrChange>
            </w:pPr>
            <w:ins w:id="965" w:author="Chungpth" w:date="2021-08-17T17:53:00Z">
              <w:r w:rsidRPr="00FD0E81">
                <w:rPr>
                  <w:b w:val="0"/>
                  <w:sz w:val="28"/>
                  <w:szCs w:val="28"/>
                </w:rPr>
                <w:lastRenderedPageBreak/>
                <w:t>Chọn NVBH cần phân bổ</w:t>
              </w:r>
            </w:ins>
          </w:p>
          <w:p w14:paraId="1B141E2C" w14:textId="77777777" w:rsidR="003F30E6" w:rsidRPr="005C6A0A" w:rsidRDefault="003F30E6" w:rsidP="003F30E6">
            <w:pPr>
              <w:pStyle w:val="Sothutu-1so"/>
              <w:numPr>
                <w:ilvl w:val="0"/>
                <w:numId w:val="0"/>
              </w:numPr>
              <w:rPr>
                <w:ins w:id="966" w:author="Chungpth" w:date="2021-08-17T17:52:00Z"/>
                <w:sz w:val="28"/>
                <w:szCs w:val="28"/>
              </w:rPr>
            </w:pPr>
          </w:p>
        </w:tc>
        <w:tc>
          <w:tcPr>
            <w:tcW w:w="4875" w:type="dxa"/>
          </w:tcPr>
          <w:p w14:paraId="6DD62F0F" w14:textId="60C934FA" w:rsidR="003F30E6" w:rsidRPr="003F30E6" w:rsidRDefault="003F30E6">
            <w:pPr>
              <w:pStyle w:val="Heading1"/>
              <w:numPr>
                <w:ilvl w:val="0"/>
                <w:numId w:val="58"/>
              </w:numPr>
              <w:rPr>
                <w:ins w:id="967" w:author="Chungpth" w:date="2021-08-17T17:52:00Z"/>
                <w:b w:val="0"/>
                <w:sz w:val="28"/>
                <w:szCs w:val="28"/>
                <w:rPrChange w:id="968" w:author="Chungpth" w:date="2021-08-17T17:53:00Z">
                  <w:rPr>
                    <w:ins w:id="969" w:author="Chungpth" w:date="2021-08-17T17:52:00Z"/>
                    <w:sz w:val="28"/>
                    <w:szCs w:val="28"/>
                  </w:rPr>
                </w:rPrChange>
              </w:rPr>
              <w:pPrChange w:id="970" w:author="Chungpth" w:date="2021-08-19T21:28:00Z">
                <w:pPr>
                  <w:pStyle w:val="Heading1"/>
                  <w:numPr>
                    <w:numId w:val="12"/>
                  </w:numPr>
                  <w:ind w:left="360" w:hanging="360"/>
                </w:pPr>
              </w:pPrChange>
            </w:pPr>
            <w:ins w:id="971" w:author="Chungpth" w:date="2021-08-17T17:53:00Z">
              <w:r w:rsidRPr="00FD0E81">
                <w:rPr>
                  <w:b w:val="0"/>
                  <w:sz w:val="28"/>
                  <w:szCs w:val="28"/>
                </w:rPr>
                <w:t>Hiển thị danh sách Nhân viên bán hàng để phân bổ. Thông tin phân bổ như hiện tại.</w:t>
              </w:r>
            </w:ins>
          </w:p>
        </w:tc>
        <w:tc>
          <w:tcPr>
            <w:tcW w:w="1445" w:type="dxa"/>
          </w:tcPr>
          <w:p w14:paraId="4CD851AD" w14:textId="48346F91" w:rsidR="003F30E6" w:rsidRPr="005C6A0A" w:rsidRDefault="003F30E6" w:rsidP="003F30E6">
            <w:pPr>
              <w:ind w:left="0"/>
              <w:jc w:val="both"/>
              <w:rPr>
                <w:ins w:id="972" w:author="Chungpth" w:date="2021-08-17T17:52:00Z"/>
                <w:sz w:val="28"/>
                <w:szCs w:val="28"/>
              </w:rPr>
            </w:pPr>
            <w:ins w:id="973" w:author="Chungpth" w:date="2021-08-17T17:53:00Z">
              <w:r w:rsidRPr="00FD0E81">
                <w:rPr>
                  <w:sz w:val="28"/>
                  <w:szCs w:val="28"/>
                </w:rPr>
                <w:t>R</w:t>
              </w:r>
            </w:ins>
          </w:p>
        </w:tc>
      </w:tr>
      <w:tr w:rsidR="003F30E6" w:rsidRPr="003D1C86" w14:paraId="464CB123" w14:textId="77777777" w:rsidTr="0083718A">
        <w:tc>
          <w:tcPr>
            <w:tcW w:w="4277" w:type="dxa"/>
          </w:tcPr>
          <w:p w14:paraId="6459B37B" w14:textId="0D467277" w:rsidR="003F30E6" w:rsidRPr="003D1C86" w:rsidRDefault="003F30E6">
            <w:pPr>
              <w:pStyle w:val="Heading1"/>
              <w:numPr>
                <w:ilvl w:val="0"/>
                <w:numId w:val="58"/>
              </w:numPr>
              <w:rPr>
                <w:b w:val="0"/>
                <w:sz w:val="28"/>
                <w:szCs w:val="28"/>
              </w:rPr>
              <w:pPrChange w:id="974" w:author="Chungpth" w:date="2021-08-19T21:28:00Z">
                <w:pPr>
                  <w:pStyle w:val="Heading1"/>
                </w:pPr>
              </w:pPrChange>
            </w:pPr>
            <w:r w:rsidRPr="003D1C86">
              <w:rPr>
                <w:b w:val="0"/>
                <w:sz w:val="28"/>
                <w:szCs w:val="28"/>
              </w:rPr>
              <w:t>Chọn NVBH cần phân bổ</w:t>
            </w:r>
          </w:p>
          <w:p w14:paraId="604774C3" w14:textId="77777777" w:rsidR="003F30E6" w:rsidRPr="003D1C86" w:rsidRDefault="003F30E6" w:rsidP="003F30E6">
            <w:pPr>
              <w:pStyle w:val="Sothutu-1so"/>
              <w:numPr>
                <w:ilvl w:val="0"/>
                <w:numId w:val="0"/>
              </w:numPr>
              <w:rPr>
                <w:sz w:val="28"/>
                <w:szCs w:val="28"/>
              </w:rPr>
            </w:pPr>
          </w:p>
        </w:tc>
        <w:tc>
          <w:tcPr>
            <w:tcW w:w="4875" w:type="dxa"/>
          </w:tcPr>
          <w:p w14:paraId="51F2B8F6" w14:textId="19B3C7CC" w:rsidR="003F30E6" w:rsidRPr="003D1C86" w:rsidRDefault="003F30E6">
            <w:pPr>
              <w:pStyle w:val="Heading1"/>
              <w:numPr>
                <w:ilvl w:val="0"/>
                <w:numId w:val="58"/>
              </w:numPr>
              <w:rPr>
                <w:b w:val="0"/>
                <w:sz w:val="28"/>
                <w:szCs w:val="28"/>
              </w:rPr>
              <w:pPrChange w:id="975" w:author="Chungpth" w:date="2021-08-19T21:28:00Z">
                <w:pPr>
                  <w:pStyle w:val="Heading1"/>
                </w:pPr>
              </w:pPrChange>
            </w:pPr>
            <w:r w:rsidRPr="003D1C86">
              <w:rPr>
                <w:b w:val="0"/>
                <w:sz w:val="28"/>
                <w:szCs w:val="28"/>
              </w:rPr>
              <w:t>Hiển thị danh sách Nhân viên bán hàng để phân bổ. Thông tin phân bổ như hiện tại.</w:t>
            </w:r>
          </w:p>
          <w:p w14:paraId="67AE852A" w14:textId="77777777" w:rsidR="003F30E6" w:rsidRPr="003D1C86" w:rsidRDefault="003F30E6" w:rsidP="003F30E6">
            <w:pPr>
              <w:pStyle w:val="Sothutu-1so"/>
              <w:numPr>
                <w:ilvl w:val="0"/>
                <w:numId w:val="0"/>
              </w:numPr>
              <w:ind w:left="360"/>
              <w:rPr>
                <w:sz w:val="28"/>
                <w:szCs w:val="28"/>
              </w:rPr>
            </w:pPr>
          </w:p>
        </w:tc>
        <w:tc>
          <w:tcPr>
            <w:tcW w:w="1445" w:type="dxa"/>
          </w:tcPr>
          <w:p w14:paraId="2D378742" w14:textId="77777777" w:rsidR="003F30E6" w:rsidRPr="003D1C86" w:rsidRDefault="003F30E6" w:rsidP="003F30E6">
            <w:pPr>
              <w:ind w:left="0"/>
              <w:jc w:val="both"/>
              <w:rPr>
                <w:sz w:val="28"/>
                <w:szCs w:val="28"/>
              </w:rPr>
            </w:pPr>
            <w:r w:rsidRPr="003D1C86">
              <w:rPr>
                <w:sz w:val="28"/>
                <w:szCs w:val="28"/>
              </w:rPr>
              <w:t>R</w:t>
            </w:r>
          </w:p>
        </w:tc>
      </w:tr>
      <w:tr w:rsidR="003F30E6" w:rsidRPr="003D1C86" w14:paraId="62E6BC24" w14:textId="77777777" w:rsidTr="0083718A">
        <w:tc>
          <w:tcPr>
            <w:tcW w:w="4277" w:type="dxa"/>
          </w:tcPr>
          <w:p w14:paraId="07347478" w14:textId="77777777" w:rsidR="003F30E6" w:rsidRPr="003D1C86" w:rsidRDefault="003F30E6">
            <w:pPr>
              <w:pStyle w:val="Heading1"/>
              <w:numPr>
                <w:ilvl w:val="0"/>
                <w:numId w:val="58"/>
              </w:numPr>
              <w:rPr>
                <w:b w:val="0"/>
                <w:sz w:val="28"/>
                <w:szCs w:val="28"/>
              </w:rPr>
              <w:pPrChange w:id="976" w:author="Chungpth" w:date="2021-08-19T21:28:00Z">
                <w:pPr>
                  <w:pStyle w:val="Heading1"/>
                </w:pPr>
              </w:pPrChange>
            </w:pPr>
            <w:r w:rsidRPr="003D1C86">
              <w:rPr>
                <w:b w:val="0"/>
                <w:sz w:val="28"/>
                <w:szCs w:val="28"/>
              </w:rPr>
              <w:t>Nhập thông tin phân bổ chọn Phân bổ</w:t>
            </w:r>
          </w:p>
        </w:tc>
        <w:tc>
          <w:tcPr>
            <w:tcW w:w="4875" w:type="dxa"/>
          </w:tcPr>
          <w:p w14:paraId="0264D087" w14:textId="77777777" w:rsidR="003F30E6" w:rsidRPr="003D1C86" w:rsidRDefault="003F30E6">
            <w:pPr>
              <w:pStyle w:val="Heading1"/>
              <w:numPr>
                <w:ilvl w:val="0"/>
                <w:numId w:val="58"/>
              </w:numPr>
              <w:rPr>
                <w:b w:val="0"/>
                <w:sz w:val="28"/>
                <w:szCs w:val="28"/>
              </w:rPr>
              <w:pPrChange w:id="977" w:author="Chungpth" w:date="2021-08-19T21:28:00Z">
                <w:pPr>
                  <w:pStyle w:val="Heading1"/>
                </w:pPr>
              </w:pPrChange>
            </w:pPr>
            <w:r w:rsidRPr="003D1C86">
              <w:rPr>
                <w:b w:val="0"/>
                <w:sz w:val="28"/>
                <w:szCs w:val="28"/>
              </w:rPr>
              <w:t xml:space="preserve">Nếu ở kỳ hiện tại trở lên thực hiện lưu lại thành công. Nếu ở kỳ &lt; kỳ hiện tại thì hiển thị cảnh báo “Chu kỳ phải lớn hơn hay bằng chu kỳ hiện tại. Vui lòng chọn lại”  </w:t>
            </w:r>
          </w:p>
          <w:p w14:paraId="4E85E09D" w14:textId="2C80E3C8" w:rsidR="003F30E6" w:rsidRPr="003D1C86" w:rsidRDefault="003F30E6" w:rsidP="003F30E6">
            <w:pPr>
              <w:pStyle w:val="Sothutu-1so"/>
              <w:numPr>
                <w:ilvl w:val="0"/>
                <w:numId w:val="0"/>
              </w:numPr>
              <w:ind w:left="882"/>
              <w:rPr>
                <w:sz w:val="28"/>
                <w:szCs w:val="28"/>
              </w:rPr>
            </w:pPr>
            <w:r w:rsidRPr="003D1C86">
              <w:rPr>
                <w:sz w:val="28"/>
                <w:szCs w:val="28"/>
              </w:rPr>
              <w:t xml:space="preserve">    + Đối với acc GSBH (Bị khoá)  khi vào phân bổ chọn kỳ = tháng hiện tại nhập thông tin phân bổ và chọn nút phân bổ. hiển thị cảnh báo “Chu kỳ phải lớn hơn chu kỳ hiện tại. Vui lòng chọn lại” Nếu phân bổ cho kỳ &gt; kỳ hiện tại thì vẫn cho phân bổ.</w:t>
            </w:r>
          </w:p>
          <w:p w14:paraId="55E67FBA" w14:textId="45D7F608" w:rsidR="003F30E6" w:rsidRPr="003D1C86" w:rsidRDefault="003F30E6" w:rsidP="003F30E6">
            <w:pPr>
              <w:pStyle w:val="Sothutu-1so"/>
              <w:numPr>
                <w:ilvl w:val="0"/>
                <w:numId w:val="0"/>
              </w:numPr>
              <w:ind w:left="882"/>
              <w:rPr>
                <w:sz w:val="28"/>
                <w:szCs w:val="28"/>
              </w:rPr>
            </w:pPr>
            <w:r w:rsidRPr="003D1C86">
              <w:rPr>
                <w:sz w:val="28"/>
                <w:szCs w:val="28"/>
              </w:rPr>
              <w:t xml:space="preserve">   + Đối với acc GSBH (không bị  khoá)  thì vẫn được phân bổ bình thường</w:t>
            </w:r>
          </w:p>
        </w:tc>
        <w:tc>
          <w:tcPr>
            <w:tcW w:w="1445" w:type="dxa"/>
          </w:tcPr>
          <w:p w14:paraId="06BEDB10" w14:textId="68A18EC0" w:rsidR="003F30E6" w:rsidRPr="003D1C86" w:rsidRDefault="003F30E6" w:rsidP="003F30E6">
            <w:pPr>
              <w:ind w:left="0"/>
              <w:jc w:val="both"/>
              <w:rPr>
                <w:sz w:val="28"/>
                <w:szCs w:val="28"/>
              </w:rPr>
            </w:pPr>
            <w:r w:rsidRPr="003D1C86">
              <w:rPr>
                <w:sz w:val="28"/>
                <w:szCs w:val="28"/>
              </w:rPr>
              <w:t>C</w:t>
            </w:r>
            <w:ins w:id="978" w:author="Chungpth" w:date="2021-08-20T08:07:00Z">
              <w:r w:rsidR="00EC5D3F">
                <w:rPr>
                  <w:sz w:val="28"/>
                  <w:szCs w:val="28"/>
                </w:rPr>
                <w:t>/U</w:t>
              </w:r>
            </w:ins>
          </w:p>
        </w:tc>
      </w:tr>
      <w:tr w:rsidR="003F30E6" w:rsidRPr="003D1C86" w14:paraId="70597033" w14:textId="77777777" w:rsidTr="0083718A">
        <w:tc>
          <w:tcPr>
            <w:tcW w:w="4277" w:type="dxa"/>
          </w:tcPr>
          <w:p w14:paraId="44CE8D95" w14:textId="77777777" w:rsidR="003F30E6" w:rsidRPr="003D1C86" w:rsidRDefault="003F30E6">
            <w:pPr>
              <w:pStyle w:val="Heading1"/>
              <w:numPr>
                <w:ilvl w:val="0"/>
                <w:numId w:val="58"/>
              </w:numPr>
              <w:rPr>
                <w:b w:val="0"/>
                <w:sz w:val="28"/>
                <w:szCs w:val="28"/>
              </w:rPr>
              <w:pPrChange w:id="979" w:author="Chungpth" w:date="2021-08-19T21:28:00Z">
                <w:pPr>
                  <w:pStyle w:val="Heading1"/>
                </w:pPr>
              </w:pPrChange>
            </w:pPr>
            <w:r w:rsidRPr="003D1C86">
              <w:rPr>
                <w:b w:val="0"/>
                <w:sz w:val="28"/>
                <w:szCs w:val="28"/>
              </w:rPr>
              <w:lastRenderedPageBreak/>
              <w:t>Import file phân bổ</w:t>
            </w:r>
          </w:p>
        </w:tc>
        <w:tc>
          <w:tcPr>
            <w:tcW w:w="4875" w:type="dxa"/>
          </w:tcPr>
          <w:p w14:paraId="431A64F2" w14:textId="77777777" w:rsidR="003F30E6" w:rsidRPr="003D1C86" w:rsidRDefault="003F30E6">
            <w:pPr>
              <w:pStyle w:val="Heading1"/>
              <w:numPr>
                <w:ilvl w:val="0"/>
                <w:numId w:val="58"/>
              </w:numPr>
              <w:rPr>
                <w:b w:val="0"/>
                <w:sz w:val="28"/>
                <w:szCs w:val="28"/>
              </w:rPr>
              <w:pPrChange w:id="980" w:author="Chungpth" w:date="2021-08-19T21:28:00Z">
                <w:pPr>
                  <w:pStyle w:val="Heading1"/>
                </w:pPr>
              </w:pPrChange>
            </w:pPr>
            <w:r w:rsidRPr="003D1C86">
              <w:rPr>
                <w:b w:val="0"/>
                <w:sz w:val="28"/>
                <w:szCs w:val="28"/>
              </w:rPr>
              <w:t xml:space="preserve"> Nếu dữ liệu hợp lệ thì lưu lại thông tin  (Kỳ &gt; = kỳ hiện tại, các tiêu chí nhập hợp lệ)</w:t>
            </w:r>
          </w:p>
          <w:p w14:paraId="2437939C" w14:textId="385E77A8" w:rsidR="003F30E6" w:rsidRPr="003D1C86" w:rsidRDefault="003F30E6" w:rsidP="003F30E6">
            <w:pPr>
              <w:pStyle w:val="Sothutu-1so"/>
              <w:numPr>
                <w:ilvl w:val="0"/>
                <w:numId w:val="0"/>
              </w:numPr>
              <w:ind w:left="435"/>
              <w:rPr>
                <w:sz w:val="28"/>
                <w:szCs w:val="28"/>
              </w:rPr>
            </w:pPr>
            <w:r w:rsidRPr="003D1C86">
              <w:rPr>
                <w:sz w:val="28"/>
                <w:szCs w:val="28"/>
              </w:rPr>
              <w:t>+ Đối với acc GSBH (Bị khoá) vào phân bổ khi import file chỉ được import phân bổ cho kỳ &gt; kỳ hiện tại. (Cảnh báo lỗi đối với phân bổ trong tháng hiện tại, không lưu thông tin)</w:t>
            </w:r>
          </w:p>
          <w:p w14:paraId="0D2F528C" w14:textId="055CAA88" w:rsidR="003F30E6" w:rsidRPr="003D1C86" w:rsidRDefault="003F30E6" w:rsidP="003F30E6">
            <w:pPr>
              <w:pStyle w:val="Sothutu-1so"/>
              <w:numPr>
                <w:ilvl w:val="0"/>
                <w:numId w:val="0"/>
              </w:numPr>
              <w:ind w:left="435"/>
              <w:rPr>
                <w:sz w:val="28"/>
                <w:szCs w:val="28"/>
              </w:rPr>
            </w:pPr>
            <w:r w:rsidRPr="003D1C86">
              <w:rPr>
                <w:sz w:val="28"/>
                <w:szCs w:val="28"/>
              </w:rPr>
              <w:t>+ Đối với acc GSBH (không bị  khoá) vào thì vẫn được phân bổ ở kỳ &gt; = kỳ hiện tại</w:t>
            </w:r>
          </w:p>
        </w:tc>
        <w:tc>
          <w:tcPr>
            <w:tcW w:w="1445" w:type="dxa"/>
          </w:tcPr>
          <w:p w14:paraId="6B7E88F8" w14:textId="77777777" w:rsidR="003F30E6" w:rsidRPr="003D1C86" w:rsidRDefault="003F30E6" w:rsidP="003F30E6">
            <w:pPr>
              <w:ind w:left="0"/>
              <w:jc w:val="both"/>
              <w:rPr>
                <w:sz w:val="28"/>
                <w:szCs w:val="28"/>
              </w:rPr>
            </w:pPr>
            <w:r w:rsidRPr="003D1C86">
              <w:rPr>
                <w:sz w:val="28"/>
                <w:szCs w:val="28"/>
              </w:rPr>
              <w:t>C/U</w:t>
            </w:r>
          </w:p>
        </w:tc>
      </w:tr>
      <w:tr w:rsidR="003F30E6" w:rsidRPr="003D1C86" w14:paraId="7A16BA0D" w14:textId="77777777" w:rsidTr="0083718A">
        <w:tc>
          <w:tcPr>
            <w:tcW w:w="4277" w:type="dxa"/>
          </w:tcPr>
          <w:p w14:paraId="014F7419" w14:textId="67D2E58A" w:rsidR="003F30E6" w:rsidRPr="003D1C86" w:rsidRDefault="003F30E6">
            <w:pPr>
              <w:pStyle w:val="Heading1"/>
              <w:numPr>
                <w:ilvl w:val="0"/>
                <w:numId w:val="58"/>
              </w:numPr>
              <w:rPr>
                <w:b w:val="0"/>
                <w:sz w:val="28"/>
                <w:szCs w:val="28"/>
              </w:rPr>
              <w:pPrChange w:id="981" w:author="Chungpth" w:date="2021-08-19T21:28:00Z">
                <w:pPr>
                  <w:pStyle w:val="Heading1"/>
                </w:pPr>
              </w:pPrChange>
            </w:pPr>
            <w:r w:rsidRPr="003D1C86">
              <w:rPr>
                <w:b w:val="0"/>
                <w:sz w:val="28"/>
                <w:szCs w:val="28"/>
              </w:rPr>
              <w:t xml:space="preserve"> NVBH xem danh sách đơn hàng trên tablet</w:t>
            </w:r>
          </w:p>
        </w:tc>
        <w:tc>
          <w:tcPr>
            <w:tcW w:w="4875" w:type="dxa"/>
          </w:tcPr>
          <w:p w14:paraId="60259642" w14:textId="60B236FA" w:rsidR="003F30E6" w:rsidRPr="005C6A0A" w:rsidRDefault="003F30E6">
            <w:pPr>
              <w:pStyle w:val="Heading1"/>
              <w:numPr>
                <w:ilvl w:val="0"/>
                <w:numId w:val="58"/>
              </w:numPr>
              <w:rPr>
                <w:b w:val="0"/>
                <w:bCs/>
                <w:sz w:val="28"/>
                <w:szCs w:val="28"/>
              </w:rPr>
              <w:pPrChange w:id="982" w:author="Chungpth" w:date="2021-08-19T21:28:00Z">
                <w:pPr>
                  <w:pStyle w:val="Heading1"/>
                </w:pPr>
              </w:pPrChange>
            </w:pPr>
            <w:r w:rsidRPr="003D1C86">
              <w:rPr>
                <w:b w:val="0"/>
                <w:sz w:val="28"/>
                <w:szCs w:val="28"/>
              </w:rPr>
              <w:t xml:space="preserve"> </w:t>
            </w:r>
            <w:ins w:id="983" w:author="Chungpth" w:date="2021-08-17T15:37:00Z">
              <w:r w:rsidRPr="003D1C86">
                <w:rPr>
                  <w:b w:val="0"/>
                  <w:sz w:val="28"/>
                  <w:szCs w:val="28"/>
                  <w:rPrChange w:id="984" w:author="Chungpth" w:date="2021-08-17T15:49:00Z">
                    <w:rPr>
                      <w:sz w:val="26"/>
                      <w:szCs w:val="26"/>
                    </w:rPr>
                  </w:rPrChange>
                </w:rPr>
                <w:t>Được xem đầy đủ danh sách sản phẩm đang hoạt động và đã từng phân bổ cho NPP</w:t>
              </w:r>
            </w:ins>
            <w:del w:id="985" w:author="Chungpth" w:date="2021-08-17T15:37:00Z">
              <w:r w:rsidRPr="006C48E9" w:rsidDel="00D75D15">
                <w:rPr>
                  <w:b w:val="0"/>
                  <w:bCs/>
                  <w:sz w:val="28"/>
                  <w:szCs w:val="28"/>
                </w:rPr>
                <w:delText>Chỉ nhìn thấy các mặt hàng được phân bổ</w:delText>
              </w:r>
            </w:del>
          </w:p>
        </w:tc>
        <w:tc>
          <w:tcPr>
            <w:tcW w:w="1445" w:type="dxa"/>
          </w:tcPr>
          <w:p w14:paraId="1D023E24" w14:textId="0F4ECF51" w:rsidR="003F30E6" w:rsidRPr="003D1C86" w:rsidRDefault="003F30E6" w:rsidP="003F30E6">
            <w:pPr>
              <w:ind w:left="0"/>
              <w:jc w:val="both"/>
              <w:rPr>
                <w:sz w:val="28"/>
                <w:szCs w:val="28"/>
              </w:rPr>
            </w:pPr>
            <w:r w:rsidRPr="003D1C86">
              <w:rPr>
                <w:sz w:val="28"/>
                <w:szCs w:val="28"/>
              </w:rPr>
              <w:t>R</w:t>
            </w:r>
          </w:p>
        </w:tc>
      </w:tr>
      <w:tr w:rsidR="003F30E6" w:rsidRPr="003D1C86" w14:paraId="72FDD7DB" w14:textId="77777777" w:rsidTr="0083718A">
        <w:tc>
          <w:tcPr>
            <w:tcW w:w="4277" w:type="dxa"/>
          </w:tcPr>
          <w:p w14:paraId="57C1538D" w14:textId="037B1A6D" w:rsidR="003F30E6" w:rsidRPr="003D1C86" w:rsidRDefault="003F30E6">
            <w:pPr>
              <w:pStyle w:val="Heading1"/>
              <w:numPr>
                <w:ilvl w:val="0"/>
                <w:numId w:val="58"/>
              </w:numPr>
              <w:rPr>
                <w:b w:val="0"/>
                <w:sz w:val="28"/>
                <w:szCs w:val="28"/>
              </w:rPr>
              <w:pPrChange w:id="986" w:author="Chungpth" w:date="2021-08-19T21:28:00Z">
                <w:pPr>
                  <w:pStyle w:val="Heading1"/>
                </w:pPr>
              </w:pPrChange>
            </w:pPr>
            <w:r w:rsidRPr="003D1C86">
              <w:rPr>
                <w:b w:val="0"/>
                <w:sz w:val="28"/>
                <w:szCs w:val="28"/>
              </w:rPr>
              <w:t xml:space="preserve"> NVBH tạo đơn hàng trên tablet</w:t>
            </w:r>
          </w:p>
        </w:tc>
        <w:tc>
          <w:tcPr>
            <w:tcW w:w="4875" w:type="dxa"/>
          </w:tcPr>
          <w:p w14:paraId="2EAF3D30" w14:textId="476C9C2C" w:rsidR="003F30E6" w:rsidRPr="003D1C86" w:rsidRDefault="003F30E6">
            <w:pPr>
              <w:pStyle w:val="Heading1"/>
              <w:numPr>
                <w:ilvl w:val="0"/>
                <w:numId w:val="58"/>
              </w:numPr>
              <w:rPr>
                <w:b w:val="0"/>
                <w:sz w:val="28"/>
                <w:szCs w:val="28"/>
              </w:rPr>
              <w:pPrChange w:id="987" w:author="Chungpth" w:date="2021-08-19T21:28:00Z">
                <w:pPr>
                  <w:pStyle w:val="Heading1"/>
                </w:pPr>
              </w:pPrChange>
            </w:pPr>
            <w:r w:rsidRPr="003D1C86">
              <w:rPr>
                <w:b w:val="0"/>
                <w:sz w:val="28"/>
                <w:szCs w:val="28"/>
              </w:rPr>
              <w:t xml:space="preserve"> Chỉ được tạo đơn hàng với các mặt hàng được phân bổ</w:t>
            </w:r>
          </w:p>
        </w:tc>
        <w:tc>
          <w:tcPr>
            <w:tcW w:w="1445" w:type="dxa"/>
          </w:tcPr>
          <w:p w14:paraId="13CB22AC" w14:textId="60C00DBC" w:rsidR="003F30E6" w:rsidRPr="003D1C86" w:rsidRDefault="003F30E6" w:rsidP="003F30E6">
            <w:pPr>
              <w:ind w:left="0"/>
              <w:rPr>
                <w:sz w:val="28"/>
                <w:szCs w:val="28"/>
              </w:rPr>
            </w:pPr>
            <w:ins w:id="988" w:author="Chungpth" w:date="2021-08-17T15:38:00Z">
              <w:r w:rsidRPr="003D1C86">
                <w:rPr>
                  <w:sz w:val="28"/>
                  <w:szCs w:val="28"/>
                </w:rPr>
                <w:t>C</w:t>
              </w:r>
            </w:ins>
            <w:del w:id="989" w:author="Chungpth" w:date="2021-08-17T15:38:00Z">
              <w:r w:rsidRPr="003D1C86" w:rsidDel="00D75D15">
                <w:rPr>
                  <w:sz w:val="28"/>
                  <w:szCs w:val="28"/>
                </w:rPr>
                <w:delText>R</w:delText>
              </w:r>
            </w:del>
          </w:p>
        </w:tc>
      </w:tr>
      <w:tr w:rsidR="003F30E6" w:rsidRPr="003D1C86" w14:paraId="03BF4FD5" w14:textId="77777777" w:rsidTr="0083718A">
        <w:tc>
          <w:tcPr>
            <w:tcW w:w="4277" w:type="dxa"/>
          </w:tcPr>
          <w:p w14:paraId="1498055E" w14:textId="31766A53" w:rsidR="003F30E6" w:rsidRPr="003D1C86" w:rsidRDefault="003F30E6">
            <w:pPr>
              <w:pStyle w:val="Heading1"/>
              <w:numPr>
                <w:ilvl w:val="0"/>
                <w:numId w:val="58"/>
              </w:numPr>
              <w:rPr>
                <w:b w:val="0"/>
                <w:sz w:val="28"/>
                <w:szCs w:val="28"/>
              </w:rPr>
              <w:pPrChange w:id="990" w:author="Chungpth" w:date="2021-08-19T21:28:00Z">
                <w:pPr>
                  <w:pStyle w:val="Heading1"/>
                </w:pPr>
              </w:pPrChange>
            </w:pPr>
            <w:r w:rsidRPr="003D1C86">
              <w:rPr>
                <w:b w:val="0"/>
                <w:sz w:val="28"/>
                <w:szCs w:val="28"/>
              </w:rPr>
              <w:t xml:space="preserve"> KTNPP tạo đơn hàng trên web</w:t>
            </w:r>
          </w:p>
        </w:tc>
        <w:tc>
          <w:tcPr>
            <w:tcW w:w="4875" w:type="dxa"/>
          </w:tcPr>
          <w:p w14:paraId="27129F32" w14:textId="1139E987" w:rsidR="003F30E6" w:rsidRPr="003D1C86" w:rsidRDefault="003F30E6">
            <w:pPr>
              <w:pStyle w:val="Heading1"/>
              <w:numPr>
                <w:ilvl w:val="0"/>
                <w:numId w:val="58"/>
              </w:numPr>
              <w:rPr>
                <w:b w:val="0"/>
                <w:sz w:val="28"/>
                <w:szCs w:val="28"/>
              </w:rPr>
              <w:pPrChange w:id="991" w:author="Chungpth" w:date="2021-08-19T21:28:00Z">
                <w:pPr>
                  <w:pStyle w:val="Heading1"/>
                </w:pPr>
              </w:pPrChange>
            </w:pPr>
            <w:r w:rsidRPr="003D1C86">
              <w:rPr>
                <w:b w:val="0"/>
                <w:sz w:val="28"/>
                <w:szCs w:val="28"/>
              </w:rPr>
              <w:t xml:space="preserve"> KTNPP tạo đơn hàng trên web cho NVBH. Chỉ được tạo đơn hàng với các mặt hàng NVBH được phân bổ</w:t>
            </w:r>
          </w:p>
        </w:tc>
        <w:tc>
          <w:tcPr>
            <w:tcW w:w="1445" w:type="dxa"/>
          </w:tcPr>
          <w:p w14:paraId="107215E9" w14:textId="42DBCEDF" w:rsidR="003F30E6" w:rsidRPr="003D1C86" w:rsidRDefault="003F30E6" w:rsidP="003F30E6">
            <w:pPr>
              <w:ind w:left="0"/>
              <w:rPr>
                <w:sz w:val="28"/>
                <w:szCs w:val="28"/>
              </w:rPr>
            </w:pPr>
            <w:ins w:id="992" w:author="Chungpth" w:date="2021-08-17T15:38:00Z">
              <w:r w:rsidRPr="003D1C86">
                <w:rPr>
                  <w:sz w:val="28"/>
                  <w:szCs w:val="28"/>
                </w:rPr>
                <w:t>C</w:t>
              </w:r>
            </w:ins>
          </w:p>
        </w:tc>
      </w:tr>
    </w:tbl>
    <w:p w14:paraId="151A04F1" w14:textId="7978B5A8" w:rsidR="001C08BE" w:rsidRPr="003D1C86" w:rsidRDefault="001C08BE" w:rsidP="00F8559B">
      <w:pPr>
        <w:pStyle w:val="InfoBlue"/>
        <w:spacing w:after="0"/>
        <w:rPr>
          <w:rFonts w:ascii="Times New Roman" w:hAnsi="Times New Roman" w:cs="Times New Roman"/>
          <w:i/>
          <w:sz w:val="28"/>
          <w:szCs w:val="28"/>
        </w:rPr>
      </w:pPr>
    </w:p>
    <w:p w14:paraId="0BC2B2BE" w14:textId="6D94EC22" w:rsidR="006F159C" w:rsidRPr="003D1C86" w:rsidRDefault="00D00D86" w:rsidP="00F17FBD">
      <w:pPr>
        <w:pStyle w:val="Heading2"/>
        <w:numPr>
          <w:ilvl w:val="0"/>
          <w:numId w:val="0"/>
        </w:numPr>
        <w:ind w:left="576"/>
        <w:rPr>
          <w:rPrChange w:id="993" w:author="Chungpth" w:date="2021-08-17T15:49:00Z">
            <w:rPr>
              <w:highlight w:val="yellow"/>
            </w:rPr>
          </w:rPrChange>
        </w:rPr>
      </w:pPr>
      <w:bookmarkStart w:id="994" w:name="_Toc77785437"/>
      <w:r w:rsidRPr="003D1C86">
        <w:rPr>
          <w:rPrChange w:id="995" w:author="Chungpth" w:date="2021-08-17T15:49:00Z">
            <w:rPr>
              <w:highlight w:val="yellow"/>
            </w:rPr>
          </w:rPrChange>
        </w:rPr>
        <w:lastRenderedPageBreak/>
        <w:t>3.</w:t>
      </w:r>
      <w:r w:rsidR="009C3400" w:rsidRPr="003D1C86">
        <w:rPr>
          <w:rPrChange w:id="996" w:author="Chungpth" w:date="2021-08-17T15:49:00Z">
            <w:rPr>
              <w:highlight w:val="yellow"/>
            </w:rPr>
          </w:rPrChange>
        </w:rPr>
        <w:t xml:space="preserve">9 </w:t>
      </w:r>
      <w:r w:rsidR="006F159C" w:rsidRPr="003D1C86">
        <w:rPr>
          <w:rPrChange w:id="997" w:author="Chungpth" w:date="2021-08-17T15:49:00Z">
            <w:rPr>
              <w:highlight w:val="yellow"/>
            </w:rPr>
          </w:rPrChange>
        </w:rPr>
        <w:t>Phân bổ chỉ tiêu ASO</w:t>
      </w:r>
      <w:bookmarkEnd w:id="994"/>
    </w:p>
    <w:p w14:paraId="474FD72C" w14:textId="77777777" w:rsidR="006F159C" w:rsidRPr="003D1C86" w:rsidRDefault="006F159C" w:rsidP="006F159C">
      <w:pPr>
        <w:rPr>
          <w:sz w:val="28"/>
          <w:szCs w:val="28"/>
          <w:rPrChange w:id="998" w:author="Chungpth" w:date="2021-08-17T15:49:00Z">
            <w:rPr>
              <w:sz w:val="28"/>
              <w:szCs w:val="28"/>
              <w:highlight w:val="yellow"/>
            </w:rPr>
          </w:rPrChange>
        </w:rPr>
      </w:pPr>
      <w:r w:rsidRPr="003D1C86">
        <w:rPr>
          <w:sz w:val="28"/>
          <w:szCs w:val="28"/>
          <w:rPrChange w:id="999" w:author="Chungpth" w:date="2021-08-17T15:49:00Z">
            <w:rPr>
              <w:sz w:val="28"/>
              <w:szCs w:val="28"/>
              <w:highlight w:val="yellow"/>
            </w:rPr>
          </w:rPrChange>
        </w:rPr>
        <w:t>Yêu cầu:      Bổ sung:</w:t>
      </w:r>
    </w:p>
    <w:p w14:paraId="5CFE9D02" w14:textId="5659F7A8" w:rsidR="006F159C" w:rsidRPr="005C6A0A" w:rsidRDefault="006F159C" w:rsidP="006F159C">
      <w:pPr>
        <w:rPr>
          <w:sz w:val="28"/>
          <w:szCs w:val="28"/>
        </w:rPr>
      </w:pPr>
      <w:r w:rsidRPr="003D1C86">
        <w:rPr>
          <w:sz w:val="28"/>
          <w:szCs w:val="28"/>
          <w:rPrChange w:id="1000" w:author="Chungpth" w:date="2021-08-17T15:49:00Z">
            <w:rPr>
              <w:sz w:val="28"/>
              <w:szCs w:val="28"/>
              <w:highlight w:val="yellow"/>
            </w:rPr>
          </w:rPrChange>
        </w:rPr>
        <w:t xml:space="preserve">'- Khóa phân bổ đối với </w:t>
      </w:r>
      <w:r w:rsidR="005117D6" w:rsidRPr="003D1C86">
        <w:rPr>
          <w:sz w:val="28"/>
          <w:szCs w:val="28"/>
          <w:rPrChange w:id="1001" w:author="Chungpth" w:date="2021-08-17T15:49:00Z">
            <w:rPr>
              <w:sz w:val="28"/>
              <w:szCs w:val="28"/>
              <w:highlight w:val="yellow"/>
            </w:rPr>
          </w:rPrChange>
        </w:rPr>
        <w:t>GSBH</w:t>
      </w:r>
      <w:r w:rsidRPr="003D1C86">
        <w:rPr>
          <w:sz w:val="28"/>
          <w:szCs w:val="28"/>
          <w:rPrChange w:id="1002" w:author="Chungpth" w:date="2021-08-17T15:49:00Z">
            <w:rPr>
              <w:sz w:val="28"/>
              <w:szCs w:val="28"/>
              <w:highlight w:val="yellow"/>
            </w:rPr>
          </w:rPrChange>
        </w:rPr>
        <w:t xml:space="preserve"> từ ngày 5 hàng tháng.</w:t>
      </w:r>
    </w:p>
    <w:p w14:paraId="2EDA3064" w14:textId="77777777" w:rsidR="006F159C" w:rsidRPr="003D1C86" w:rsidRDefault="006F159C" w:rsidP="006F159C">
      <w:pPr>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6F159C" w:rsidRPr="003D1C86" w14:paraId="5A63E3A9" w14:textId="77777777" w:rsidTr="00F307CE">
        <w:trPr>
          <w:trHeight w:val="284"/>
          <w:jc w:val="center"/>
        </w:trPr>
        <w:tc>
          <w:tcPr>
            <w:tcW w:w="1590" w:type="pct"/>
            <w:tcBorders>
              <w:top w:val="single" w:sz="18" w:space="0" w:color="808080"/>
              <w:left w:val="single" w:sz="18" w:space="0" w:color="808080"/>
            </w:tcBorders>
            <w:shd w:val="clear" w:color="auto" w:fill="F3F3F3"/>
            <w:vAlign w:val="center"/>
          </w:tcPr>
          <w:p w14:paraId="037F3DEE" w14:textId="77777777" w:rsidR="006F159C" w:rsidRPr="003D1C86" w:rsidRDefault="006F159C" w:rsidP="00F307CE">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3777F85" w14:textId="4440769B" w:rsidR="006F159C" w:rsidRPr="003D1C86" w:rsidRDefault="006F159C" w:rsidP="006F159C">
            <w:pPr>
              <w:pStyle w:val="BodyText"/>
              <w:ind w:left="0"/>
              <w:rPr>
                <w:color w:val="984806"/>
                <w:sz w:val="28"/>
                <w:szCs w:val="28"/>
                <w:lang w:eastAsia="ar-SA"/>
              </w:rPr>
            </w:pPr>
            <w:r w:rsidRPr="003D1C86">
              <w:rPr>
                <w:color w:val="984806"/>
                <w:sz w:val="28"/>
                <w:szCs w:val="28"/>
                <w:lang w:eastAsia="ar-SA"/>
              </w:rPr>
              <w:t>Phân bổ chỉ tiêu ASO</w:t>
            </w:r>
          </w:p>
        </w:tc>
      </w:tr>
      <w:tr w:rsidR="006F159C" w:rsidRPr="003D1C86" w14:paraId="26526FB5" w14:textId="77777777" w:rsidTr="00F307CE">
        <w:trPr>
          <w:trHeight w:val="284"/>
          <w:jc w:val="center"/>
        </w:trPr>
        <w:tc>
          <w:tcPr>
            <w:tcW w:w="1590" w:type="pct"/>
            <w:tcBorders>
              <w:left w:val="single" w:sz="18" w:space="0" w:color="808080"/>
            </w:tcBorders>
            <w:shd w:val="clear" w:color="auto" w:fill="F3F3F3"/>
            <w:vAlign w:val="center"/>
          </w:tcPr>
          <w:p w14:paraId="4521BC23" w14:textId="77777777" w:rsidR="006F159C" w:rsidRPr="003D1C86" w:rsidRDefault="006F159C" w:rsidP="00F307CE">
            <w:pPr>
              <w:ind w:left="142"/>
              <w:rPr>
                <w:b/>
                <w:sz w:val="28"/>
                <w:szCs w:val="28"/>
              </w:rPr>
            </w:pPr>
            <w:r w:rsidRPr="003D1C86">
              <w:rPr>
                <w:b/>
                <w:sz w:val="28"/>
                <w:szCs w:val="28"/>
              </w:rPr>
              <w:t>Mô tả</w:t>
            </w:r>
          </w:p>
        </w:tc>
        <w:tc>
          <w:tcPr>
            <w:tcW w:w="3410" w:type="pct"/>
            <w:tcBorders>
              <w:right w:val="single" w:sz="18" w:space="0" w:color="808080"/>
            </w:tcBorders>
            <w:vAlign w:val="center"/>
          </w:tcPr>
          <w:p w14:paraId="3A3B5A37" w14:textId="26D82756" w:rsidR="006F159C" w:rsidRPr="003D1C86" w:rsidRDefault="006F159C" w:rsidP="00F307CE">
            <w:pPr>
              <w:pStyle w:val="BodyText"/>
              <w:ind w:left="0"/>
              <w:rPr>
                <w:color w:val="984806"/>
                <w:sz w:val="28"/>
                <w:szCs w:val="28"/>
                <w:lang w:eastAsia="ar-SA"/>
              </w:rPr>
            </w:pPr>
            <w:r w:rsidRPr="003D1C86">
              <w:rPr>
                <w:color w:val="984806"/>
                <w:sz w:val="28"/>
                <w:szCs w:val="28"/>
                <w:lang w:eastAsia="ar-SA"/>
              </w:rPr>
              <w:t>Chức năng này cho phép phân bổ chỉ tiêu ASO</w:t>
            </w:r>
          </w:p>
          <w:p w14:paraId="1200BF1C" w14:textId="77777777" w:rsidR="006F159C" w:rsidRPr="003D1C86" w:rsidRDefault="006F159C" w:rsidP="00F307CE">
            <w:pPr>
              <w:rPr>
                <w:sz w:val="28"/>
                <w:szCs w:val="28"/>
                <w:rPrChange w:id="1003" w:author="Chungpth" w:date="2021-08-17T15:49:00Z">
                  <w:rPr>
                    <w:sz w:val="28"/>
                    <w:szCs w:val="28"/>
                    <w:highlight w:val="yellow"/>
                  </w:rPr>
                </w:rPrChange>
              </w:rPr>
            </w:pPr>
            <w:r w:rsidRPr="003D1C86">
              <w:rPr>
                <w:sz w:val="28"/>
                <w:szCs w:val="28"/>
                <w:rPrChange w:id="1004" w:author="Chungpth" w:date="2021-08-17T15:49:00Z">
                  <w:rPr>
                    <w:sz w:val="28"/>
                    <w:szCs w:val="28"/>
                    <w:highlight w:val="yellow"/>
                  </w:rPr>
                </w:rPrChange>
              </w:rPr>
              <w:t>Xử lý đảm bảo</w:t>
            </w:r>
          </w:p>
          <w:p w14:paraId="654E8220" w14:textId="360ACDB4" w:rsidR="00D75D15" w:rsidRPr="003D1C86" w:rsidRDefault="006F159C" w:rsidP="00D75D15">
            <w:pPr>
              <w:keepLines/>
              <w:spacing w:after="120" w:line="240" w:lineRule="auto"/>
              <w:jc w:val="both"/>
              <w:rPr>
                <w:ins w:id="1005" w:author="Chungpth" w:date="2021-08-17T15:39:00Z"/>
                <w:sz w:val="26"/>
                <w:szCs w:val="26"/>
              </w:rPr>
            </w:pPr>
            <w:r w:rsidRPr="003D1C86">
              <w:rPr>
                <w:sz w:val="28"/>
                <w:szCs w:val="28"/>
                <w:rPrChange w:id="1006" w:author="Chungpth" w:date="2021-08-17T15:49:00Z">
                  <w:rPr>
                    <w:sz w:val="28"/>
                    <w:szCs w:val="28"/>
                    <w:highlight w:val="yellow"/>
                  </w:rPr>
                </w:rPrChange>
              </w:rPr>
              <w:t xml:space="preserve">Khóa phân bổ đối với </w:t>
            </w:r>
            <w:r w:rsidR="005117D6" w:rsidRPr="003D1C86">
              <w:rPr>
                <w:sz w:val="28"/>
                <w:szCs w:val="28"/>
                <w:rPrChange w:id="1007" w:author="Chungpth" w:date="2021-08-17T15:49:00Z">
                  <w:rPr>
                    <w:sz w:val="28"/>
                    <w:szCs w:val="28"/>
                    <w:highlight w:val="yellow"/>
                  </w:rPr>
                </w:rPrChange>
              </w:rPr>
              <w:t>GSBH</w:t>
            </w:r>
            <w:r w:rsidRPr="003D1C86">
              <w:rPr>
                <w:sz w:val="28"/>
                <w:szCs w:val="28"/>
                <w:rPrChange w:id="1008" w:author="Chungpth" w:date="2021-08-17T15:49:00Z">
                  <w:rPr>
                    <w:sz w:val="28"/>
                    <w:szCs w:val="28"/>
                    <w:highlight w:val="yellow"/>
                  </w:rPr>
                </w:rPrChange>
              </w:rPr>
              <w:t xml:space="preserve"> từ ngày 5 hàng tháng đối với tháng hiện tại (Không cho sửa/ import phân bổ tháng hiện tại sau ngày 05), các </w:t>
            </w:r>
            <w:del w:id="1009" w:author="Chungpth" w:date="2021-08-17T15:39:00Z">
              <w:r w:rsidRPr="003D1C86" w:rsidDel="00D75D15">
                <w:rPr>
                  <w:sz w:val="28"/>
                  <w:szCs w:val="28"/>
                  <w:rPrChange w:id="1010" w:author="Chungpth" w:date="2021-08-17T15:49:00Z">
                    <w:rPr>
                      <w:sz w:val="28"/>
                      <w:szCs w:val="28"/>
                      <w:highlight w:val="yellow"/>
                    </w:rPr>
                  </w:rPrChange>
                </w:rPr>
                <w:delText xml:space="preserve">account còn lại </w:delText>
              </w:r>
            </w:del>
            <w:ins w:id="1011" w:author="Chungpth" w:date="2021-08-17T15:39:00Z">
              <w:r w:rsidR="00D75D15" w:rsidRPr="005C6A0A">
                <w:rPr>
                  <w:sz w:val="26"/>
                  <w:szCs w:val="26"/>
                </w:rPr>
                <w:t xml:space="preserve"> </w:t>
              </w:r>
              <w:r w:rsidR="00D75D15" w:rsidRPr="003D1C86">
                <w:rPr>
                  <w:sz w:val="26"/>
                  <w:szCs w:val="26"/>
                </w:rPr>
                <w:t>tài khoản khác được phân bổ từ tháng hiện tại trở lên ASM, RSM, các tài khoản HO được phân quyền.</w:t>
              </w:r>
            </w:ins>
          </w:p>
          <w:p w14:paraId="41B04174" w14:textId="5092FD39" w:rsidR="006F159C" w:rsidRPr="003D1C86" w:rsidDel="00D75D15" w:rsidRDefault="006F159C" w:rsidP="00D75D15">
            <w:pPr>
              <w:ind w:left="0"/>
              <w:rPr>
                <w:del w:id="1012" w:author="Chungpth" w:date="2021-08-17T15:40:00Z"/>
                <w:sz w:val="28"/>
                <w:szCs w:val="28"/>
              </w:rPr>
            </w:pPr>
            <w:del w:id="1013" w:author="Chungpth" w:date="2021-08-17T15:39:00Z">
              <w:r w:rsidRPr="003D1C86" w:rsidDel="00D75D15">
                <w:rPr>
                  <w:sz w:val="28"/>
                  <w:szCs w:val="28"/>
                  <w:rPrChange w:id="1014" w:author="Chungpth" w:date="2021-08-17T15:49:00Z">
                    <w:rPr>
                      <w:sz w:val="28"/>
                      <w:szCs w:val="28"/>
                      <w:highlight w:val="yellow"/>
                    </w:rPr>
                  </w:rPrChange>
                </w:rPr>
                <w:delText xml:space="preserve">(System admin, sales admin)  </w:delText>
              </w:r>
            </w:del>
            <w:del w:id="1015" w:author="Chungpth" w:date="2021-08-17T15:40:00Z">
              <w:r w:rsidRPr="003D1C86" w:rsidDel="00D75D15">
                <w:rPr>
                  <w:sz w:val="28"/>
                  <w:szCs w:val="28"/>
                  <w:rPrChange w:id="1016" w:author="Chungpth" w:date="2021-08-17T15:49:00Z">
                    <w:rPr>
                      <w:sz w:val="28"/>
                      <w:szCs w:val="28"/>
                      <w:highlight w:val="yellow"/>
                    </w:rPr>
                  </w:rPrChange>
                </w:rPr>
                <w:delText>được phân bổ ở kỳ &gt;= kỳ hiện tại</w:delText>
              </w:r>
            </w:del>
          </w:p>
          <w:p w14:paraId="21CBE665" w14:textId="77777777" w:rsidR="006F159C" w:rsidRPr="003D1C86" w:rsidRDefault="006F159C" w:rsidP="00F307CE">
            <w:pPr>
              <w:pStyle w:val="BodyText"/>
              <w:ind w:left="0"/>
              <w:rPr>
                <w:color w:val="ED7D31" w:themeColor="accent2"/>
                <w:sz w:val="28"/>
                <w:szCs w:val="28"/>
                <w:lang w:eastAsia="ar-SA"/>
              </w:rPr>
            </w:pPr>
          </w:p>
        </w:tc>
      </w:tr>
      <w:tr w:rsidR="006F159C" w:rsidRPr="003D1C86" w14:paraId="036407AC" w14:textId="77777777" w:rsidTr="00F307CE">
        <w:trPr>
          <w:trHeight w:val="395"/>
          <w:jc w:val="center"/>
        </w:trPr>
        <w:tc>
          <w:tcPr>
            <w:tcW w:w="1590" w:type="pct"/>
            <w:tcBorders>
              <w:left w:val="single" w:sz="18" w:space="0" w:color="808080"/>
            </w:tcBorders>
            <w:shd w:val="clear" w:color="auto" w:fill="F3F3F3"/>
            <w:vAlign w:val="center"/>
          </w:tcPr>
          <w:p w14:paraId="43944360" w14:textId="77777777" w:rsidR="006F159C" w:rsidRPr="003D1C86" w:rsidRDefault="006F159C" w:rsidP="00F307CE">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9E9A4CD" w14:textId="58698D3B" w:rsidR="006F159C" w:rsidRPr="003D1C86" w:rsidRDefault="006F159C" w:rsidP="00F307CE">
            <w:pPr>
              <w:ind w:left="0"/>
              <w:rPr>
                <w:sz w:val="28"/>
                <w:szCs w:val="28"/>
              </w:rPr>
            </w:pPr>
            <w:r w:rsidRPr="003D1C86">
              <w:rPr>
                <w:color w:val="984806"/>
                <w:sz w:val="28"/>
                <w:szCs w:val="28"/>
              </w:rPr>
              <w:t xml:space="preserve">- SYSTEM ADMIN, SALES ADMIN, </w:t>
            </w:r>
            <w:r w:rsidR="005117D6" w:rsidRPr="003D1C86">
              <w:rPr>
                <w:color w:val="984806"/>
                <w:sz w:val="28"/>
                <w:szCs w:val="28"/>
              </w:rPr>
              <w:t>GSBH</w:t>
            </w:r>
          </w:p>
        </w:tc>
      </w:tr>
      <w:tr w:rsidR="006F159C" w:rsidRPr="003D1C86" w14:paraId="0B89B018" w14:textId="77777777" w:rsidTr="00F307CE">
        <w:trPr>
          <w:trHeight w:val="1010"/>
          <w:jc w:val="center"/>
        </w:trPr>
        <w:tc>
          <w:tcPr>
            <w:tcW w:w="1590" w:type="pct"/>
            <w:tcBorders>
              <w:left w:val="single" w:sz="18" w:space="0" w:color="808080"/>
            </w:tcBorders>
            <w:shd w:val="clear" w:color="auto" w:fill="F3F3F3"/>
            <w:vAlign w:val="center"/>
          </w:tcPr>
          <w:p w14:paraId="2F86F1A1" w14:textId="77777777" w:rsidR="006F159C" w:rsidRPr="003D1C86" w:rsidRDefault="006F159C" w:rsidP="00F307CE">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6F08467" w14:textId="77777777" w:rsidR="006F159C" w:rsidRPr="003D1C86" w:rsidRDefault="006F159C" w:rsidP="00F307CE">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3414583B" w14:textId="77777777" w:rsidR="006F159C" w:rsidRPr="003D1C86" w:rsidRDefault="006F159C" w:rsidP="00F307CE">
            <w:pPr>
              <w:pStyle w:val="BodyText"/>
              <w:ind w:left="0"/>
              <w:rPr>
                <w:sz w:val="28"/>
                <w:szCs w:val="28"/>
              </w:rPr>
            </w:pPr>
            <w:r w:rsidRPr="003D1C86">
              <w:rPr>
                <w:color w:val="984806"/>
                <w:sz w:val="28"/>
                <w:szCs w:val="28"/>
                <w:lang w:eastAsia="ar-SA"/>
              </w:rPr>
              <w:t>- Có quyền vào chức năng</w:t>
            </w:r>
          </w:p>
        </w:tc>
      </w:tr>
      <w:tr w:rsidR="006F159C" w:rsidRPr="003D1C86" w14:paraId="14EEBC6C" w14:textId="77777777" w:rsidTr="00F307CE">
        <w:trPr>
          <w:trHeight w:val="530"/>
          <w:jc w:val="center"/>
        </w:trPr>
        <w:tc>
          <w:tcPr>
            <w:tcW w:w="1590" w:type="pct"/>
            <w:tcBorders>
              <w:left w:val="single" w:sz="18" w:space="0" w:color="808080"/>
              <w:bottom w:val="single" w:sz="8" w:space="0" w:color="808080"/>
            </w:tcBorders>
            <w:shd w:val="clear" w:color="auto" w:fill="F3F3F3"/>
            <w:vAlign w:val="center"/>
          </w:tcPr>
          <w:p w14:paraId="3C354855" w14:textId="77777777" w:rsidR="006F159C" w:rsidRPr="003D1C86" w:rsidRDefault="006F159C" w:rsidP="00F307CE">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324C6E2" w14:textId="77777777" w:rsidR="006F159C" w:rsidRPr="003D1C86" w:rsidRDefault="006F159C" w:rsidP="00F307CE">
            <w:pPr>
              <w:pStyle w:val="BodyText"/>
              <w:ind w:left="0"/>
              <w:rPr>
                <w:sz w:val="28"/>
                <w:szCs w:val="28"/>
                <w:lang w:eastAsia="ar-SA"/>
              </w:rPr>
            </w:pPr>
            <w:r w:rsidRPr="003D1C86">
              <w:rPr>
                <w:sz w:val="28"/>
                <w:szCs w:val="28"/>
                <w:lang w:eastAsia="ar-SA"/>
              </w:rPr>
              <w:t>-N/A</w:t>
            </w:r>
          </w:p>
        </w:tc>
      </w:tr>
      <w:tr w:rsidR="006F159C" w:rsidRPr="003D1C86" w14:paraId="1F8BBE24" w14:textId="77777777" w:rsidTr="00F307CE">
        <w:trPr>
          <w:trHeight w:val="284"/>
          <w:jc w:val="center"/>
        </w:trPr>
        <w:tc>
          <w:tcPr>
            <w:tcW w:w="1590" w:type="pct"/>
            <w:tcBorders>
              <w:left w:val="single" w:sz="18" w:space="0" w:color="808080"/>
              <w:bottom w:val="single" w:sz="4" w:space="0" w:color="808080"/>
            </w:tcBorders>
            <w:shd w:val="clear" w:color="auto" w:fill="F3F3F3"/>
            <w:vAlign w:val="center"/>
          </w:tcPr>
          <w:p w14:paraId="25BF396D" w14:textId="77777777" w:rsidR="006F159C" w:rsidRPr="003D1C86" w:rsidRDefault="006F159C" w:rsidP="00F307CE">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340ADB4C" w14:textId="77777777" w:rsidR="006F159C" w:rsidRPr="003D1C86" w:rsidRDefault="006F159C" w:rsidP="00F307CE">
            <w:pPr>
              <w:pStyle w:val="BodyText"/>
              <w:ind w:left="0"/>
              <w:rPr>
                <w:sz w:val="28"/>
                <w:szCs w:val="28"/>
                <w:lang w:eastAsia="ar-SA"/>
              </w:rPr>
            </w:pPr>
            <w:r w:rsidRPr="003D1C86">
              <w:rPr>
                <w:sz w:val="28"/>
                <w:szCs w:val="28"/>
                <w:lang w:eastAsia="ar-SA"/>
              </w:rPr>
              <w:t>-N/A</w:t>
            </w:r>
          </w:p>
        </w:tc>
      </w:tr>
      <w:tr w:rsidR="006F159C" w:rsidRPr="003D1C86" w14:paraId="1C7B3B1F" w14:textId="77777777" w:rsidTr="00F307CE">
        <w:trPr>
          <w:trHeight w:val="284"/>
          <w:jc w:val="center"/>
        </w:trPr>
        <w:tc>
          <w:tcPr>
            <w:tcW w:w="1590" w:type="pct"/>
            <w:tcBorders>
              <w:left w:val="single" w:sz="18" w:space="0" w:color="808080"/>
              <w:bottom w:val="single" w:sz="18" w:space="0" w:color="808080"/>
            </w:tcBorders>
            <w:shd w:val="clear" w:color="auto" w:fill="F3F3F3"/>
            <w:vAlign w:val="center"/>
          </w:tcPr>
          <w:p w14:paraId="4F0A2226" w14:textId="77777777" w:rsidR="006F159C" w:rsidRPr="003D1C86" w:rsidRDefault="006F159C" w:rsidP="00F307CE">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2CCF90D" w14:textId="77777777" w:rsidR="006F159C" w:rsidRPr="003D1C86" w:rsidRDefault="006F159C" w:rsidP="00F307CE">
            <w:pPr>
              <w:pStyle w:val="BodyText"/>
              <w:ind w:left="0"/>
              <w:rPr>
                <w:sz w:val="28"/>
                <w:szCs w:val="28"/>
              </w:rPr>
            </w:pPr>
          </w:p>
        </w:tc>
      </w:tr>
    </w:tbl>
    <w:p w14:paraId="3E97CE1B" w14:textId="2FE4238B" w:rsidR="006F159C" w:rsidRPr="005C6A0A" w:rsidRDefault="006F159C" w:rsidP="00D00D86">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 xml:space="preserve"> </w:t>
      </w:r>
      <w:bookmarkStart w:id="1017" w:name="_Toc77785438"/>
      <w:r w:rsidR="00D00D86" w:rsidRPr="003D1C86">
        <w:rPr>
          <w:rFonts w:ascii="Times New Roman" w:hAnsi="Times New Roman"/>
          <w:sz w:val="28"/>
          <w:szCs w:val="28"/>
          <w:lang w:eastAsia="ar-SA"/>
        </w:rPr>
        <w:t>3.</w:t>
      </w:r>
      <w:r w:rsidR="009C3400" w:rsidRPr="003D1C86">
        <w:rPr>
          <w:rFonts w:ascii="Times New Roman" w:hAnsi="Times New Roman"/>
          <w:sz w:val="28"/>
          <w:szCs w:val="28"/>
          <w:lang w:eastAsia="ar-SA"/>
        </w:rPr>
        <w:t>9</w:t>
      </w:r>
      <w:r w:rsidR="00D00D86" w:rsidRPr="003D1C86">
        <w:rPr>
          <w:rFonts w:ascii="Times New Roman" w:hAnsi="Times New Roman"/>
          <w:sz w:val="28"/>
          <w:szCs w:val="28"/>
          <w:lang w:eastAsia="ar-SA"/>
        </w:rPr>
        <w:t xml:space="preserve">.1 </w:t>
      </w:r>
      <w:r w:rsidRPr="003D1C86">
        <w:rPr>
          <w:rFonts w:ascii="Times New Roman" w:hAnsi="Times New Roman"/>
          <w:sz w:val="28"/>
          <w:szCs w:val="28"/>
          <w:rPrChange w:id="1018" w:author="Chungpth" w:date="2021-08-17T15:49:00Z">
            <w:rPr>
              <w:rFonts w:ascii="Times New Roman" w:hAnsi="Times New Roman"/>
              <w:sz w:val="28"/>
              <w:szCs w:val="28"/>
              <w:highlight w:val="yellow"/>
            </w:rPr>
          </w:rPrChange>
        </w:rPr>
        <w:t>Màn hình chức năng</w:t>
      </w:r>
      <w:bookmarkEnd w:id="1017"/>
    </w:p>
    <w:p w14:paraId="60CAC456" w14:textId="77777777" w:rsidR="006F159C" w:rsidRPr="003D1C86" w:rsidRDefault="006F159C" w:rsidP="006F159C">
      <w:pPr>
        <w:ind w:left="0"/>
        <w:rPr>
          <w:noProof/>
          <w:snapToGrid/>
          <w:sz w:val="28"/>
          <w:szCs w:val="28"/>
        </w:rPr>
      </w:pPr>
      <w:r w:rsidRPr="003D1C86">
        <w:rPr>
          <w:noProof/>
          <w:snapToGrid/>
          <w:sz w:val="28"/>
          <w:szCs w:val="28"/>
        </w:rPr>
        <w:t xml:space="preserve"> N/A</w:t>
      </w:r>
    </w:p>
    <w:p w14:paraId="5DDB11F9" w14:textId="77777777" w:rsidR="006F159C" w:rsidRPr="003D1C86" w:rsidRDefault="006F159C" w:rsidP="006F159C">
      <w:pPr>
        <w:ind w:left="0"/>
        <w:jc w:val="center"/>
        <w:rPr>
          <w:noProof/>
          <w:snapToGrid/>
          <w:sz w:val="28"/>
          <w:szCs w:val="28"/>
        </w:rPr>
      </w:pPr>
    </w:p>
    <w:p w14:paraId="384D6B87" w14:textId="2DE35DAF" w:rsidR="006F159C" w:rsidRPr="003D1C86" w:rsidRDefault="00D00D86" w:rsidP="00D00D86">
      <w:pPr>
        <w:pStyle w:val="Heading3"/>
        <w:numPr>
          <w:ilvl w:val="0"/>
          <w:numId w:val="0"/>
        </w:numPr>
        <w:ind w:left="720"/>
        <w:rPr>
          <w:rFonts w:ascii="Times New Roman" w:hAnsi="Times New Roman"/>
          <w:sz w:val="28"/>
          <w:szCs w:val="28"/>
          <w:lang w:eastAsia="ar-SA"/>
        </w:rPr>
      </w:pPr>
      <w:bookmarkStart w:id="1019" w:name="_Toc77785439"/>
      <w:r w:rsidRPr="003D1C86">
        <w:rPr>
          <w:rFonts w:ascii="Times New Roman" w:hAnsi="Times New Roman"/>
          <w:sz w:val="28"/>
          <w:szCs w:val="28"/>
          <w:lang w:eastAsia="ar-SA"/>
        </w:rPr>
        <w:lastRenderedPageBreak/>
        <w:t>3.</w:t>
      </w:r>
      <w:r w:rsidR="009C3400" w:rsidRPr="003D1C86">
        <w:rPr>
          <w:rFonts w:ascii="Times New Roman" w:hAnsi="Times New Roman"/>
          <w:sz w:val="28"/>
          <w:szCs w:val="28"/>
          <w:lang w:eastAsia="ar-SA"/>
        </w:rPr>
        <w:t>9</w:t>
      </w:r>
      <w:r w:rsidRPr="003D1C86">
        <w:rPr>
          <w:rFonts w:ascii="Times New Roman" w:hAnsi="Times New Roman"/>
          <w:sz w:val="28"/>
          <w:szCs w:val="28"/>
          <w:lang w:eastAsia="ar-SA"/>
        </w:rPr>
        <w:t xml:space="preserve">.2 </w:t>
      </w:r>
      <w:r w:rsidR="006F159C" w:rsidRPr="003D1C86">
        <w:rPr>
          <w:rFonts w:ascii="Times New Roman" w:hAnsi="Times New Roman"/>
          <w:sz w:val="28"/>
          <w:szCs w:val="28"/>
          <w:lang w:eastAsia="ar-SA"/>
        </w:rPr>
        <w:t>Mô tả dòng sự kiến chính (Basic Flow)</w:t>
      </w:r>
      <w:bookmarkEnd w:id="1019"/>
    </w:p>
    <w:tbl>
      <w:tblPr>
        <w:tblW w:w="105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77"/>
        <w:gridCol w:w="4875"/>
        <w:gridCol w:w="1445"/>
      </w:tblGrid>
      <w:tr w:rsidR="006F159C" w:rsidRPr="003D1C86" w14:paraId="62BB4D5F" w14:textId="77777777" w:rsidTr="00F307CE">
        <w:trPr>
          <w:trHeight w:val="530"/>
        </w:trPr>
        <w:tc>
          <w:tcPr>
            <w:tcW w:w="4277" w:type="dxa"/>
            <w:shd w:val="pct5" w:color="auto" w:fill="auto"/>
          </w:tcPr>
          <w:p w14:paraId="0D22ED5E" w14:textId="77777777" w:rsidR="006F159C" w:rsidRPr="003D1C86" w:rsidRDefault="006F159C" w:rsidP="00F307CE">
            <w:pPr>
              <w:ind w:left="0"/>
              <w:jc w:val="center"/>
              <w:rPr>
                <w:b/>
                <w:sz w:val="28"/>
                <w:szCs w:val="28"/>
              </w:rPr>
            </w:pPr>
            <w:r w:rsidRPr="003D1C86">
              <w:rPr>
                <w:b/>
                <w:sz w:val="28"/>
                <w:szCs w:val="28"/>
              </w:rPr>
              <w:t>Hành động của tác nhân</w:t>
            </w:r>
          </w:p>
        </w:tc>
        <w:tc>
          <w:tcPr>
            <w:tcW w:w="4875" w:type="dxa"/>
            <w:shd w:val="pct5" w:color="auto" w:fill="auto"/>
          </w:tcPr>
          <w:p w14:paraId="0FF8E207" w14:textId="77777777" w:rsidR="006F159C" w:rsidRPr="003D1C86" w:rsidRDefault="006F159C" w:rsidP="00F307CE">
            <w:pPr>
              <w:ind w:left="0"/>
              <w:jc w:val="center"/>
              <w:rPr>
                <w:b/>
                <w:sz w:val="28"/>
                <w:szCs w:val="28"/>
              </w:rPr>
            </w:pPr>
            <w:r w:rsidRPr="003D1C86">
              <w:rPr>
                <w:b/>
                <w:sz w:val="28"/>
                <w:szCs w:val="28"/>
              </w:rPr>
              <w:t>Phản ứng của hệ thống</w:t>
            </w:r>
          </w:p>
        </w:tc>
        <w:tc>
          <w:tcPr>
            <w:tcW w:w="1445" w:type="dxa"/>
            <w:shd w:val="pct5" w:color="auto" w:fill="auto"/>
          </w:tcPr>
          <w:p w14:paraId="5A03E6D5" w14:textId="77777777" w:rsidR="006F159C" w:rsidRPr="003D1C86" w:rsidRDefault="006F159C" w:rsidP="00F307CE">
            <w:pPr>
              <w:ind w:left="0"/>
              <w:jc w:val="center"/>
              <w:rPr>
                <w:b/>
                <w:sz w:val="28"/>
                <w:szCs w:val="28"/>
              </w:rPr>
            </w:pPr>
            <w:r w:rsidRPr="003D1C86">
              <w:rPr>
                <w:b/>
                <w:sz w:val="28"/>
                <w:szCs w:val="28"/>
              </w:rPr>
              <w:t>Dữ liệu liên quan (C/R/U/D)</w:t>
            </w:r>
          </w:p>
        </w:tc>
      </w:tr>
      <w:tr w:rsidR="006F159C" w:rsidRPr="003D1C86" w14:paraId="256EEA04" w14:textId="77777777" w:rsidTr="00F307CE">
        <w:tc>
          <w:tcPr>
            <w:tcW w:w="4277" w:type="dxa"/>
          </w:tcPr>
          <w:p w14:paraId="4694271A" w14:textId="38480DCC" w:rsidR="006F159C" w:rsidRPr="003D1C86" w:rsidRDefault="006F159C" w:rsidP="00F307CE">
            <w:pPr>
              <w:pStyle w:val="Sothutu-1so"/>
              <w:numPr>
                <w:ilvl w:val="0"/>
                <w:numId w:val="0"/>
              </w:numPr>
              <w:rPr>
                <w:sz w:val="28"/>
                <w:szCs w:val="28"/>
              </w:rPr>
            </w:pPr>
            <w:r w:rsidRPr="003D1C86">
              <w:rPr>
                <w:sz w:val="28"/>
                <w:szCs w:val="28"/>
              </w:rPr>
              <w:t xml:space="preserve">1. SYSTEM ADMIN, SALES ADMIN, </w:t>
            </w:r>
            <w:r w:rsidR="005117D6" w:rsidRPr="003D1C86">
              <w:rPr>
                <w:sz w:val="28"/>
                <w:szCs w:val="28"/>
              </w:rPr>
              <w:t>GSBH</w:t>
            </w:r>
            <w:r w:rsidRPr="003D1C86">
              <w:rPr>
                <w:sz w:val="28"/>
                <w:szCs w:val="28"/>
              </w:rPr>
              <w:t xml:space="preserve"> vào Kế hoạch </w:t>
            </w:r>
            <w:r w:rsidRPr="005C6A0A">
              <w:rPr>
                <w:sz w:val="28"/>
                <w:szCs w:val="28"/>
              </w:rPr>
              <w:sym w:font="Wingdings" w:char="F0E0"/>
            </w:r>
            <w:r w:rsidRPr="005C6A0A">
              <w:rPr>
                <w:sz w:val="28"/>
                <w:szCs w:val="28"/>
              </w:rPr>
              <w:t xml:space="preserve"> Phân bổ chỉ tiêu NVBH</w:t>
            </w:r>
          </w:p>
        </w:tc>
        <w:tc>
          <w:tcPr>
            <w:tcW w:w="4875" w:type="dxa"/>
          </w:tcPr>
          <w:p w14:paraId="3CACF85F" w14:textId="4581F29E" w:rsidR="006F159C" w:rsidRPr="003D1C86" w:rsidRDefault="006F159C" w:rsidP="008633E7">
            <w:pPr>
              <w:pStyle w:val="Sothutu-1so"/>
              <w:numPr>
                <w:ilvl w:val="0"/>
                <w:numId w:val="20"/>
              </w:numPr>
              <w:rPr>
                <w:sz w:val="28"/>
                <w:szCs w:val="28"/>
              </w:rPr>
            </w:pPr>
            <w:r w:rsidRPr="003D1C86">
              <w:rPr>
                <w:sz w:val="28"/>
                <w:szCs w:val="28"/>
              </w:rPr>
              <w:t>Hệ thống hiển thị:</w:t>
            </w:r>
          </w:p>
          <w:p w14:paraId="52C12BE1" w14:textId="6166CB79" w:rsidR="006F159C" w:rsidRPr="003D1C86" w:rsidRDefault="006F159C" w:rsidP="00F307CE">
            <w:pPr>
              <w:pStyle w:val="Sothutu-1so"/>
              <w:numPr>
                <w:ilvl w:val="0"/>
                <w:numId w:val="0"/>
              </w:numPr>
              <w:ind w:left="360"/>
              <w:rPr>
                <w:sz w:val="28"/>
                <w:szCs w:val="28"/>
              </w:rPr>
            </w:pPr>
            <w:r w:rsidRPr="003D1C86">
              <w:rPr>
                <w:sz w:val="28"/>
                <w:szCs w:val="28"/>
              </w:rPr>
              <w:t xml:space="preserve">- Thông tin phân bổ chỉ tiêu ASO ở kỳ hiện tại </w:t>
            </w:r>
          </w:p>
          <w:p w14:paraId="57BD28A2"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Nếu thông tin đã được phân bổ trước đó thì hiển thị thông tin đã phân bổ, nếu chưa phân bổ thì các trường phân bổ để trống.</w:t>
            </w:r>
          </w:p>
          <w:p w14:paraId="0ECCBD26"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Cho phép tìm kiếm thông tin phân bổ</w:t>
            </w:r>
          </w:p>
          <w:p w14:paraId="5F811CAA" w14:textId="77777777" w:rsidR="006F159C" w:rsidRPr="003D1C86" w:rsidRDefault="006F159C" w:rsidP="00F307CE">
            <w:pPr>
              <w:pStyle w:val="Sothutu-1so"/>
              <w:numPr>
                <w:ilvl w:val="0"/>
                <w:numId w:val="0"/>
              </w:numPr>
              <w:ind w:left="360"/>
              <w:rPr>
                <w:sz w:val="28"/>
                <w:szCs w:val="28"/>
              </w:rPr>
            </w:pPr>
            <w:r w:rsidRPr="003D1C86">
              <w:rPr>
                <w:sz w:val="28"/>
                <w:szCs w:val="28"/>
              </w:rPr>
              <w:t xml:space="preserve">    + Cho phép phân bổ đối với kỳ &gt;= kỳ hiện tại. </w:t>
            </w:r>
          </w:p>
          <w:p w14:paraId="2F8CE455" w14:textId="7F130652" w:rsidR="00F307CE" w:rsidRPr="003D1C86" w:rsidRDefault="00F307CE" w:rsidP="00F307CE">
            <w:pPr>
              <w:pStyle w:val="Sothutu-1so"/>
              <w:numPr>
                <w:ilvl w:val="0"/>
                <w:numId w:val="0"/>
              </w:numPr>
              <w:ind w:left="882"/>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(Bị khoá)  khi vào phân bổ chọn kỳ = tháng hiện tại nhập thông tin phân bổ và chọn nút phân bổ. hiển thị cảnh báo “Chu kỳ phải lớn hơn chu kỳ hiện tại. Vui lòng chọn lại” Nếu phân bổ cho kỳ &gt; kỳ hiện tại thì vẫn cho phân bổ.</w:t>
            </w:r>
          </w:p>
          <w:p w14:paraId="2D665582" w14:textId="7D209944" w:rsidR="00F307CE" w:rsidRPr="003D1C86" w:rsidRDefault="00F307CE" w:rsidP="00F307CE">
            <w:pPr>
              <w:pStyle w:val="Sothutu-1so"/>
              <w:numPr>
                <w:ilvl w:val="0"/>
                <w:numId w:val="0"/>
              </w:numPr>
              <w:ind w:left="435"/>
              <w:rPr>
                <w:sz w:val="28"/>
                <w:szCs w:val="28"/>
              </w:rPr>
            </w:pPr>
            <w:r w:rsidRPr="003D1C86">
              <w:rPr>
                <w:sz w:val="28"/>
                <w:szCs w:val="28"/>
              </w:rPr>
              <w:t xml:space="preserve">          + Đối với acc </w:t>
            </w:r>
            <w:r w:rsidR="005117D6" w:rsidRPr="003D1C86">
              <w:rPr>
                <w:sz w:val="28"/>
                <w:szCs w:val="28"/>
              </w:rPr>
              <w:t>GSBH</w:t>
            </w:r>
            <w:r w:rsidRPr="003D1C86">
              <w:rPr>
                <w:sz w:val="28"/>
                <w:szCs w:val="28"/>
              </w:rPr>
              <w:t xml:space="preserve"> (Bị khoá) vào phân bổ bằng cách  import file chỉ được import phân bổ cho kỳ &gt; kỳ hiện tại. (Cảnh báo lỗi đối với phân bổ trong tháng, không lưu thông tin)</w:t>
            </w:r>
          </w:p>
          <w:p w14:paraId="773598FF" w14:textId="577D674E" w:rsidR="006F159C" w:rsidRPr="003D1C86" w:rsidRDefault="00F307CE" w:rsidP="00F307CE">
            <w:pPr>
              <w:pStyle w:val="Sothutu-1so"/>
              <w:numPr>
                <w:ilvl w:val="0"/>
                <w:numId w:val="0"/>
              </w:numPr>
              <w:rPr>
                <w:sz w:val="28"/>
                <w:szCs w:val="28"/>
              </w:rPr>
            </w:pPr>
            <w:r w:rsidRPr="003D1C86">
              <w:rPr>
                <w:sz w:val="28"/>
                <w:szCs w:val="28"/>
              </w:rPr>
              <w:lastRenderedPageBreak/>
              <w:t xml:space="preserve">+ Đối với acc </w:t>
            </w:r>
            <w:r w:rsidR="005117D6" w:rsidRPr="003D1C86">
              <w:rPr>
                <w:sz w:val="28"/>
                <w:szCs w:val="28"/>
              </w:rPr>
              <w:t>GSBH</w:t>
            </w:r>
            <w:r w:rsidRPr="003D1C86">
              <w:rPr>
                <w:sz w:val="28"/>
                <w:szCs w:val="28"/>
              </w:rPr>
              <w:t xml:space="preserve"> (không bị  khoá) vào thì vẫn được phân bổ ở kỳ &gt; = kỳ hiện tại </w:t>
            </w:r>
          </w:p>
        </w:tc>
        <w:tc>
          <w:tcPr>
            <w:tcW w:w="1445" w:type="dxa"/>
          </w:tcPr>
          <w:p w14:paraId="5E3B5669" w14:textId="77777777" w:rsidR="006F159C" w:rsidRPr="003D1C86" w:rsidRDefault="006F159C" w:rsidP="00F307CE">
            <w:pPr>
              <w:ind w:left="0"/>
              <w:jc w:val="both"/>
              <w:rPr>
                <w:sz w:val="28"/>
                <w:szCs w:val="28"/>
              </w:rPr>
            </w:pPr>
            <w:r w:rsidRPr="003D1C86">
              <w:rPr>
                <w:sz w:val="28"/>
                <w:szCs w:val="28"/>
              </w:rPr>
              <w:lastRenderedPageBreak/>
              <w:t>R</w:t>
            </w:r>
          </w:p>
        </w:tc>
      </w:tr>
    </w:tbl>
    <w:p w14:paraId="43C23045" w14:textId="77777777" w:rsidR="006F159C" w:rsidRPr="003D1C86" w:rsidRDefault="006F159C" w:rsidP="006F159C">
      <w:pPr>
        <w:pStyle w:val="BodyText"/>
        <w:rPr>
          <w:sz w:val="28"/>
          <w:szCs w:val="28"/>
          <w:lang w:eastAsia="ar-SA"/>
        </w:rPr>
      </w:pPr>
    </w:p>
    <w:p w14:paraId="10530D7E" w14:textId="2EB6A1A8" w:rsidR="00CB7041" w:rsidRPr="003D1C86" w:rsidRDefault="00D00D86" w:rsidP="00F17FBD">
      <w:pPr>
        <w:pStyle w:val="Heading2"/>
        <w:numPr>
          <w:ilvl w:val="0"/>
          <w:numId w:val="0"/>
        </w:numPr>
        <w:ind w:left="576"/>
        <w:rPr>
          <w:rPrChange w:id="1020" w:author="Chungpth" w:date="2021-08-17T15:49:00Z">
            <w:rPr>
              <w:highlight w:val="yellow"/>
            </w:rPr>
          </w:rPrChange>
        </w:rPr>
      </w:pPr>
      <w:bookmarkStart w:id="1021" w:name="_Toc77785440"/>
      <w:bookmarkStart w:id="1022" w:name="_Toc71097891"/>
      <w:bookmarkStart w:id="1023" w:name="_Toc71097892"/>
      <w:r w:rsidRPr="003D1C86">
        <w:rPr>
          <w:rPrChange w:id="1024" w:author="Chungpth" w:date="2021-08-17T15:49:00Z">
            <w:rPr>
              <w:highlight w:val="yellow"/>
            </w:rPr>
          </w:rPrChange>
        </w:rPr>
        <w:t>3.</w:t>
      </w:r>
      <w:r w:rsidR="009C3400" w:rsidRPr="003D1C86">
        <w:rPr>
          <w:rPrChange w:id="1025" w:author="Chungpth" w:date="2021-08-17T15:49:00Z">
            <w:rPr>
              <w:highlight w:val="yellow"/>
            </w:rPr>
          </w:rPrChange>
        </w:rPr>
        <w:t>10</w:t>
      </w:r>
      <w:r w:rsidRPr="003D1C86">
        <w:rPr>
          <w:rPrChange w:id="1026" w:author="Chungpth" w:date="2021-08-17T15:49:00Z">
            <w:rPr>
              <w:highlight w:val="yellow"/>
            </w:rPr>
          </w:rPrChange>
        </w:rPr>
        <w:t xml:space="preserve"> </w:t>
      </w:r>
      <w:r w:rsidR="00CB7041" w:rsidRPr="003D1C86">
        <w:rPr>
          <w:rPrChange w:id="1027" w:author="Chungpth" w:date="2021-08-17T15:49:00Z">
            <w:rPr>
              <w:highlight w:val="yellow"/>
            </w:rPr>
          </w:rPrChange>
        </w:rPr>
        <w:t>Khoá/ mở khoá acc giám sát từ mồng 05 hàng tháng.</w:t>
      </w:r>
      <w:bookmarkEnd w:id="102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CB7041" w:rsidRPr="003D1C86" w14:paraId="6E978E97"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5D394A80" w14:textId="77777777" w:rsidR="00CB7041" w:rsidRPr="003D1C86" w:rsidRDefault="00CB7041"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9EC0563" w14:textId="378D2A6D" w:rsidR="00CB7041" w:rsidRPr="003D1C86" w:rsidRDefault="00E53939" w:rsidP="00495F45">
            <w:pPr>
              <w:pStyle w:val="BodyText"/>
              <w:ind w:left="0"/>
              <w:rPr>
                <w:color w:val="984806"/>
                <w:sz w:val="28"/>
                <w:szCs w:val="28"/>
                <w:lang w:eastAsia="ar-SA"/>
              </w:rPr>
            </w:pPr>
            <w:r w:rsidRPr="003D1C86">
              <w:rPr>
                <w:color w:val="984806"/>
                <w:sz w:val="28"/>
                <w:szCs w:val="28"/>
                <w:lang w:eastAsia="ar-SA"/>
              </w:rPr>
              <w:t xml:space="preserve">Mặc đinh khoá phân bổ đối với acc </w:t>
            </w:r>
            <w:r w:rsidR="005117D6" w:rsidRPr="003D1C86">
              <w:rPr>
                <w:color w:val="984806"/>
                <w:sz w:val="28"/>
                <w:szCs w:val="28"/>
                <w:lang w:eastAsia="ar-SA"/>
              </w:rPr>
              <w:t>GSBH</w:t>
            </w:r>
            <w:r w:rsidRPr="003D1C86">
              <w:rPr>
                <w:color w:val="984806"/>
                <w:sz w:val="28"/>
                <w:szCs w:val="28"/>
                <w:lang w:eastAsia="ar-SA"/>
              </w:rPr>
              <w:t xml:space="preserve"> từ 05 hàng tháng.</w:t>
            </w:r>
          </w:p>
        </w:tc>
      </w:tr>
      <w:tr w:rsidR="00CB7041" w:rsidRPr="003D1C86" w14:paraId="7AB09EB1" w14:textId="77777777" w:rsidTr="00495F45">
        <w:trPr>
          <w:trHeight w:val="284"/>
          <w:jc w:val="center"/>
        </w:trPr>
        <w:tc>
          <w:tcPr>
            <w:tcW w:w="1590" w:type="pct"/>
            <w:tcBorders>
              <w:left w:val="single" w:sz="18" w:space="0" w:color="808080"/>
            </w:tcBorders>
            <w:shd w:val="clear" w:color="auto" w:fill="F3F3F3"/>
            <w:vAlign w:val="center"/>
          </w:tcPr>
          <w:p w14:paraId="474618C9" w14:textId="77777777" w:rsidR="00CB7041" w:rsidRPr="003D1C86" w:rsidRDefault="00CB7041" w:rsidP="00495F45">
            <w:pPr>
              <w:ind w:left="142"/>
              <w:rPr>
                <w:b/>
                <w:sz w:val="28"/>
                <w:szCs w:val="28"/>
              </w:rPr>
            </w:pPr>
            <w:r w:rsidRPr="003D1C86">
              <w:rPr>
                <w:b/>
                <w:sz w:val="28"/>
                <w:szCs w:val="28"/>
              </w:rPr>
              <w:t>Mô tả</w:t>
            </w:r>
          </w:p>
        </w:tc>
        <w:tc>
          <w:tcPr>
            <w:tcW w:w="3410" w:type="pct"/>
            <w:tcBorders>
              <w:right w:val="single" w:sz="18" w:space="0" w:color="808080"/>
            </w:tcBorders>
            <w:vAlign w:val="center"/>
          </w:tcPr>
          <w:p w14:paraId="78B32E30" w14:textId="77777777" w:rsidR="00E53939" w:rsidRPr="003D1C86" w:rsidRDefault="00E53939" w:rsidP="008633E7">
            <w:pPr>
              <w:pStyle w:val="ListParagraph"/>
              <w:widowControl/>
              <w:numPr>
                <w:ilvl w:val="0"/>
                <w:numId w:val="11"/>
              </w:numPr>
              <w:spacing w:before="0" w:line="240" w:lineRule="auto"/>
              <w:rPr>
                <w:snapToGrid/>
                <w:color w:val="000000"/>
                <w:sz w:val="28"/>
                <w:szCs w:val="28"/>
              </w:rPr>
            </w:pPr>
            <w:r w:rsidRPr="003D1C86">
              <w:rPr>
                <w:snapToGrid/>
                <w:color w:val="000000"/>
                <w:sz w:val="28"/>
                <w:szCs w:val="28"/>
              </w:rPr>
              <w:t>Hệ thống chạy tiến trình tự động:</w:t>
            </w:r>
          </w:p>
          <w:p w14:paraId="0CFFDF7A" w14:textId="77777777" w:rsidR="00E53939" w:rsidRPr="003D1C86" w:rsidRDefault="00E53939" w:rsidP="008633E7">
            <w:pPr>
              <w:pStyle w:val="ListParagraph"/>
              <w:widowControl/>
              <w:numPr>
                <w:ilvl w:val="1"/>
                <w:numId w:val="11"/>
              </w:numPr>
              <w:spacing w:before="0" w:line="240" w:lineRule="auto"/>
              <w:rPr>
                <w:snapToGrid/>
                <w:color w:val="000000"/>
                <w:sz w:val="28"/>
                <w:szCs w:val="28"/>
              </w:rPr>
            </w:pPr>
            <w:r w:rsidRPr="003D1C86">
              <w:rPr>
                <w:snapToGrid/>
                <w:color w:val="000000"/>
                <w:sz w:val="28"/>
                <w:szCs w:val="28"/>
              </w:rPr>
              <w:t>Từ 24h00 ngày mồng 4 hàng tháng: Khóa chức năng phân bổ tất cả user Giám sát đang mở khoá phân bổ.</w:t>
            </w:r>
          </w:p>
          <w:p w14:paraId="4F2CFE7F" w14:textId="079B651C" w:rsidR="00E53939" w:rsidRPr="003D1C86" w:rsidDel="00D75D15" w:rsidRDefault="00E53939" w:rsidP="008633E7">
            <w:pPr>
              <w:pStyle w:val="ListParagraph"/>
              <w:widowControl/>
              <w:numPr>
                <w:ilvl w:val="1"/>
                <w:numId w:val="11"/>
              </w:numPr>
              <w:spacing w:before="0" w:line="240" w:lineRule="auto"/>
              <w:rPr>
                <w:del w:id="1028" w:author="Chungpth" w:date="2021-08-17T15:44:00Z"/>
                <w:snapToGrid/>
                <w:color w:val="000000"/>
                <w:sz w:val="28"/>
                <w:szCs w:val="28"/>
              </w:rPr>
            </w:pPr>
            <w:del w:id="1029" w:author="Chungpth" w:date="2021-08-17T15:44:00Z">
              <w:r w:rsidRPr="003D1C86" w:rsidDel="00D75D15">
                <w:rPr>
                  <w:snapToGrid/>
                  <w:color w:val="000000"/>
                  <w:sz w:val="28"/>
                  <w:szCs w:val="28"/>
                </w:rPr>
                <w:delText>Từ 24h00 ngày cuối cùng của tháng: Mở khoá phân bổ đối với tất cả user Giám sát đang bị khoá phân bổ.</w:delText>
              </w:r>
            </w:del>
          </w:p>
          <w:p w14:paraId="6731C071" w14:textId="0E309C3E" w:rsidR="00CB7041" w:rsidRPr="003D1C86" w:rsidRDefault="00E53939" w:rsidP="00E53939">
            <w:pPr>
              <w:pStyle w:val="BodyText"/>
              <w:ind w:left="0"/>
              <w:rPr>
                <w:color w:val="984806"/>
                <w:sz w:val="28"/>
                <w:szCs w:val="28"/>
                <w:lang w:eastAsia="ar-SA"/>
              </w:rPr>
            </w:pPr>
            <w:r w:rsidRPr="003D1C86">
              <w:rPr>
                <w:snapToGrid/>
                <w:color w:val="000000"/>
                <w:sz w:val="28"/>
                <w:szCs w:val="28"/>
              </w:rPr>
              <w:t>Trong thời gian bị khoá phân bổ user giám sát không thực hiện được cả 3 chức năng: Phân bổ chỉ tiêu NVBH, phân bổ chỉ tiêu KPI, phân bổ chỉ tiêu ASO cho kỳ hiện tại.</w:t>
            </w:r>
          </w:p>
        </w:tc>
      </w:tr>
      <w:tr w:rsidR="00CB7041" w:rsidRPr="003D1C86" w14:paraId="6A4012ED" w14:textId="77777777" w:rsidTr="00495F45">
        <w:trPr>
          <w:trHeight w:val="395"/>
          <w:jc w:val="center"/>
        </w:trPr>
        <w:tc>
          <w:tcPr>
            <w:tcW w:w="1590" w:type="pct"/>
            <w:tcBorders>
              <w:left w:val="single" w:sz="18" w:space="0" w:color="808080"/>
            </w:tcBorders>
            <w:shd w:val="clear" w:color="auto" w:fill="F3F3F3"/>
            <w:vAlign w:val="center"/>
          </w:tcPr>
          <w:p w14:paraId="64C4DEDD" w14:textId="77777777" w:rsidR="00CB7041" w:rsidRPr="003D1C86" w:rsidRDefault="00CB7041"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6FA6BA25" w14:textId="239109C5" w:rsidR="00CB7041" w:rsidRPr="003D1C86" w:rsidRDefault="00CB7041" w:rsidP="00E53939">
            <w:pPr>
              <w:ind w:left="0"/>
              <w:rPr>
                <w:sz w:val="28"/>
                <w:szCs w:val="28"/>
              </w:rPr>
            </w:pPr>
            <w:r w:rsidRPr="003D1C86">
              <w:rPr>
                <w:color w:val="984806"/>
                <w:sz w:val="28"/>
                <w:szCs w:val="28"/>
              </w:rPr>
              <w:t xml:space="preserve">- </w:t>
            </w:r>
            <w:r w:rsidR="00E53939" w:rsidRPr="003D1C86">
              <w:rPr>
                <w:color w:val="984806"/>
                <w:sz w:val="28"/>
                <w:szCs w:val="28"/>
              </w:rPr>
              <w:t>Hệ thống tự khoá</w:t>
            </w:r>
          </w:p>
        </w:tc>
      </w:tr>
      <w:tr w:rsidR="00CB7041" w:rsidRPr="003D1C86" w14:paraId="75E197A3" w14:textId="77777777" w:rsidTr="00495F45">
        <w:trPr>
          <w:trHeight w:val="902"/>
          <w:jc w:val="center"/>
        </w:trPr>
        <w:tc>
          <w:tcPr>
            <w:tcW w:w="1590" w:type="pct"/>
            <w:tcBorders>
              <w:left w:val="single" w:sz="18" w:space="0" w:color="808080"/>
            </w:tcBorders>
            <w:shd w:val="clear" w:color="auto" w:fill="F3F3F3"/>
            <w:vAlign w:val="center"/>
          </w:tcPr>
          <w:p w14:paraId="3723071C" w14:textId="77777777" w:rsidR="00CB7041" w:rsidRPr="003D1C86" w:rsidRDefault="00CB7041"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55D47E0F" w14:textId="04CB2009" w:rsidR="00F307CE" w:rsidRPr="003D1C86" w:rsidRDefault="00F307CE" w:rsidP="00F307CE">
            <w:pPr>
              <w:pStyle w:val="BodyText"/>
              <w:ind w:left="0"/>
              <w:rPr>
                <w:sz w:val="28"/>
                <w:szCs w:val="28"/>
              </w:rPr>
            </w:pPr>
            <w:r w:rsidRPr="003D1C86">
              <w:rPr>
                <w:sz w:val="28"/>
                <w:szCs w:val="28"/>
              </w:rPr>
              <w:t>Tiến trình hoạt động</w:t>
            </w:r>
          </w:p>
          <w:p w14:paraId="53F4EAD4" w14:textId="217AF7C0" w:rsidR="00CB7041" w:rsidRPr="003D1C86" w:rsidRDefault="00CB7041" w:rsidP="00495F45">
            <w:pPr>
              <w:pStyle w:val="BodyText"/>
              <w:ind w:left="0"/>
              <w:rPr>
                <w:sz w:val="28"/>
                <w:szCs w:val="28"/>
              </w:rPr>
            </w:pPr>
          </w:p>
        </w:tc>
      </w:tr>
      <w:tr w:rsidR="00CB7041" w:rsidRPr="003D1C86" w14:paraId="2C19CECF"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6A833323" w14:textId="77777777" w:rsidR="00CB7041" w:rsidRPr="003D1C86" w:rsidRDefault="00CB7041"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CD1BAE0" w14:textId="19AFBF1C" w:rsidR="00CB7041" w:rsidRPr="003D1C86" w:rsidRDefault="00F307CE" w:rsidP="00495F45">
            <w:pPr>
              <w:pStyle w:val="BodyText"/>
              <w:ind w:left="0"/>
              <w:rPr>
                <w:sz w:val="28"/>
                <w:szCs w:val="28"/>
                <w:lang w:eastAsia="ar-SA"/>
              </w:rPr>
            </w:pPr>
            <w:r w:rsidRPr="003D1C86">
              <w:rPr>
                <w:sz w:val="28"/>
                <w:szCs w:val="28"/>
                <w:lang w:eastAsia="ar-SA"/>
              </w:rPr>
              <w:t xml:space="preserve">Acc </w:t>
            </w:r>
            <w:r w:rsidR="005117D6" w:rsidRPr="003D1C86">
              <w:rPr>
                <w:sz w:val="28"/>
                <w:szCs w:val="28"/>
                <w:lang w:eastAsia="ar-SA"/>
              </w:rPr>
              <w:t>GSBH</w:t>
            </w:r>
            <w:r w:rsidRPr="003D1C86">
              <w:rPr>
                <w:sz w:val="28"/>
                <w:szCs w:val="28"/>
                <w:lang w:eastAsia="ar-SA"/>
              </w:rPr>
              <w:t xml:space="preserve"> bị khoá </w:t>
            </w:r>
            <w:ins w:id="1030" w:author="Chungpth" w:date="2021-08-17T15:49:00Z">
              <w:r w:rsidR="003D1C86" w:rsidRPr="003D1C86">
                <w:rPr>
                  <w:sz w:val="28"/>
                  <w:szCs w:val="28"/>
                  <w:lang w:eastAsia="ar-SA"/>
                </w:rPr>
                <w:t xml:space="preserve">khi </w:t>
              </w:r>
            </w:ins>
            <w:del w:id="1031" w:author="Chungpth" w:date="2021-08-17T15:49:00Z">
              <w:r w:rsidRPr="003D1C86" w:rsidDel="003D1C86">
                <w:rPr>
                  <w:sz w:val="28"/>
                  <w:szCs w:val="28"/>
                  <w:lang w:eastAsia="ar-SA"/>
                </w:rPr>
                <w:delText xml:space="preserve">sau </w:delText>
              </w:r>
            </w:del>
            <w:r w:rsidR="008B6753" w:rsidRPr="003D1C86">
              <w:rPr>
                <w:sz w:val="28"/>
                <w:szCs w:val="28"/>
                <w:lang w:eastAsia="ar-SA"/>
              </w:rPr>
              <w:t>hết ngày</w:t>
            </w:r>
            <w:r w:rsidRPr="003D1C86">
              <w:rPr>
                <w:sz w:val="28"/>
                <w:szCs w:val="28"/>
                <w:lang w:eastAsia="ar-SA"/>
              </w:rPr>
              <w:t xml:space="preserve"> 04 hàng tháng.</w:t>
            </w:r>
          </w:p>
          <w:p w14:paraId="464DA759" w14:textId="6BE02AC3" w:rsidR="00F307CE" w:rsidRPr="003D1C86" w:rsidRDefault="00F307CE" w:rsidP="00495F45">
            <w:pPr>
              <w:pStyle w:val="BodyText"/>
              <w:ind w:left="0"/>
              <w:rPr>
                <w:sz w:val="28"/>
                <w:szCs w:val="28"/>
                <w:lang w:eastAsia="ar-SA"/>
              </w:rPr>
            </w:pPr>
            <w:del w:id="1032" w:author="Chungpth" w:date="2021-08-17T15:44:00Z">
              <w:r w:rsidRPr="003D1C86" w:rsidDel="00D75D15">
                <w:rPr>
                  <w:sz w:val="28"/>
                  <w:szCs w:val="28"/>
                  <w:lang w:eastAsia="ar-SA"/>
                </w:rPr>
                <w:delText xml:space="preserve">Acc </w:delText>
              </w:r>
              <w:r w:rsidR="005117D6" w:rsidRPr="003D1C86" w:rsidDel="00D75D15">
                <w:rPr>
                  <w:sz w:val="28"/>
                  <w:szCs w:val="28"/>
                  <w:lang w:eastAsia="ar-SA"/>
                </w:rPr>
                <w:delText>GSBH</w:delText>
              </w:r>
              <w:r w:rsidRPr="003D1C86" w:rsidDel="00D75D15">
                <w:rPr>
                  <w:sz w:val="28"/>
                  <w:szCs w:val="28"/>
                  <w:lang w:eastAsia="ar-SA"/>
                </w:rPr>
                <w:delText xml:space="preserve"> được mở khoá từ ngày </w:delText>
              </w:r>
              <w:r w:rsidR="00A747EC" w:rsidRPr="003D1C86" w:rsidDel="00D75D15">
                <w:rPr>
                  <w:sz w:val="28"/>
                  <w:szCs w:val="28"/>
                  <w:lang w:eastAsia="ar-SA"/>
                </w:rPr>
                <w:delText>đầu tiên của tháng.</w:delText>
              </w:r>
            </w:del>
          </w:p>
        </w:tc>
      </w:tr>
      <w:tr w:rsidR="00CB7041" w:rsidRPr="003D1C86" w14:paraId="7AFD3200"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751FADFE" w14:textId="77777777" w:rsidR="00CB7041" w:rsidRPr="003D1C86" w:rsidRDefault="00CB7041"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B62DE76" w14:textId="77777777" w:rsidR="00CB7041" w:rsidRPr="003D1C86" w:rsidRDefault="00CB7041" w:rsidP="00495F45">
            <w:pPr>
              <w:pStyle w:val="BodyText"/>
              <w:ind w:left="0"/>
              <w:rPr>
                <w:sz w:val="28"/>
                <w:szCs w:val="28"/>
                <w:lang w:eastAsia="ar-SA"/>
              </w:rPr>
            </w:pPr>
            <w:r w:rsidRPr="003D1C86">
              <w:rPr>
                <w:sz w:val="28"/>
                <w:szCs w:val="28"/>
                <w:lang w:eastAsia="ar-SA"/>
              </w:rPr>
              <w:t>-N/A</w:t>
            </w:r>
          </w:p>
        </w:tc>
      </w:tr>
      <w:tr w:rsidR="00CB7041" w:rsidRPr="003D1C86" w14:paraId="10241B7D"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5E7421BC" w14:textId="77777777" w:rsidR="00CB7041" w:rsidRPr="003D1C86" w:rsidRDefault="00CB7041" w:rsidP="00495F45">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15EF15CD" w14:textId="7B2F9B61" w:rsidR="00CB7041" w:rsidRPr="003D1C86" w:rsidRDefault="00CB7041" w:rsidP="00495F45">
            <w:pPr>
              <w:pStyle w:val="BodyText"/>
              <w:ind w:left="0"/>
              <w:rPr>
                <w:sz w:val="28"/>
                <w:szCs w:val="28"/>
              </w:rPr>
            </w:pPr>
          </w:p>
        </w:tc>
      </w:tr>
    </w:tbl>
    <w:p w14:paraId="543F3EDC" w14:textId="77777777" w:rsidR="00CB7041" w:rsidRPr="003D1C86" w:rsidRDefault="00CB7041" w:rsidP="00CB7041">
      <w:pPr>
        <w:pStyle w:val="InfoBlue"/>
        <w:spacing w:after="0"/>
        <w:ind w:left="0"/>
        <w:rPr>
          <w:rFonts w:ascii="Times New Roman" w:hAnsi="Times New Roman" w:cs="Times New Roman"/>
          <w:i/>
          <w:sz w:val="28"/>
          <w:szCs w:val="28"/>
        </w:rPr>
      </w:pPr>
    </w:p>
    <w:p w14:paraId="63851607" w14:textId="77777777" w:rsidR="00CB7041" w:rsidRPr="003D1C86" w:rsidRDefault="00CB7041" w:rsidP="00CB7041">
      <w:pPr>
        <w:widowControl/>
        <w:spacing w:before="0" w:line="240" w:lineRule="auto"/>
        <w:ind w:left="0"/>
        <w:rPr>
          <w:snapToGrid/>
          <w:color w:val="000000"/>
          <w:sz w:val="28"/>
          <w:szCs w:val="28"/>
        </w:rPr>
      </w:pPr>
    </w:p>
    <w:p w14:paraId="6F496583" w14:textId="11F0FEB8" w:rsidR="00122300" w:rsidRPr="003D1C86" w:rsidRDefault="00D00D86" w:rsidP="00F17FBD">
      <w:pPr>
        <w:pStyle w:val="Heading2"/>
        <w:numPr>
          <w:ilvl w:val="0"/>
          <w:numId w:val="0"/>
        </w:numPr>
        <w:ind w:left="576"/>
        <w:rPr>
          <w:rPrChange w:id="1033" w:author="Chungpth" w:date="2021-08-17T15:49:00Z">
            <w:rPr>
              <w:highlight w:val="yellow"/>
            </w:rPr>
          </w:rPrChange>
        </w:rPr>
      </w:pPr>
      <w:bookmarkStart w:id="1034" w:name="_Toc77785441"/>
      <w:bookmarkEnd w:id="1022"/>
      <w:bookmarkEnd w:id="1023"/>
      <w:r w:rsidRPr="003D1C86">
        <w:rPr>
          <w:rPrChange w:id="1035" w:author="Chungpth" w:date="2021-08-17T15:49:00Z">
            <w:rPr>
              <w:highlight w:val="yellow"/>
            </w:rPr>
          </w:rPrChange>
        </w:rPr>
        <w:lastRenderedPageBreak/>
        <w:t>3.</w:t>
      </w:r>
      <w:r w:rsidR="009C3400" w:rsidRPr="003D1C86">
        <w:rPr>
          <w:rPrChange w:id="1036" w:author="Chungpth" w:date="2021-08-17T15:49:00Z">
            <w:rPr>
              <w:highlight w:val="yellow"/>
            </w:rPr>
          </w:rPrChange>
        </w:rPr>
        <w:t>11</w:t>
      </w:r>
      <w:r w:rsidRPr="003D1C86">
        <w:rPr>
          <w:rPrChange w:id="1037" w:author="Chungpth" w:date="2021-08-17T15:49:00Z">
            <w:rPr>
              <w:highlight w:val="yellow"/>
            </w:rPr>
          </w:rPrChange>
        </w:rPr>
        <w:t xml:space="preserve"> </w:t>
      </w:r>
      <w:r w:rsidR="00122300" w:rsidRPr="003D1C86">
        <w:rPr>
          <w:rPrChange w:id="1038" w:author="Chungpth" w:date="2021-08-17T15:49:00Z">
            <w:rPr>
              <w:highlight w:val="yellow"/>
            </w:rPr>
          </w:rPrChange>
        </w:rPr>
        <w:t>Kế hoạch làm việc</w:t>
      </w:r>
      <w:bookmarkEnd w:id="1034"/>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574BA692"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6DC849F3"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7C9E46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Kế hoạch làm việc</w:t>
            </w:r>
          </w:p>
        </w:tc>
      </w:tr>
      <w:tr w:rsidR="00122300" w:rsidRPr="003D1C86" w14:paraId="44EC8F2E" w14:textId="77777777" w:rsidTr="009E4099">
        <w:trPr>
          <w:trHeight w:val="284"/>
          <w:jc w:val="center"/>
        </w:trPr>
        <w:tc>
          <w:tcPr>
            <w:tcW w:w="1590" w:type="pct"/>
            <w:tcBorders>
              <w:left w:val="single" w:sz="18" w:space="0" w:color="808080"/>
            </w:tcBorders>
            <w:shd w:val="clear" w:color="auto" w:fill="F3F3F3"/>
            <w:vAlign w:val="center"/>
          </w:tcPr>
          <w:p w14:paraId="0C420B81"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5CC00CE2"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Chức năng cho phép người sử dụng:</w:t>
            </w:r>
          </w:p>
          <w:p w14:paraId="4EBB1CB5"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Xem kế hoạch làm việc từng ngày trong tháng</w:t>
            </w:r>
          </w:p>
          <w:p w14:paraId="7B49271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Tạo mới công việc trong ngày</w:t>
            </w:r>
          </w:p>
          <w:p w14:paraId="12A5F446" w14:textId="77777777" w:rsidR="00122300" w:rsidRPr="003D1C86" w:rsidRDefault="00122300" w:rsidP="00F0273D">
            <w:pPr>
              <w:pStyle w:val="BodyText"/>
              <w:ind w:left="0"/>
              <w:rPr>
                <w:color w:val="984806"/>
                <w:sz w:val="28"/>
                <w:szCs w:val="28"/>
                <w:lang w:eastAsia="ar-SA"/>
              </w:rPr>
            </w:pPr>
            <w:r w:rsidRPr="003D1C86">
              <w:rPr>
                <w:color w:val="984806"/>
                <w:sz w:val="28"/>
                <w:szCs w:val="28"/>
                <w:lang w:eastAsia="ar-SA"/>
              </w:rPr>
              <w:t xml:space="preserve">- Nhập file excel kế hoạch làm việc tháng </w:t>
            </w:r>
          </w:p>
          <w:p w14:paraId="406D874E" w14:textId="0D435711" w:rsidR="00721D70" w:rsidRPr="003D1C86" w:rsidRDefault="00721D70" w:rsidP="00F0273D">
            <w:pPr>
              <w:pStyle w:val="BodyText"/>
              <w:ind w:left="0"/>
              <w:rPr>
                <w:color w:val="984806"/>
                <w:sz w:val="28"/>
                <w:szCs w:val="28"/>
                <w:lang w:eastAsia="ar-SA"/>
              </w:rPr>
            </w:pPr>
            <w:r w:rsidRPr="003D1C86">
              <w:rPr>
                <w:color w:val="984806"/>
                <w:sz w:val="28"/>
                <w:szCs w:val="28"/>
                <w:lang w:eastAsia="ar-SA"/>
              </w:rPr>
              <w:t>Xuất file exel kế hoạch làm việc</w:t>
            </w:r>
          </w:p>
        </w:tc>
      </w:tr>
      <w:tr w:rsidR="00122300" w:rsidRPr="003D1C86" w14:paraId="0B953D43" w14:textId="77777777" w:rsidTr="009E4099">
        <w:trPr>
          <w:trHeight w:val="395"/>
          <w:jc w:val="center"/>
        </w:trPr>
        <w:tc>
          <w:tcPr>
            <w:tcW w:w="1590" w:type="pct"/>
            <w:tcBorders>
              <w:left w:val="single" w:sz="18" w:space="0" w:color="808080"/>
            </w:tcBorders>
            <w:shd w:val="clear" w:color="auto" w:fill="F3F3F3"/>
            <w:vAlign w:val="center"/>
          </w:tcPr>
          <w:p w14:paraId="423DBB5E" w14:textId="77777777" w:rsidR="00122300" w:rsidRPr="003D1C86" w:rsidRDefault="00122300" w:rsidP="009E40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46ACADF0" w14:textId="77777777" w:rsidR="00122300" w:rsidRDefault="00122300" w:rsidP="00E03573">
            <w:pPr>
              <w:ind w:left="0"/>
              <w:rPr>
                <w:ins w:id="1039" w:author="Chungpth" w:date="2021-08-19T21:30:00Z"/>
                <w:color w:val="984806"/>
                <w:sz w:val="28"/>
                <w:szCs w:val="28"/>
              </w:rPr>
            </w:pPr>
            <w:r w:rsidRPr="003D1C86">
              <w:rPr>
                <w:color w:val="984806"/>
                <w:sz w:val="28"/>
                <w:szCs w:val="28"/>
              </w:rPr>
              <w:t xml:space="preserve">- </w:t>
            </w:r>
            <w:commentRangeStart w:id="1040"/>
            <w:commentRangeStart w:id="1041"/>
            <w:r w:rsidRPr="003D1C86">
              <w:rPr>
                <w:color w:val="984806"/>
                <w:sz w:val="28"/>
                <w:szCs w:val="28"/>
              </w:rPr>
              <w:t>Người sử dụng:</w:t>
            </w:r>
            <w:r w:rsidRPr="003D1C86">
              <w:rPr>
                <w:sz w:val="28"/>
                <w:szCs w:val="28"/>
              </w:rPr>
              <w:t xml:space="preserve"> </w:t>
            </w:r>
            <w:r w:rsidRPr="003D1C86">
              <w:rPr>
                <w:color w:val="984806"/>
                <w:sz w:val="28"/>
                <w:szCs w:val="28"/>
              </w:rPr>
              <w:t xml:space="preserve">RSM, ASM, </w:t>
            </w:r>
            <w:r w:rsidR="005117D6" w:rsidRPr="003D1C86">
              <w:rPr>
                <w:color w:val="984806"/>
                <w:sz w:val="28"/>
                <w:szCs w:val="28"/>
              </w:rPr>
              <w:t>GSBH</w:t>
            </w:r>
            <w:commentRangeEnd w:id="1040"/>
            <w:r w:rsidR="00360864">
              <w:rPr>
                <w:rStyle w:val="CommentReference"/>
              </w:rPr>
              <w:commentReference w:id="1040"/>
            </w:r>
            <w:commentRangeEnd w:id="1041"/>
            <w:r w:rsidR="004D49DA">
              <w:rPr>
                <w:rStyle w:val="CommentReference"/>
              </w:rPr>
              <w:commentReference w:id="1041"/>
            </w:r>
          </w:p>
          <w:p w14:paraId="5549CEF4" w14:textId="6AFD88C8" w:rsidR="004D49DA" w:rsidRPr="003D1C86" w:rsidRDefault="004D49DA" w:rsidP="00E03573">
            <w:pPr>
              <w:ind w:left="0"/>
              <w:rPr>
                <w:sz w:val="28"/>
                <w:szCs w:val="28"/>
              </w:rPr>
            </w:pPr>
            <w:ins w:id="1042" w:author="Chungpth" w:date="2021-08-19T21:30:00Z">
              <w:r>
                <w:rPr>
                  <w:color w:val="984806"/>
                  <w:sz w:val="28"/>
                  <w:szCs w:val="28"/>
                </w:rPr>
                <w:t xml:space="preserve">- </w:t>
              </w:r>
              <w:r w:rsidRPr="004D49DA">
                <w:rPr>
                  <w:color w:val="984806"/>
                  <w:sz w:val="28"/>
                  <w:szCs w:val="28"/>
                  <w:rPrChange w:id="1043" w:author="Chungpth" w:date="2021-08-19T21:30:00Z">
                    <w:rPr/>
                  </w:rPrChange>
                </w:rPr>
                <w:t>Người được phân quyền vai trò HO xem/ xuất dữ liệu</w:t>
              </w:r>
            </w:ins>
          </w:p>
        </w:tc>
      </w:tr>
      <w:tr w:rsidR="00122300" w:rsidRPr="003D1C86" w14:paraId="5A0102FD" w14:textId="77777777" w:rsidTr="009E4099">
        <w:trPr>
          <w:trHeight w:val="1547"/>
          <w:jc w:val="center"/>
        </w:trPr>
        <w:tc>
          <w:tcPr>
            <w:tcW w:w="1590" w:type="pct"/>
            <w:tcBorders>
              <w:left w:val="single" w:sz="18" w:space="0" w:color="808080"/>
            </w:tcBorders>
            <w:shd w:val="clear" w:color="auto" w:fill="F3F3F3"/>
            <w:vAlign w:val="center"/>
          </w:tcPr>
          <w:p w14:paraId="775BE5EA" w14:textId="77777777" w:rsidR="00122300" w:rsidRPr="003D1C86" w:rsidRDefault="00122300"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B90332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06071D70"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6E45065C"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73DC91AD"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FCD9E05" w14:textId="77777777" w:rsidR="00122300" w:rsidRPr="003D1C86" w:rsidRDefault="00122300" w:rsidP="009E4099">
            <w:pPr>
              <w:pStyle w:val="BodyText"/>
              <w:ind w:left="0"/>
              <w:jc w:val="both"/>
              <w:rPr>
                <w:color w:val="984806"/>
                <w:sz w:val="28"/>
                <w:szCs w:val="28"/>
                <w:lang w:eastAsia="ar-SA"/>
              </w:rPr>
            </w:pPr>
            <w:r w:rsidRPr="003D1C86">
              <w:rPr>
                <w:color w:val="984806"/>
                <w:sz w:val="28"/>
                <w:szCs w:val="28"/>
                <w:lang w:eastAsia="ar-SA"/>
              </w:rPr>
              <w:t>-N/A</w:t>
            </w:r>
          </w:p>
          <w:p w14:paraId="3E340F8A" w14:textId="77777777" w:rsidR="00122300" w:rsidRPr="003D1C86" w:rsidRDefault="00122300" w:rsidP="009E4099">
            <w:pPr>
              <w:pStyle w:val="BodyText"/>
              <w:ind w:left="1800"/>
              <w:rPr>
                <w:color w:val="984806"/>
                <w:sz w:val="28"/>
                <w:szCs w:val="28"/>
                <w:lang w:eastAsia="ar-SA"/>
              </w:rPr>
            </w:pPr>
          </w:p>
        </w:tc>
      </w:tr>
      <w:tr w:rsidR="00122300" w:rsidRPr="003D1C86" w14:paraId="5E290906"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6911E078"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DDD4EE8" w14:textId="77777777" w:rsidR="00122300" w:rsidRPr="003D1C86" w:rsidRDefault="00122300" w:rsidP="009E4099">
            <w:pPr>
              <w:pStyle w:val="BodyText"/>
              <w:ind w:left="0"/>
              <w:rPr>
                <w:color w:val="C45911" w:themeColor="accent2" w:themeShade="BF"/>
                <w:sz w:val="28"/>
                <w:szCs w:val="28"/>
                <w:lang w:eastAsia="ar-SA"/>
              </w:rPr>
            </w:pPr>
            <w:r w:rsidRPr="003D1C86">
              <w:rPr>
                <w:color w:val="984806"/>
                <w:sz w:val="28"/>
                <w:szCs w:val="28"/>
                <w:lang w:eastAsia="ar-SA"/>
              </w:rPr>
              <w:t>-N/A</w:t>
            </w:r>
          </w:p>
        </w:tc>
      </w:tr>
      <w:tr w:rsidR="00122300" w:rsidRPr="003D1C86" w14:paraId="49F7748F"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74C1700"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6D1B4373" w14:textId="77777777" w:rsidR="00122300" w:rsidRPr="003D1C86" w:rsidRDefault="00122300" w:rsidP="009E4099">
            <w:pPr>
              <w:pStyle w:val="BodyText"/>
              <w:ind w:left="0"/>
              <w:rPr>
                <w:color w:val="C45911" w:themeColor="accent2" w:themeShade="BF"/>
                <w:sz w:val="28"/>
                <w:szCs w:val="28"/>
              </w:rPr>
            </w:pPr>
          </w:p>
        </w:tc>
      </w:tr>
    </w:tbl>
    <w:p w14:paraId="353F6D70" w14:textId="54531FC6"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44" w:name="_Toc77785442"/>
      <w:r w:rsidRPr="003D1C86">
        <w:rPr>
          <w:rFonts w:ascii="Times New Roman" w:hAnsi="Times New Roman"/>
          <w:sz w:val="28"/>
          <w:szCs w:val="28"/>
          <w:lang w:eastAsia="ar-SA"/>
        </w:rPr>
        <w:lastRenderedPageBreak/>
        <w:t xml:space="preserve">3.8.1 </w:t>
      </w:r>
      <w:r w:rsidR="00122300" w:rsidRPr="003D1C86">
        <w:rPr>
          <w:rFonts w:ascii="Times New Roman" w:hAnsi="Times New Roman"/>
          <w:sz w:val="28"/>
          <w:szCs w:val="28"/>
          <w:lang w:eastAsia="ar-SA"/>
        </w:rPr>
        <w:t>Màn hình chức năng</w:t>
      </w:r>
      <w:bookmarkEnd w:id="1044"/>
    </w:p>
    <w:p w14:paraId="5D563335" w14:textId="7FB983F5" w:rsidR="00122300" w:rsidRPr="003D1C86" w:rsidRDefault="00DD66DA" w:rsidP="00122300">
      <w:pPr>
        <w:rPr>
          <w:sz w:val="28"/>
          <w:szCs w:val="28"/>
        </w:rPr>
      </w:pPr>
      <w:r w:rsidRPr="006C48E9">
        <w:rPr>
          <w:noProof/>
          <w:sz w:val="28"/>
          <w:szCs w:val="28"/>
        </w:rPr>
        <w:drawing>
          <wp:inline distT="0" distB="0" distL="0" distR="0" wp14:anchorId="62E48A71" wp14:editId="2C60434E">
            <wp:extent cx="5943600" cy="2694748"/>
            <wp:effectExtent l="0" t="0" r="0" b="0"/>
            <wp:docPr id="43" name="Picture 43" descr="C:\Users\ChungPTH\AppData\Local\Temp\SNAGHTML9097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ungPTH\AppData\Local\Temp\SNAGHTML90970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94748"/>
                    </a:xfrm>
                    <a:prstGeom prst="rect">
                      <a:avLst/>
                    </a:prstGeom>
                    <a:noFill/>
                    <a:ln>
                      <a:noFill/>
                    </a:ln>
                  </pic:spPr>
                </pic:pic>
              </a:graphicData>
            </a:graphic>
          </wp:inline>
        </w:drawing>
      </w:r>
    </w:p>
    <w:p w14:paraId="4EF76A12" w14:textId="77777777" w:rsidR="00122300" w:rsidRPr="003D1C86" w:rsidRDefault="00122300" w:rsidP="009C03D9">
      <w:pPr>
        <w:ind w:left="0"/>
        <w:rPr>
          <w:sz w:val="28"/>
          <w:szCs w:val="28"/>
        </w:rPr>
      </w:pPr>
    </w:p>
    <w:p w14:paraId="04AD0B03" w14:textId="750CF88E" w:rsidR="00122300" w:rsidRPr="003D1C86" w:rsidRDefault="00122300" w:rsidP="00122300">
      <w:pPr>
        <w:pStyle w:val="Caption"/>
        <w:jc w:val="center"/>
        <w:rPr>
          <w:rFonts w:ascii="Times New Roman" w:hAnsi="Times New Roman"/>
          <w:noProof/>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45"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46"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5</w:t>
      </w:r>
      <w:r w:rsidR="00C605FC" w:rsidRPr="006C48E9">
        <w:rPr>
          <w:rFonts w:ascii="Times New Roman" w:hAnsi="Times New Roman"/>
          <w:noProof/>
          <w:sz w:val="28"/>
          <w:szCs w:val="28"/>
        </w:rPr>
        <w:fldChar w:fldCharType="end"/>
      </w:r>
      <w:r w:rsidRPr="003D1C86">
        <w:rPr>
          <w:rFonts w:ascii="Times New Roman" w:hAnsi="Times New Roman"/>
          <w:noProof/>
          <w:sz w:val="28"/>
          <w:szCs w:val="28"/>
        </w:rPr>
        <w:t xml:space="preserve"> Lịch làm việc tháng</w:t>
      </w:r>
    </w:p>
    <w:p w14:paraId="09014FE3" w14:textId="77777777" w:rsidR="009C03D9" w:rsidRPr="003D1C86" w:rsidRDefault="009C03D9" w:rsidP="009C03D9">
      <w:pPr>
        <w:rPr>
          <w:sz w:val="28"/>
          <w:szCs w:val="28"/>
        </w:rPr>
      </w:pPr>
    </w:p>
    <w:p w14:paraId="7D8C16BA" w14:textId="77777777" w:rsidR="00122300" w:rsidRPr="003D1C86" w:rsidRDefault="00122300" w:rsidP="00122300">
      <w:pPr>
        <w:keepNext/>
        <w:jc w:val="center"/>
        <w:rPr>
          <w:sz w:val="28"/>
          <w:szCs w:val="28"/>
        </w:rPr>
      </w:pPr>
      <w:r w:rsidRPr="006C48E9">
        <w:rPr>
          <w:noProof/>
          <w:snapToGrid/>
          <w:sz w:val="28"/>
          <w:szCs w:val="28"/>
        </w:rPr>
        <w:drawing>
          <wp:inline distT="0" distB="0" distL="0" distR="0" wp14:anchorId="29D85E47" wp14:editId="6CA5A295">
            <wp:extent cx="3591632" cy="2215662"/>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ich cv.png"/>
                    <pic:cNvPicPr/>
                  </pic:nvPicPr>
                  <pic:blipFill>
                    <a:blip r:embed="rId46">
                      <a:extLst>
                        <a:ext uri="{28A0092B-C50C-407E-A947-70E740481C1C}">
                          <a14:useLocalDpi xmlns:a14="http://schemas.microsoft.com/office/drawing/2010/main" val="0"/>
                        </a:ext>
                      </a:extLst>
                    </a:blip>
                    <a:stretch>
                      <a:fillRect/>
                    </a:stretch>
                  </pic:blipFill>
                  <pic:spPr>
                    <a:xfrm>
                      <a:off x="0" y="0"/>
                      <a:ext cx="3644601" cy="2248338"/>
                    </a:xfrm>
                    <a:prstGeom prst="rect">
                      <a:avLst/>
                    </a:prstGeom>
                  </pic:spPr>
                </pic:pic>
              </a:graphicData>
            </a:graphic>
          </wp:inline>
        </w:drawing>
      </w:r>
    </w:p>
    <w:p w14:paraId="0250D6F5" w14:textId="748C2BEB" w:rsidR="00122300" w:rsidRPr="003D1C86" w:rsidRDefault="00122300" w:rsidP="00122300">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47"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48"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6</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Xem chi tiết công việc trong ngày</w:t>
      </w:r>
    </w:p>
    <w:p w14:paraId="7253325E" w14:textId="2D70C517" w:rsidR="00122300" w:rsidRPr="003D1C86" w:rsidRDefault="00721D70" w:rsidP="00122300">
      <w:pPr>
        <w:jc w:val="center"/>
        <w:rPr>
          <w:b/>
          <w:sz w:val="28"/>
          <w:szCs w:val="28"/>
        </w:rPr>
      </w:pPr>
      <w:r w:rsidRPr="006C48E9">
        <w:rPr>
          <w:noProof/>
          <w:snapToGrid/>
        </w:rPr>
        <w:lastRenderedPageBreak/>
        <w:drawing>
          <wp:inline distT="0" distB="0" distL="0" distR="0" wp14:anchorId="5A45DEB1" wp14:editId="457D1640">
            <wp:extent cx="4780952" cy="407619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0952" cy="4076190"/>
                    </a:xfrm>
                    <a:prstGeom prst="rect">
                      <a:avLst/>
                    </a:prstGeom>
                  </pic:spPr>
                </pic:pic>
              </a:graphicData>
            </a:graphic>
          </wp:inline>
        </w:drawing>
      </w:r>
    </w:p>
    <w:p w14:paraId="7CC03749" w14:textId="5C3FDD40" w:rsidR="00122300" w:rsidRPr="003D1C86" w:rsidRDefault="00122300" w:rsidP="00122300">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49"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50"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7</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Thêm mới</w:t>
      </w:r>
      <w:r w:rsidR="009C03D9" w:rsidRPr="003D1C86">
        <w:rPr>
          <w:rFonts w:ascii="Times New Roman" w:hAnsi="Times New Roman"/>
          <w:sz w:val="28"/>
          <w:szCs w:val="28"/>
        </w:rPr>
        <w:t xml:space="preserve">/Chỉnh sửa </w:t>
      </w:r>
      <w:r w:rsidRPr="003D1C86">
        <w:rPr>
          <w:rFonts w:ascii="Times New Roman" w:hAnsi="Times New Roman"/>
          <w:sz w:val="28"/>
          <w:szCs w:val="28"/>
        </w:rPr>
        <w:t>Công việc</w:t>
      </w:r>
    </w:p>
    <w:p w14:paraId="580B2B18" w14:textId="13F6CEEA"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51" w:name="_Toc77785443"/>
      <w:r w:rsidRPr="003D1C86">
        <w:rPr>
          <w:rFonts w:ascii="Times New Roman" w:hAnsi="Times New Roman"/>
          <w:sz w:val="28"/>
          <w:szCs w:val="28"/>
          <w:lang w:eastAsia="ar-SA"/>
        </w:rPr>
        <w:t xml:space="preserve">3.8.2 </w:t>
      </w:r>
      <w:r w:rsidR="00122300" w:rsidRPr="003D1C86">
        <w:rPr>
          <w:rFonts w:ascii="Times New Roman" w:hAnsi="Times New Roman"/>
          <w:sz w:val="28"/>
          <w:szCs w:val="28"/>
          <w:lang w:eastAsia="ar-SA"/>
        </w:rPr>
        <w:t>Mô tả luồng sự kiện chính (Basic flow)</w:t>
      </w:r>
      <w:bookmarkEnd w:id="1051"/>
    </w:p>
    <w:tbl>
      <w:tblPr>
        <w:tblW w:w="1009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957"/>
        <w:gridCol w:w="7020"/>
        <w:gridCol w:w="1120"/>
      </w:tblGrid>
      <w:tr w:rsidR="00122300" w:rsidRPr="003D1C86" w14:paraId="6A26C8F0" w14:textId="77777777" w:rsidTr="00DD66DA">
        <w:trPr>
          <w:trHeight w:val="526"/>
        </w:trPr>
        <w:tc>
          <w:tcPr>
            <w:tcW w:w="1957" w:type="dxa"/>
            <w:shd w:val="pct5" w:color="auto" w:fill="auto"/>
          </w:tcPr>
          <w:p w14:paraId="3F810ABD" w14:textId="77777777" w:rsidR="00122300" w:rsidRPr="003D1C86" w:rsidRDefault="00122300" w:rsidP="009E4099">
            <w:pPr>
              <w:ind w:left="0"/>
              <w:jc w:val="center"/>
              <w:rPr>
                <w:b/>
                <w:sz w:val="28"/>
                <w:szCs w:val="28"/>
              </w:rPr>
            </w:pPr>
            <w:r w:rsidRPr="003D1C86">
              <w:rPr>
                <w:b/>
                <w:sz w:val="28"/>
                <w:szCs w:val="28"/>
              </w:rPr>
              <w:t>Hành động của tác nhân</w:t>
            </w:r>
          </w:p>
        </w:tc>
        <w:tc>
          <w:tcPr>
            <w:tcW w:w="7020" w:type="dxa"/>
            <w:shd w:val="pct5" w:color="auto" w:fill="auto"/>
          </w:tcPr>
          <w:p w14:paraId="5485D864" w14:textId="77777777" w:rsidR="00122300" w:rsidRPr="003D1C86" w:rsidRDefault="00122300" w:rsidP="009E4099">
            <w:pPr>
              <w:ind w:left="0"/>
              <w:jc w:val="center"/>
              <w:rPr>
                <w:b/>
                <w:sz w:val="28"/>
                <w:szCs w:val="28"/>
              </w:rPr>
            </w:pPr>
            <w:r w:rsidRPr="003D1C86">
              <w:rPr>
                <w:b/>
                <w:sz w:val="28"/>
                <w:szCs w:val="28"/>
              </w:rPr>
              <w:t>Phản ứng của hệ thống</w:t>
            </w:r>
          </w:p>
        </w:tc>
        <w:tc>
          <w:tcPr>
            <w:tcW w:w="1120" w:type="dxa"/>
            <w:shd w:val="pct5" w:color="auto" w:fill="auto"/>
          </w:tcPr>
          <w:p w14:paraId="2DCB451A" w14:textId="77777777" w:rsidR="00122300" w:rsidRPr="003D1C86" w:rsidRDefault="00122300" w:rsidP="009E4099">
            <w:pPr>
              <w:ind w:left="0"/>
              <w:jc w:val="center"/>
              <w:rPr>
                <w:b/>
                <w:sz w:val="28"/>
                <w:szCs w:val="28"/>
              </w:rPr>
            </w:pPr>
            <w:r w:rsidRPr="003D1C86">
              <w:rPr>
                <w:b/>
                <w:sz w:val="28"/>
                <w:szCs w:val="28"/>
              </w:rPr>
              <w:t>Dữ liệu liên quan (C/R/U/D)</w:t>
            </w:r>
          </w:p>
        </w:tc>
      </w:tr>
      <w:tr w:rsidR="00122300" w:rsidRPr="003D1C86" w14:paraId="2CD2BF94" w14:textId="77777777" w:rsidTr="00DD66DA">
        <w:trPr>
          <w:trHeight w:val="3384"/>
        </w:trPr>
        <w:tc>
          <w:tcPr>
            <w:tcW w:w="1957" w:type="dxa"/>
            <w:tcBorders>
              <w:bottom w:val="dotted" w:sz="4" w:space="0" w:color="auto"/>
            </w:tcBorders>
          </w:tcPr>
          <w:p w14:paraId="6CF79EDD" w14:textId="77777777" w:rsidR="00122300" w:rsidRPr="003D1C86" w:rsidRDefault="00122300" w:rsidP="008633E7">
            <w:pPr>
              <w:pStyle w:val="Sothutu-1so"/>
              <w:numPr>
                <w:ilvl w:val="0"/>
                <w:numId w:val="5"/>
              </w:numPr>
              <w:rPr>
                <w:sz w:val="28"/>
                <w:szCs w:val="28"/>
              </w:rPr>
            </w:pPr>
            <w:r w:rsidRPr="003D1C86">
              <w:rPr>
                <w:sz w:val="28"/>
                <w:szCs w:val="28"/>
              </w:rPr>
              <w:lastRenderedPageBreak/>
              <w:t>Người dùng vào chức năng Kế hoạch làm việc</w:t>
            </w:r>
          </w:p>
        </w:tc>
        <w:tc>
          <w:tcPr>
            <w:tcW w:w="7020" w:type="dxa"/>
          </w:tcPr>
          <w:p w14:paraId="729671E7" w14:textId="77777777" w:rsidR="00122300" w:rsidRPr="003D1C86" w:rsidRDefault="00122300" w:rsidP="008633E7">
            <w:pPr>
              <w:pStyle w:val="Sothutu-1so"/>
              <w:numPr>
                <w:ilvl w:val="0"/>
                <w:numId w:val="5"/>
              </w:numPr>
              <w:rPr>
                <w:sz w:val="28"/>
                <w:szCs w:val="28"/>
              </w:rPr>
            </w:pPr>
            <w:r w:rsidRPr="003D1C86">
              <w:rPr>
                <w:sz w:val="28"/>
                <w:szCs w:val="28"/>
              </w:rPr>
              <w:t>Hệ thống hiển thị:</w:t>
            </w:r>
          </w:p>
          <w:p w14:paraId="109CA13C" w14:textId="77777777" w:rsidR="00122300" w:rsidRPr="003D1C86" w:rsidRDefault="00122300" w:rsidP="009E4099">
            <w:pPr>
              <w:pStyle w:val="Sothutu-1so"/>
              <w:numPr>
                <w:ilvl w:val="0"/>
                <w:numId w:val="0"/>
              </w:numPr>
              <w:ind w:left="360"/>
              <w:rPr>
                <w:sz w:val="28"/>
                <w:szCs w:val="28"/>
              </w:rPr>
            </w:pPr>
            <w:r w:rsidRPr="003D1C86">
              <w:rPr>
                <w:sz w:val="28"/>
                <w:szCs w:val="28"/>
              </w:rPr>
              <w:t>- lịch công việc trong tháng hiện tại</w:t>
            </w:r>
          </w:p>
          <w:p w14:paraId="3DD6E02D" w14:textId="2C144CE3" w:rsidR="00DD66DA" w:rsidRPr="003D1C86" w:rsidRDefault="00DD66DA" w:rsidP="009E4099">
            <w:pPr>
              <w:pStyle w:val="Sothutu-1so"/>
              <w:numPr>
                <w:ilvl w:val="0"/>
                <w:numId w:val="0"/>
              </w:numPr>
              <w:ind w:left="360"/>
              <w:rPr>
                <w:sz w:val="28"/>
                <w:szCs w:val="28"/>
              </w:rPr>
            </w:pPr>
            <w:r w:rsidRPr="003D1C86">
              <w:rPr>
                <w:sz w:val="28"/>
                <w:szCs w:val="28"/>
              </w:rPr>
              <w:t>Cho phép thêm mới công việc bằng cách thêm từng công việc theo ngày hoặc import công việc</w:t>
            </w:r>
          </w:p>
          <w:p w14:paraId="0086E7D7" w14:textId="5278CE41" w:rsidR="00DD66DA" w:rsidRPr="003D1C86" w:rsidRDefault="00DD66DA" w:rsidP="009E4099">
            <w:pPr>
              <w:pStyle w:val="Sothutu-1so"/>
              <w:numPr>
                <w:ilvl w:val="0"/>
                <w:numId w:val="0"/>
              </w:numPr>
              <w:ind w:left="360"/>
              <w:rPr>
                <w:sz w:val="28"/>
                <w:szCs w:val="28"/>
              </w:rPr>
            </w:pPr>
            <w:r w:rsidRPr="003D1C86">
              <w:rPr>
                <w:sz w:val="28"/>
                <w:szCs w:val="28"/>
              </w:rPr>
              <w:t>- Tải file excel mẫu</w:t>
            </w:r>
          </w:p>
          <w:p w14:paraId="5DDFAA4A" w14:textId="77777777" w:rsidR="00122300" w:rsidRPr="003D1C86" w:rsidRDefault="00122300" w:rsidP="002E607D">
            <w:pPr>
              <w:pStyle w:val="Sothutu-1so"/>
              <w:numPr>
                <w:ilvl w:val="0"/>
                <w:numId w:val="0"/>
              </w:numPr>
              <w:ind w:left="360"/>
              <w:rPr>
                <w:sz w:val="28"/>
                <w:szCs w:val="28"/>
              </w:rPr>
            </w:pPr>
            <w:r w:rsidRPr="003D1C86">
              <w:rPr>
                <w:sz w:val="28"/>
                <w:szCs w:val="28"/>
              </w:rPr>
              <w:t xml:space="preserve">- Nhập file excel </w:t>
            </w:r>
          </w:p>
          <w:p w14:paraId="76021184" w14:textId="281F57CC" w:rsidR="004301A9" w:rsidRPr="003D1C86" w:rsidRDefault="004301A9" w:rsidP="002E607D">
            <w:pPr>
              <w:pStyle w:val="Sothutu-1so"/>
              <w:numPr>
                <w:ilvl w:val="0"/>
                <w:numId w:val="0"/>
              </w:numPr>
              <w:ind w:left="360"/>
              <w:rPr>
                <w:sz w:val="28"/>
                <w:szCs w:val="28"/>
              </w:rPr>
            </w:pPr>
            <w:r w:rsidRPr="003D1C86">
              <w:rPr>
                <w:sz w:val="28"/>
                <w:szCs w:val="28"/>
              </w:rPr>
              <w:t>Tài khoản đăng nhập chỉ thêm được công việc cho chính mình.</w:t>
            </w:r>
          </w:p>
        </w:tc>
        <w:tc>
          <w:tcPr>
            <w:tcW w:w="1120" w:type="dxa"/>
          </w:tcPr>
          <w:p w14:paraId="4866DA55" w14:textId="77777777" w:rsidR="00122300" w:rsidRPr="003D1C86" w:rsidRDefault="00122300" w:rsidP="009E4099">
            <w:pPr>
              <w:ind w:left="0"/>
              <w:jc w:val="both"/>
              <w:rPr>
                <w:sz w:val="28"/>
                <w:szCs w:val="28"/>
              </w:rPr>
            </w:pPr>
            <w:r w:rsidRPr="003D1C86">
              <w:rPr>
                <w:sz w:val="28"/>
                <w:szCs w:val="28"/>
              </w:rPr>
              <w:t>R</w:t>
            </w:r>
          </w:p>
        </w:tc>
      </w:tr>
      <w:tr w:rsidR="00122300" w:rsidRPr="003D1C86" w14:paraId="6BBF6326" w14:textId="77777777" w:rsidTr="00DD66DA">
        <w:trPr>
          <w:trHeight w:val="2960"/>
        </w:trPr>
        <w:tc>
          <w:tcPr>
            <w:tcW w:w="1957" w:type="dxa"/>
          </w:tcPr>
          <w:p w14:paraId="2C0C5C4B" w14:textId="77777777" w:rsidR="00122300" w:rsidRPr="003D1C86" w:rsidRDefault="00122300" w:rsidP="008633E7">
            <w:pPr>
              <w:pStyle w:val="Sothutu-1so"/>
              <w:numPr>
                <w:ilvl w:val="0"/>
                <w:numId w:val="5"/>
              </w:numPr>
              <w:rPr>
                <w:sz w:val="28"/>
                <w:szCs w:val="28"/>
              </w:rPr>
            </w:pPr>
            <w:r w:rsidRPr="003D1C86">
              <w:rPr>
                <w:sz w:val="28"/>
                <w:szCs w:val="28"/>
              </w:rPr>
              <w:t xml:space="preserve">Thêm công việc  </w:t>
            </w:r>
          </w:p>
        </w:tc>
        <w:tc>
          <w:tcPr>
            <w:tcW w:w="7020" w:type="dxa"/>
          </w:tcPr>
          <w:p w14:paraId="713D86AE" w14:textId="77777777" w:rsidR="00122300" w:rsidRPr="003D1C86" w:rsidRDefault="00122300" w:rsidP="008633E7">
            <w:pPr>
              <w:pStyle w:val="Sothutu-1so"/>
              <w:numPr>
                <w:ilvl w:val="0"/>
                <w:numId w:val="5"/>
              </w:numPr>
              <w:rPr>
                <w:sz w:val="28"/>
                <w:szCs w:val="28"/>
              </w:rPr>
            </w:pPr>
            <w:r w:rsidRPr="003D1C86">
              <w:rPr>
                <w:sz w:val="28"/>
                <w:szCs w:val="28"/>
              </w:rPr>
              <w:t>Hiển thị icon thêm mới khi di chuột vào ngày trong lịch. (&gt;=ngày hiện tại)</w:t>
            </w:r>
          </w:p>
          <w:p w14:paraId="6064AE74" w14:textId="183CE440" w:rsidR="00122300" w:rsidRPr="003D1C86" w:rsidRDefault="00122300" w:rsidP="009E4099">
            <w:pPr>
              <w:pStyle w:val="Sothutu-1so"/>
              <w:numPr>
                <w:ilvl w:val="0"/>
                <w:numId w:val="0"/>
              </w:numPr>
              <w:ind w:left="360"/>
              <w:rPr>
                <w:sz w:val="28"/>
                <w:szCs w:val="28"/>
              </w:rPr>
            </w:pPr>
            <w:r w:rsidRPr="003D1C86">
              <w:rPr>
                <w:sz w:val="28"/>
                <w:szCs w:val="28"/>
              </w:rPr>
              <w:t xml:space="preserve">Hiển thị popup thêm mới khi </w:t>
            </w:r>
            <w:r w:rsidR="00DD66DA" w:rsidRPr="003D1C86">
              <w:rPr>
                <w:sz w:val="28"/>
                <w:szCs w:val="28"/>
              </w:rPr>
              <w:t xml:space="preserve">người </w:t>
            </w:r>
            <w:r w:rsidRPr="003D1C86">
              <w:rPr>
                <w:sz w:val="28"/>
                <w:szCs w:val="28"/>
              </w:rPr>
              <w:t xml:space="preserve"> dùng click vào icon +</w:t>
            </w:r>
          </w:p>
          <w:p w14:paraId="1185920D" w14:textId="7B4DA7F6" w:rsidR="00122300" w:rsidRPr="003D1C86" w:rsidRDefault="004301A9" w:rsidP="009C03D9">
            <w:pPr>
              <w:pStyle w:val="Sothutu-1so"/>
              <w:numPr>
                <w:ilvl w:val="0"/>
                <w:numId w:val="0"/>
              </w:numPr>
              <w:ind w:left="360" w:hanging="360"/>
              <w:rPr>
                <w:sz w:val="28"/>
                <w:szCs w:val="28"/>
              </w:rPr>
            </w:pPr>
            <w:r w:rsidRPr="006C48E9">
              <w:rPr>
                <w:noProof/>
              </w:rPr>
              <w:drawing>
                <wp:inline distT="0" distB="0" distL="0" distR="0" wp14:anchorId="6D318678" wp14:editId="20009E69">
                  <wp:extent cx="4320540" cy="1883410"/>
                  <wp:effectExtent l="0" t="0" r="381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540" cy="1883410"/>
                          </a:xfrm>
                          <a:prstGeom prst="rect">
                            <a:avLst/>
                          </a:prstGeom>
                        </pic:spPr>
                      </pic:pic>
                    </a:graphicData>
                  </a:graphic>
                </wp:inline>
              </w:drawing>
            </w:r>
          </w:p>
        </w:tc>
        <w:tc>
          <w:tcPr>
            <w:tcW w:w="1120" w:type="dxa"/>
          </w:tcPr>
          <w:p w14:paraId="4C40C481" w14:textId="05D6D5B6" w:rsidR="00122300" w:rsidRPr="003D1C86" w:rsidRDefault="00DD66DA" w:rsidP="009E4099">
            <w:pPr>
              <w:ind w:left="0"/>
              <w:jc w:val="both"/>
              <w:rPr>
                <w:sz w:val="28"/>
                <w:szCs w:val="28"/>
              </w:rPr>
            </w:pPr>
            <w:r w:rsidRPr="003D1C86">
              <w:rPr>
                <w:sz w:val="28"/>
                <w:szCs w:val="28"/>
              </w:rPr>
              <w:t>C</w:t>
            </w:r>
          </w:p>
        </w:tc>
      </w:tr>
      <w:tr w:rsidR="00DD66DA" w:rsidRPr="003D1C86" w14:paraId="27621E9E" w14:textId="77777777" w:rsidTr="00DD66DA">
        <w:trPr>
          <w:trHeight w:val="3176"/>
        </w:trPr>
        <w:tc>
          <w:tcPr>
            <w:tcW w:w="1957" w:type="dxa"/>
          </w:tcPr>
          <w:p w14:paraId="6DBB6CCE" w14:textId="4247DCA8" w:rsidR="00DD66DA" w:rsidRPr="003D1C86" w:rsidRDefault="00DD66DA" w:rsidP="008633E7">
            <w:pPr>
              <w:pStyle w:val="Sothutu-1so"/>
              <w:numPr>
                <w:ilvl w:val="0"/>
                <w:numId w:val="5"/>
              </w:numPr>
              <w:jc w:val="left"/>
              <w:rPr>
                <w:sz w:val="28"/>
                <w:szCs w:val="28"/>
              </w:rPr>
            </w:pPr>
            <w:r w:rsidRPr="003D1C86">
              <w:rPr>
                <w:sz w:val="28"/>
                <w:szCs w:val="28"/>
              </w:rPr>
              <w:t>Nhập</w:t>
            </w:r>
            <w:r w:rsidR="002E607D" w:rsidRPr="003D1C86">
              <w:rPr>
                <w:sz w:val="28"/>
                <w:szCs w:val="28"/>
              </w:rPr>
              <w:t xml:space="preserve">  Tên kế hoạch làm việc và </w:t>
            </w:r>
            <w:r w:rsidRPr="003D1C86">
              <w:rPr>
                <w:sz w:val="28"/>
                <w:szCs w:val="28"/>
              </w:rPr>
              <w:t xml:space="preserve"> nội dung công việc nhấn lưu</w:t>
            </w:r>
          </w:p>
        </w:tc>
        <w:tc>
          <w:tcPr>
            <w:tcW w:w="7020" w:type="dxa"/>
          </w:tcPr>
          <w:p w14:paraId="3D2B2039" w14:textId="77777777" w:rsidR="00DD66DA" w:rsidRPr="003D1C86" w:rsidRDefault="00DD66DA" w:rsidP="008633E7">
            <w:pPr>
              <w:pStyle w:val="Sothutu-1so"/>
              <w:numPr>
                <w:ilvl w:val="0"/>
                <w:numId w:val="5"/>
              </w:numPr>
              <w:rPr>
                <w:sz w:val="28"/>
                <w:szCs w:val="28"/>
              </w:rPr>
            </w:pPr>
            <w:r w:rsidRPr="003D1C86">
              <w:rPr>
                <w:sz w:val="28"/>
                <w:szCs w:val="28"/>
              </w:rPr>
              <w:t>Đóng poup và lưu lại thông tin công việc.</w:t>
            </w:r>
          </w:p>
          <w:p w14:paraId="4A4A0469" w14:textId="1655C986" w:rsidR="00DD66DA" w:rsidRPr="003D1C86" w:rsidRDefault="00DD66DA" w:rsidP="008633E7">
            <w:pPr>
              <w:pStyle w:val="Sothutu-1so"/>
              <w:numPr>
                <w:ilvl w:val="0"/>
                <w:numId w:val="10"/>
              </w:numPr>
              <w:rPr>
                <w:sz w:val="28"/>
                <w:szCs w:val="28"/>
              </w:rPr>
            </w:pPr>
            <w:r w:rsidRPr="003D1C86">
              <w:rPr>
                <w:sz w:val="28"/>
                <w:szCs w:val="28"/>
              </w:rPr>
              <w:t>Nếu tạo tiếp công việc khác trong n</w:t>
            </w:r>
            <w:r w:rsidR="004301A9" w:rsidRPr="003D1C86">
              <w:rPr>
                <w:sz w:val="28"/>
                <w:szCs w:val="28"/>
              </w:rPr>
              <w:t>gày</w:t>
            </w:r>
            <w:r w:rsidRPr="003D1C86">
              <w:rPr>
                <w:sz w:val="28"/>
                <w:szCs w:val="28"/>
              </w:rPr>
              <w:t xml:space="preserve"> thì sẽ hiển thị màn hình tạo mới công việc và hiển thị các công việc trong ngày hôm đó và cho phép chỉnh sửa nếu cần.</w:t>
            </w:r>
          </w:p>
        </w:tc>
        <w:tc>
          <w:tcPr>
            <w:tcW w:w="1120" w:type="dxa"/>
          </w:tcPr>
          <w:p w14:paraId="14980770" w14:textId="77777777" w:rsidR="00DD66DA" w:rsidRPr="003D1C86" w:rsidRDefault="00DD66DA" w:rsidP="009E4099">
            <w:pPr>
              <w:ind w:left="0"/>
              <w:jc w:val="both"/>
              <w:rPr>
                <w:sz w:val="28"/>
                <w:szCs w:val="28"/>
              </w:rPr>
            </w:pPr>
          </w:p>
        </w:tc>
      </w:tr>
      <w:tr w:rsidR="00122300" w:rsidRPr="003D1C86" w14:paraId="370F801E" w14:textId="77777777" w:rsidTr="00DD66DA">
        <w:trPr>
          <w:trHeight w:val="2818"/>
        </w:trPr>
        <w:tc>
          <w:tcPr>
            <w:tcW w:w="1957" w:type="dxa"/>
          </w:tcPr>
          <w:p w14:paraId="284BA44A" w14:textId="2941650C" w:rsidR="00122300" w:rsidRPr="003D1C86" w:rsidRDefault="00DD66DA" w:rsidP="008633E7">
            <w:pPr>
              <w:pStyle w:val="Sothutu-1so"/>
              <w:numPr>
                <w:ilvl w:val="0"/>
                <w:numId w:val="5"/>
              </w:numPr>
              <w:rPr>
                <w:sz w:val="28"/>
                <w:szCs w:val="28"/>
              </w:rPr>
            </w:pPr>
            <w:r w:rsidRPr="003D1C86">
              <w:rPr>
                <w:sz w:val="28"/>
                <w:szCs w:val="28"/>
              </w:rPr>
              <w:lastRenderedPageBreak/>
              <w:t>Nhấn icon chỉnh sửa</w:t>
            </w:r>
          </w:p>
        </w:tc>
        <w:tc>
          <w:tcPr>
            <w:tcW w:w="7020" w:type="dxa"/>
          </w:tcPr>
          <w:p w14:paraId="6D8E2311" w14:textId="77777777" w:rsidR="00122300" w:rsidRPr="003D1C86" w:rsidRDefault="00122300" w:rsidP="008633E7">
            <w:pPr>
              <w:pStyle w:val="Sothutu-1so"/>
              <w:numPr>
                <w:ilvl w:val="0"/>
                <w:numId w:val="5"/>
              </w:numPr>
              <w:rPr>
                <w:sz w:val="28"/>
                <w:szCs w:val="28"/>
              </w:rPr>
            </w:pPr>
            <w:r w:rsidRPr="003D1C86">
              <w:rPr>
                <w:sz w:val="28"/>
                <w:szCs w:val="28"/>
              </w:rPr>
              <w:t xml:space="preserve">Hiển </w:t>
            </w:r>
            <w:r w:rsidR="00DD66DA" w:rsidRPr="003D1C86">
              <w:rPr>
                <w:sz w:val="28"/>
                <w:szCs w:val="28"/>
              </w:rPr>
              <w:t>thị màn hình chỉnh sửa công việc</w:t>
            </w:r>
          </w:p>
          <w:p w14:paraId="26C9D6D4" w14:textId="662657B2" w:rsidR="00DD66DA" w:rsidRPr="003D1C86" w:rsidRDefault="004301A9" w:rsidP="002E607D">
            <w:pPr>
              <w:pStyle w:val="Sothutu-1so"/>
              <w:numPr>
                <w:ilvl w:val="0"/>
                <w:numId w:val="0"/>
              </w:numPr>
              <w:ind w:left="360"/>
              <w:rPr>
                <w:sz w:val="28"/>
                <w:szCs w:val="28"/>
              </w:rPr>
            </w:pPr>
            <w:r w:rsidRPr="006C48E9">
              <w:rPr>
                <w:noProof/>
              </w:rPr>
              <w:drawing>
                <wp:inline distT="0" distB="0" distL="0" distR="0" wp14:anchorId="67FF4611" wp14:editId="251B1357">
                  <wp:extent cx="4044208"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4924" cy="3457187"/>
                          </a:xfrm>
                          <a:prstGeom prst="rect">
                            <a:avLst/>
                          </a:prstGeom>
                        </pic:spPr>
                      </pic:pic>
                    </a:graphicData>
                  </a:graphic>
                </wp:inline>
              </w:drawing>
            </w:r>
          </w:p>
        </w:tc>
        <w:tc>
          <w:tcPr>
            <w:tcW w:w="1120" w:type="dxa"/>
          </w:tcPr>
          <w:p w14:paraId="28434089" w14:textId="77777777" w:rsidR="00122300" w:rsidRPr="003D1C86" w:rsidRDefault="00122300" w:rsidP="009E4099">
            <w:pPr>
              <w:ind w:left="0"/>
              <w:jc w:val="both"/>
              <w:rPr>
                <w:sz w:val="28"/>
                <w:szCs w:val="28"/>
              </w:rPr>
            </w:pPr>
            <w:r w:rsidRPr="003D1C86">
              <w:rPr>
                <w:sz w:val="28"/>
                <w:szCs w:val="28"/>
              </w:rPr>
              <w:t>R</w:t>
            </w:r>
          </w:p>
        </w:tc>
      </w:tr>
      <w:tr w:rsidR="00122300" w:rsidRPr="003D1C86" w14:paraId="6ABB8272" w14:textId="77777777" w:rsidTr="00DD66DA">
        <w:trPr>
          <w:trHeight w:val="2385"/>
        </w:trPr>
        <w:tc>
          <w:tcPr>
            <w:tcW w:w="1957" w:type="dxa"/>
          </w:tcPr>
          <w:p w14:paraId="68B2C926" w14:textId="038BC869" w:rsidR="00122300" w:rsidRPr="003D1C86" w:rsidRDefault="002E607D" w:rsidP="008633E7">
            <w:pPr>
              <w:pStyle w:val="Sothutu-1so"/>
              <w:numPr>
                <w:ilvl w:val="0"/>
                <w:numId w:val="5"/>
              </w:numPr>
              <w:rPr>
                <w:sz w:val="28"/>
                <w:szCs w:val="28"/>
              </w:rPr>
            </w:pPr>
            <w:r w:rsidRPr="003D1C86">
              <w:rPr>
                <w:sz w:val="28"/>
                <w:szCs w:val="28"/>
              </w:rPr>
              <w:t>Chọn công việc muốn chỉnh</w:t>
            </w:r>
            <w:r w:rsidR="00DD66DA" w:rsidRPr="003D1C86">
              <w:rPr>
                <w:sz w:val="28"/>
                <w:szCs w:val="28"/>
              </w:rPr>
              <w:t xml:space="preserve"> </w:t>
            </w:r>
            <w:r w:rsidRPr="003D1C86">
              <w:rPr>
                <w:sz w:val="28"/>
                <w:szCs w:val="28"/>
              </w:rPr>
              <w:t xml:space="preserve">sửa </w:t>
            </w:r>
          </w:p>
        </w:tc>
        <w:tc>
          <w:tcPr>
            <w:tcW w:w="7020" w:type="dxa"/>
          </w:tcPr>
          <w:p w14:paraId="5AFC4F3F" w14:textId="5CFACF77" w:rsidR="00122300" w:rsidRPr="003D1C86" w:rsidRDefault="002E607D" w:rsidP="008633E7">
            <w:pPr>
              <w:pStyle w:val="Sothutu-1so"/>
              <w:numPr>
                <w:ilvl w:val="0"/>
                <w:numId w:val="5"/>
              </w:numPr>
              <w:rPr>
                <w:sz w:val="28"/>
                <w:szCs w:val="28"/>
              </w:rPr>
            </w:pPr>
            <w:r w:rsidRPr="003D1C86">
              <w:rPr>
                <w:sz w:val="28"/>
                <w:szCs w:val="28"/>
              </w:rPr>
              <w:t>Hệ thống sẽ fill nội dung công việc muốn chỉnh sửa lên textbox cho người dùng thay đổi</w:t>
            </w:r>
          </w:p>
        </w:tc>
        <w:tc>
          <w:tcPr>
            <w:tcW w:w="1120" w:type="dxa"/>
          </w:tcPr>
          <w:p w14:paraId="1C790B84" w14:textId="77777777" w:rsidR="00122300" w:rsidRPr="003D1C86" w:rsidRDefault="00122300" w:rsidP="009E4099">
            <w:pPr>
              <w:ind w:left="0"/>
              <w:jc w:val="both"/>
              <w:rPr>
                <w:sz w:val="28"/>
                <w:szCs w:val="28"/>
              </w:rPr>
            </w:pPr>
            <w:r w:rsidRPr="003D1C86">
              <w:rPr>
                <w:sz w:val="28"/>
                <w:szCs w:val="28"/>
              </w:rPr>
              <w:t>U</w:t>
            </w:r>
          </w:p>
        </w:tc>
      </w:tr>
      <w:tr w:rsidR="002E607D" w:rsidRPr="003D1C86" w14:paraId="4AB2BA8F" w14:textId="77777777" w:rsidTr="00DD66DA">
        <w:trPr>
          <w:trHeight w:val="2385"/>
        </w:trPr>
        <w:tc>
          <w:tcPr>
            <w:tcW w:w="1957" w:type="dxa"/>
          </w:tcPr>
          <w:p w14:paraId="64299812" w14:textId="4113DDFE" w:rsidR="002E607D" w:rsidRPr="003D1C86" w:rsidRDefault="002E607D" w:rsidP="008633E7">
            <w:pPr>
              <w:pStyle w:val="Sothutu-1so"/>
              <w:numPr>
                <w:ilvl w:val="0"/>
                <w:numId w:val="5"/>
              </w:numPr>
              <w:rPr>
                <w:sz w:val="28"/>
                <w:szCs w:val="28"/>
              </w:rPr>
            </w:pPr>
            <w:r w:rsidRPr="003D1C86">
              <w:rPr>
                <w:sz w:val="28"/>
                <w:szCs w:val="28"/>
              </w:rPr>
              <w:t>Nhập thông tin chỉnh sửa =&gt; Lưu</w:t>
            </w:r>
          </w:p>
        </w:tc>
        <w:tc>
          <w:tcPr>
            <w:tcW w:w="7020" w:type="dxa"/>
          </w:tcPr>
          <w:p w14:paraId="2ABBD5D7" w14:textId="2E5330A2" w:rsidR="002E607D" w:rsidRPr="003D1C86" w:rsidRDefault="002E607D" w:rsidP="008633E7">
            <w:pPr>
              <w:pStyle w:val="Sothutu-1so"/>
              <w:numPr>
                <w:ilvl w:val="0"/>
                <w:numId w:val="5"/>
              </w:numPr>
              <w:rPr>
                <w:sz w:val="28"/>
                <w:szCs w:val="28"/>
              </w:rPr>
            </w:pPr>
            <w:r w:rsidRPr="003D1C86">
              <w:rPr>
                <w:sz w:val="28"/>
                <w:szCs w:val="28"/>
              </w:rPr>
              <w:t>Lưu thông tin chỉnh sửa và hiển thị thông tin công việc cập nhật bên dưới.</w:t>
            </w:r>
          </w:p>
        </w:tc>
        <w:tc>
          <w:tcPr>
            <w:tcW w:w="1120" w:type="dxa"/>
          </w:tcPr>
          <w:p w14:paraId="030750C8" w14:textId="77777777" w:rsidR="002E607D" w:rsidRPr="003D1C86" w:rsidRDefault="002E607D" w:rsidP="009E4099">
            <w:pPr>
              <w:ind w:left="0"/>
              <w:jc w:val="both"/>
              <w:rPr>
                <w:sz w:val="28"/>
                <w:szCs w:val="28"/>
              </w:rPr>
            </w:pPr>
          </w:p>
        </w:tc>
      </w:tr>
      <w:tr w:rsidR="00122300" w:rsidRPr="003D1C86" w14:paraId="4B9F88FC" w14:textId="77777777" w:rsidTr="00DD66DA">
        <w:trPr>
          <w:trHeight w:val="924"/>
        </w:trPr>
        <w:tc>
          <w:tcPr>
            <w:tcW w:w="1957" w:type="dxa"/>
          </w:tcPr>
          <w:p w14:paraId="368831CC" w14:textId="77777777" w:rsidR="00122300" w:rsidRPr="003D1C86" w:rsidRDefault="00122300" w:rsidP="008633E7">
            <w:pPr>
              <w:pStyle w:val="Sothutu-1so"/>
              <w:numPr>
                <w:ilvl w:val="0"/>
                <w:numId w:val="5"/>
              </w:numPr>
              <w:rPr>
                <w:sz w:val="28"/>
                <w:szCs w:val="28"/>
              </w:rPr>
            </w:pPr>
            <w:r w:rsidRPr="003D1C86">
              <w:rPr>
                <w:sz w:val="28"/>
                <w:szCs w:val="28"/>
              </w:rPr>
              <w:t>Tải file excel mẫu</w:t>
            </w:r>
          </w:p>
        </w:tc>
        <w:tc>
          <w:tcPr>
            <w:tcW w:w="7020" w:type="dxa"/>
          </w:tcPr>
          <w:p w14:paraId="10787983" w14:textId="7695D074" w:rsidR="00DD66DA" w:rsidRPr="003D1C86" w:rsidRDefault="00122300" w:rsidP="008633E7">
            <w:pPr>
              <w:pStyle w:val="Sothutu-1so"/>
              <w:numPr>
                <w:ilvl w:val="0"/>
                <w:numId w:val="5"/>
              </w:numPr>
              <w:rPr>
                <w:sz w:val="28"/>
                <w:szCs w:val="28"/>
              </w:rPr>
            </w:pPr>
            <w:r w:rsidRPr="003D1C86">
              <w:rPr>
                <w:sz w:val="28"/>
                <w:szCs w:val="28"/>
              </w:rPr>
              <w:t>Export file excel</w:t>
            </w:r>
            <w:r w:rsidR="00DD66DA" w:rsidRPr="003D1C86">
              <w:rPr>
                <w:sz w:val="28"/>
                <w:szCs w:val="28"/>
              </w:rPr>
              <w:t xml:space="preserve"> mẫu để</w:t>
            </w:r>
            <w:r w:rsidRPr="003D1C86">
              <w:rPr>
                <w:sz w:val="28"/>
                <w:szCs w:val="28"/>
              </w:rPr>
              <w:t xml:space="preserve"> nhập</w:t>
            </w:r>
            <w:r w:rsidR="00DD66DA" w:rsidRPr="003D1C86">
              <w:rPr>
                <w:sz w:val="28"/>
                <w:szCs w:val="28"/>
              </w:rPr>
              <w:t xml:space="preserve"> nội dung công việc trong tháng.</w:t>
            </w:r>
          </w:p>
          <w:p w14:paraId="1E1DC112" w14:textId="2447A674" w:rsidR="00122300" w:rsidRPr="003D1C86" w:rsidRDefault="00DD66DA" w:rsidP="008633E7">
            <w:pPr>
              <w:pStyle w:val="Sothutu-1so"/>
              <w:numPr>
                <w:ilvl w:val="0"/>
                <w:numId w:val="10"/>
              </w:numPr>
              <w:rPr>
                <w:sz w:val="28"/>
                <w:szCs w:val="28"/>
              </w:rPr>
            </w:pPr>
            <w:r w:rsidRPr="003D1C86">
              <w:rPr>
                <w:sz w:val="28"/>
                <w:szCs w:val="28"/>
              </w:rPr>
              <w:t>Chỉ import được công việc cho chính bản thân mình)</w:t>
            </w:r>
          </w:p>
          <w:p w14:paraId="291FA494" w14:textId="1050B95E" w:rsidR="00DD66DA" w:rsidRPr="003D1C86" w:rsidRDefault="00DD66DA" w:rsidP="008633E7">
            <w:pPr>
              <w:pStyle w:val="Sothutu-1so"/>
              <w:numPr>
                <w:ilvl w:val="0"/>
                <w:numId w:val="10"/>
              </w:numPr>
              <w:rPr>
                <w:sz w:val="28"/>
                <w:szCs w:val="28"/>
              </w:rPr>
            </w:pPr>
            <w:r w:rsidRPr="003D1C86">
              <w:rPr>
                <w:sz w:val="28"/>
                <w:szCs w:val="28"/>
              </w:rPr>
              <w:lastRenderedPageBreak/>
              <w:t xml:space="preserve">Nếu 1 ngày có nhiều </w:t>
            </w:r>
            <w:r w:rsidR="002E607D" w:rsidRPr="003D1C86">
              <w:rPr>
                <w:sz w:val="28"/>
                <w:szCs w:val="28"/>
              </w:rPr>
              <w:t>kế hoạch</w:t>
            </w:r>
            <w:r w:rsidRPr="003D1C86">
              <w:rPr>
                <w:sz w:val="28"/>
                <w:szCs w:val="28"/>
              </w:rPr>
              <w:t xml:space="preserve"> thì điền thành nhiều dòng</w:t>
            </w:r>
          </w:p>
          <w:p w14:paraId="21EB258B" w14:textId="64C1C45E" w:rsidR="00DD66DA" w:rsidRPr="003D1C86" w:rsidRDefault="002E607D" w:rsidP="00DD66DA">
            <w:pPr>
              <w:pStyle w:val="Sothutu-1so"/>
              <w:numPr>
                <w:ilvl w:val="0"/>
                <w:numId w:val="0"/>
              </w:numPr>
              <w:rPr>
                <w:sz w:val="28"/>
                <w:szCs w:val="28"/>
              </w:rPr>
            </w:pPr>
            <w:r w:rsidRPr="006C48E9">
              <w:rPr>
                <w:noProof/>
                <w:sz w:val="28"/>
                <w:szCs w:val="28"/>
              </w:rPr>
              <w:drawing>
                <wp:inline distT="0" distB="0" distL="0" distR="0" wp14:anchorId="794384F7" wp14:editId="0D7352AC">
                  <wp:extent cx="4259580" cy="1998050"/>
                  <wp:effectExtent l="0" t="0" r="7620" b="2540"/>
                  <wp:docPr id="57" name="Picture 57" descr="https://f7.photo.talk.zdn.vn/2199648758091237497/77dbff320dddfa83a3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7.photo.talk.zdn.vn/2199648758091237497/77dbff320dddfa83a3c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625" cy="2006045"/>
                          </a:xfrm>
                          <a:prstGeom prst="rect">
                            <a:avLst/>
                          </a:prstGeom>
                          <a:noFill/>
                          <a:ln>
                            <a:noFill/>
                          </a:ln>
                        </pic:spPr>
                      </pic:pic>
                    </a:graphicData>
                  </a:graphic>
                </wp:inline>
              </w:drawing>
            </w:r>
          </w:p>
        </w:tc>
        <w:tc>
          <w:tcPr>
            <w:tcW w:w="1120" w:type="dxa"/>
          </w:tcPr>
          <w:p w14:paraId="550C1572" w14:textId="77777777" w:rsidR="00122300" w:rsidRPr="003D1C86" w:rsidRDefault="00122300" w:rsidP="009E4099">
            <w:pPr>
              <w:ind w:left="0"/>
              <w:jc w:val="both"/>
              <w:rPr>
                <w:sz w:val="28"/>
                <w:szCs w:val="28"/>
              </w:rPr>
            </w:pPr>
            <w:r w:rsidRPr="003D1C86">
              <w:rPr>
                <w:sz w:val="28"/>
                <w:szCs w:val="28"/>
              </w:rPr>
              <w:lastRenderedPageBreak/>
              <w:t>R</w:t>
            </w:r>
          </w:p>
        </w:tc>
      </w:tr>
      <w:tr w:rsidR="00122300" w:rsidRPr="003D1C86" w14:paraId="4E519FF9" w14:textId="77777777" w:rsidTr="00DD66DA">
        <w:trPr>
          <w:trHeight w:val="909"/>
        </w:trPr>
        <w:tc>
          <w:tcPr>
            <w:tcW w:w="1957" w:type="dxa"/>
          </w:tcPr>
          <w:p w14:paraId="6EB86BC4" w14:textId="0E6D9ACC" w:rsidR="00DD66DA" w:rsidRPr="003D1C86" w:rsidRDefault="00DD66DA" w:rsidP="008633E7">
            <w:pPr>
              <w:pStyle w:val="Sothutu-1so"/>
              <w:numPr>
                <w:ilvl w:val="0"/>
                <w:numId w:val="5"/>
              </w:numPr>
              <w:rPr>
                <w:sz w:val="28"/>
                <w:szCs w:val="28"/>
              </w:rPr>
            </w:pPr>
            <w:r w:rsidRPr="003D1C86">
              <w:rPr>
                <w:sz w:val="28"/>
                <w:szCs w:val="28"/>
              </w:rPr>
              <w:t xml:space="preserve">Nhấp vào “Nhập từ file exel </w:t>
            </w:r>
          </w:p>
          <w:p w14:paraId="42570BD4" w14:textId="6E2A7ADD" w:rsidR="00DD66DA" w:rsidRPr="003D1C86" w:rsidRDefault="00DD66DA" w:rsidP="00DD66DA">
            <w:pPr>
              <w:pStyle w:val="Sothutu-1so"/>
              <w:numPr>
                <w:ilvl w:val="0"/>
                <w:numId w:val="0"/>
              </w:numPr>
              <w:ind w:left="360"/>
              <w:rPr>
                <w:sz w:val="28"/>
                <w:szCs w:val="28"/>
              </w:rPr>
            </w:pPr>
          </w:p>
        </w:tc>
        <w:tc>
          <w:tcPr>
            <w:tcW w:w="7020" w:type="dxa"/>
          </w:tcPr>
          <w:p w14:paraId="31E10710" w14:textId="5489C829" w:rsidR="00DD66DA" w:rsidRPr="003D1C86" w:rsidRDefault="00DD66DA" w:rsidP="00DD66DA">
            <w:pPr>
              <w:pStyle w:val="Sothutu-1so"/>
              <w:numPr>
                <w:ilvl w:val="0"/>
                <w:numId w:val="0"/>
              </w:numPr>
              <w:ind w:left="360" w:hanging="360"/>
              <w:rPr>
                <w:sz w:val="28"/>
                <w:szCs w:val="28"/>
              </w:rPr>
            </w:pPr>
            <w:r w:rsidRPr="003D1C86">
              <w:rPr>
                <w:sz w:val="28"/>
                <w:szCs w:val="28"/>
              </w:rPr>
              <w:t>Hiển thị màn hình tải file exel</w:t>
            </w:r>
          </w:p>
          <w:p w14:paraId="206DAD84" w14:textId="1612C86F" w:rsidR="00DD66DA" w:rsidRPr="003D1C86" w:rsidRDefault="00DD66DA" w:rsidP="00DD66DA">
            <w:pPr>
              <w:pStyle w:val="Sothutu-1so"/>
              <w:numPr>
                <w:ilvl w:val="0"/>
                <w:numId w:val="0"/>
              </w:numPr>
              <w:ind w:left="360" w:hanging="360"/>
              <w:rPr>
                <w:sz w:val="28"/>
                <w:szCs w:val="28"/>
              </w:rPr>
            </w:pPr>
            <w:r w:rsidRPr="006C48E9">
              <w:rPr>
                <w:noProof/>
                <w:sz w:val="28"/>
                <w:szCs w:val="28"/>
              </w:rPr>
              <w:drawing>
                <wp:inline distT="0" distB="0" distL="0" distR="0" wp14:anchorId="699FF5B5" wp14:editId="38A2011D">
                  <wp:extent cx="4320540" cy="187960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540" cy="1879600"/>
                          </a:xfrm>
                          <a:prstGeom prst="rect">
                            <a:avLst/>
                          </a:prstGeom>
                        </pic:spPr>
                      </pic:pic>
                    </a:graphicData>
                  </a:graphic>
                </wp:inline>
              </w:drawing>
            </w:r>
          </w:p>
        </w:tc>
        <w:tc>
          <w:tcPr>
            <w:tcW w:w="1120" w:type="dxa"/>
          </w:tcPr>
          <w:p w14:paraId="2AA67134" w14:textId="77777777" w:rsidR="00122300" w:rsidRPr="003D1C86" w:rsidRDefault="00122300" w:rsidP="009E4099">
            <w:pPr>
              <w:ind w:left="0"/>
              <w:jc w:val="both"/>
              <w:rPr>
                <w:sz w:val="28"/>
                <w:szCs w:val="28"/>
              </w:rPr>
            </w:pPr>
            <w:r w:rsidRPr="003D1C86">
              <w:rPr>
                <w:sz w:val="28"/>
                <w:szCs w:val="28"/>
              </w:rPr>
              <w:t>R</w:t>
            </w:r>
          </w:p>
        </w:tc>
      </w:tr>
      <w:tr w:rsidR="00DD66DA" w:rsidRPr="003D1C86" w14:paraId="4187502E" w14:textId="77777777" w:rsidTr="00DD66DA">
        <w:trPr>
          <w:trHeight w:val="909"/>
        </w:trPr>
        <w:tc>
          <w:tcPr>
            <w:tcW w:w="1957" w:type="dxa"/>
          </w:tcPr>
          <w:p w14:paraId="3C0A26ED" w14:textId="4C5A82B4" w:rsidR="00DD66DA" w:rsidRPr="003D1C86" w:rsidRDefault="00DD66DA" w:rsidP="008633E7">
            <w:pPr>
              <w:pStyle w:val="Sothutu-1so"/>
              <w:numPr>
                <w:ilvl w:val="0"/>
                <w:numId w:val="5"/>
              </w:numPr>
              <w:rPr>
                <w:sz w:val="28"/>
                <w:szCs w:val="28"/>
              </w:rPr>
            </w:pPr>
            <w:r w:rsidRPr="003D1C86">
              <w:rPr>
                <w:sz w:val="28"/>
                <w:szCs w:val="28"/>
              </w:rPr>
              <w:t>Chọn file và nhấn tải lên</w:t>
            </w:r>
          </w:p>
        </w:tc>
        <w:tc>
          <w:tcPr>
            <w:tcW w:w="7020" w:type="dxa"/>
          </w:tcPr>
          <w:p w14:paraId="5969C727" w14:textId="6C207541" w:rsidR="00DD66DA" w:rsidRPr="003D1C86" w:rsidRDefault="00DD66DA" w:rsidP="008633E7">
            <w:pPr>
              <w:pStyle w:val="Sothutu-1so"/>
              <w:numPr>
                <w:ilvl w:val="0"/>
                <w:numId w:val="5"/>
              </w:numPr>
              <w:rPr>
                <w:sz w:val="28"/>
                <w:szCs w:val="28"/>
              </w:rPr>
            </w:pPr>
            <w:r w:rsidRPr="003D1C86">
              <w:rPr>
                <w:sz w:val="28"/>
                <w:szCs w:val="28"/>
              </w:rPr>
              <w:t xml:space="preserve">Hiển thị kết quả đã tải lên: </w:t>
            </w:r>
          </w:p>
          <w:p w14:paraId="343F3D78" w14:textId="20D9D9E4" w:rsidR="00DD66DA" w:rsidRPr="003D1C86" w:rsidRDefault="00DD66DA" w:rsidP="008633E7">
            <w:pPr>
              <w:pStyle w:val="Sothutu-1so"/>
              <w:numPr>
                <w:ilvl w:val="0"/>
                <w:numId w:val="10"/>
              </w:numPr>
              <w:rPr>
                <w:sz w:val="28"/>
                <w:szCs w:val="28"/>
              </w:rPr>
            </w:pPr>
            <w:r w:rsidRPr="003D1C86">
              <w:rPr>
                <w:sz w:val="28"/>
                <w:szCs w:val="28"/>
              </w:rPr>
              <w:t xml:space="preserve">Dòng hợp lệ sẽ lưu lại. </w:t>
            </w:r>
          </w:p>
          <w:p w14:paraId="6088BB8B" w14:textId="61022280" w:rsidR="00DD66DA" w:rsidRPr="003D1C86" w:rsidRDefault="00DD66DA" w:rsidP="008633E7">
            <w:pPr>
              <w:pStyle w:val="Sothutu-1so"/>
              <w:numPr>
                <w:ilvl w:val="0"/>
                <w:numId w:val="10"/>
              </w:numPr>
              <w:rPr>
                <w:sz w:val="28"/>
                <w:szCs w:val="28"/>
              </w:rPr>
            </w:pPr>
            <w:r w:rsidRPr="003D1C86">
              <w:rPr>
                <w:sz w:val="28"/>
                <w:szCs w:val="28"/>
              </w:rPr>
              <w:t>Dòng lỗi sẽ hiển thị chi tiết trong file lỗi.</w:t>
            </w:r>
          </w:p>
          <w:p w14:paraId="6C8427F7" w14:textId="17DC0DE8" w:rsidR="00DD66DA" w:rsidRPr="003D1C86" w:rsidRDefault="00DD66DA" w:rsidP="00DD66DA">
            <w:pPr>
              <w:pStyle w:val="Sothutu-1so"/>
              <w:numPr>
                <w:ilvl w:val="0"/>
                <w:numId w:val="0"/>
              </w:numPr>
              <w:ind w:left="360"/>
              <w:rPr>
                <w:sz w:val="28"/>
                <w:szCs w:val="28"/>
              </w:rPr>
            </w:pPr>
            <w:r w:rsidRPr="006C48E9">
              <w:rPr>
                <w:noProof/>
                <w:sz w:val="28"/>
                <w:szCs w:val="28"/>
              </w:rPr>
              <w:drawing>
                <wp:inline distT="0" distB="0" distL="0" distR="0" wp14:anchorId="700E3360" wp14:editId="74C54D24">
                  <wp:extent cx="4029075" cy="175641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7507" cy="1760086"/>
                          </a:xfrm>
                          <a:prstGeom prst="rect">
                            <a:avLst/>
                          </a:prstGeom>
                        </pic:spPr>
                      </pic:pic>
                    </a:graphicData>
                  </a:graphic>
                </wp:inline>
              </w:drawing>
            </w:r>
          </w:p>
        </w:tc>
        <w:tc>
          <w:tcPr>
            <w:tcW w:w="1120" w:type="dxa"/>
          </w:tcPr>
          <w:p w14:paraId="24FE0EB7" w14:textId="77777777" w:rsidR="00DD66DA" w:rsidRPr="003D1C86" w:rsidRDefault="00DD66DA" w:rsidP="009E4099">
            <w:pPr>
              <w:ind w:left="0"/>
              <w:jc w:val="both"/>
              <w:rPr>
                <w:sz w:val="28"/>
                <w:szCs w:val="28"/>
              </w:rPr>
            </w:pPr>
          </w:p>
        </w:tc>
      </w:tr>
      <w:tr w:rsidR="00DD66DA" w:rsidRPr="003D1C86" w14:paraId="403D4E20" w14:textId="77777777" w:rsidTr="00DD66DA">
        <w:trPr>
          <w:trHeight w:val="909"/>
        </w:trPr>
        <w:tc>
          <w:tcPr>
            <w:tcW w:w="1957" w:type="dxa"/>
          </w:tcPr>
          <w:p w14:paraId="74454E86" w14:textId="788FBAC7" w:rsidR="00DD66DA" w:rsidRPr="003D1C86" w:rsidRDefault="00DD66DA" w:rsidP="008633E7">
            <w:pPr>
              <w:pStyle w:val="Sothutu-1so"/>
              <w:numPr>
                <w:ilvl w:val="0"/>
                <w:numId w:val="5"/>
              </w:numPr>
              <w:rPr>
                <w:sz w:val="28"/>
                <w:szCs w:val="28"/>
              </w:rPr>
            </w:pPr>
            <w:r w:rsidRPr="003D1C86">
              <w:rPr>
                <w:sz w:val="28"/>
                <w:szCs w:val="28"/>
              </w:rPr>
              <w:lastRenderedPageBreak/>
              <w:t xml:space="preserve"> Nhấn vào xem chi tiết lỗi</w:t>
            </w:r>
          </w:p>
        </w:tc>
        <w:tc>
          <w:tcPr>
            <w:tcW w:w="7020" w:type="dxa"/>
          </w:tcPr>
          <w:p w14:paraId="259AE088" w14:textId="77777777" w:rsidR="00DD66DA" w:rsidRPr="003D1C86" w:rsidRDefault="00DD66DA" w:rsidP="008633E7">
            <w:pPr>
              <w:pStyle w:val="Sothutu-1so"/>
              <w:numPr>
                <w:ilvl w:val="0"/>
                <w:numId w:val="5"/>
              </w:numPr>
              <w:rPr>
                <w:sz w:val="28"/>
                <w:szCs w:val="28"/>
              </w:rPr>
            </w:pPr>
            <w:r w:rsidRPr="003D1C86">
              <w:rPr>
                <w:sz w:val="28"/>
                <w:szCs w:val="28"/>
              </w:rPr>
              <w:t>Hiển thị màn hình chi tiết lỗi</w:t>
            </w:r>
          </w:p>
          <w:p w14:paraId="4531ABEB" w14:textId="263C7047" w:rsidR="00DD66DA" w:rsidRPr="003D1C86" w:rsidRDefault="00DD66DA" w:rsidP="008633E7">
            <w:pPr>
              <w:pStyle w:val="Sothutu-1so"/>
              <w:numPr>
                <w:ilvl w:val="0"/>
                <w:numId w:val="10"/>
              </w:numPr>
              <w:rPr>
                <w:sz w:val="28"/>
                <w:szCs w:val="28"/>
              </w:rPr>
            </w:pPr>
            <w:r w:rsidRPr="003D1C86">
              <w:rPr>
                <w:sz w:val="28"/>
                <w:szCs w:val="28"/>
              </w:rPr>
              <w:t>Ngày &lt; ngày hiện tại thì hiển thị lỗi: Ngày không được nhỏ hơn ngày hiện tại</w:t>
            </w:r>
          </w:p>
          <w:p w14:paraId="2179A762" w14:textId="77777777" w:rsidR="004301A9" w:rsidRPr="003D1C86" w:rsidRDefault="004301A9" w:rsidP="008633E7">
            <w:pPr>
              <w:pStyle w:val="Sothutu-1so"/>
              <w:numPr>
                <w:ilvl w:val="0"/>
                <w:numId w:val="10"/>
              </w:numPr>
              <w:rPr>
                <w:sz w:val="28"/>
                <w:szCs w:val="28"/>
              </w:rPr>
            </w:pPr>
            <w:r w:rsidRPr="003D1C86">
              <w:rPr>
                <w:sz w:val="28"/>
                <w:szCs w:val="28"/>
              </w:rPr>
              <w:t>Không nhập tên kế hoạch làm việc  hiển thị lỗi: Tên kế hoạch không được bỏ trống</w:t>
            </w:r>
          </w:p>
          <w:p w14:paraId="0277E49C" w14:textId="4EE2C15A" w:rsidR="00DD66DA" w:rsidRPr="003D1C86" w:rsidRDefault="00DD66DA" w:rsidP="008633E7">
            <w:pPr>
              <w:pStyle w:val="Sothutu-1so"/>
              <w:numPr>
                <w:ilvl w:val="0"/>
                <w:numId w:val="10"/>
              </w:numPr>
              <w:rPr>
                <w:sz w:val="28"/>
                <w:szCs w:val="28"/>
              </w:rPr>
            </w:pPr>
            <w:r w:rsidRPr="003D1C86">
              <w:rPr>
                <w:sz w:val="28"/>
                <w:szCs w:val="28"/>
              </w:rPr>
              <w:t>Không nhập nội dung công việc hiển thị lỗi: Nội dung công việc không được để trống</w:t>
            </w:r>
          </w:p>
          <w:p w14:paraId="21E26830" w14:textId="11C2005F" w:rsidR="00DD66DA" w:rsidRPr="003D1C86" w:rsidRDefault="002E607D" w:rsidP="00DD66DA">
            <w:pPr>
              <w:pStyle w:val="Sothutu-1so"/>
              <w:numPr>
                <w:ilvl w:val="0"/>
                <w:numId w:val="0"/>
              </w:numPr>
              <w:rPr>
                <w:sz w:val="28"/>
                <w:szCs w:val="28"/>
              </w:rPr>
            </w:pPr>
            <w:r w:rsidRPr="006C48E9">
              <w:rPr>
                <w:noProof/>
                <w:sz w:val="28"/>
                <w:szCs w:val="28"/>
              </w:rPr>
              <w:drawing>
                <wp:inline distT="0" distB="0" distL="0" distR="0" wp14:anchorId="5A94EAD1" wp14:editId="1E013782">
                  <wp:extent cx="4320540" cy="13550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0540" cy="1355090"/>
                          </a:xfrm>
                          <a:prstGeom prst="rect">
                            <a:avLst/>
                          </a:prstGeom>
                        </pic:spPr>
                      </pic:pic>
                    </a:graphicData>
                  </a:graphic>
                </wp:inline>
              </w:drawing>
            </w:r>
          </w:p>
        </w:tc>
        <w:tc>
          <w:tcPr>
            <w:tcW w:w="1120" w:type="dxa"/>
          </w:tcPr>
          <w:p w14:paraId="05C3B682" w14:textId="77777777" w:rsidR="00DD66DA" w:rsidRPr="003D1C86" w:rsidRDefault="00DD66DA" w:rsidP="009E4099">
            <w:pPr>
              <w:ind w:left="0"/>
              <w:jc w:val="both"/>
              <w:rPr>
                <w:sz w:val="28"/>
                <w:szCs w:val="28"/>
              </w:rPr>
            </w:pPr>
          </w:p>
        </w:tc>
      </w:tr>
      <w:tr w:rsidR="00161F6E" w:rsidRPr="003D1C86" w14:paraId="57B3F2D0" w14:textId="77777777" w:rsidTr="00DD66DA">
        <w:trPr>
          <w:trHeight w:val="1729"/>
        </w:trPr>
        <w:tc>
          <w:tcPr>
            <w:tcW w:w="1957" w:type="dxa"/>
          </w:tcPr>
          <w:p w14:paraId="39D9A559" w14:textId="28F3EDF0" w:rsidR="00161F6E" w:rsidRPr="003D1C86" w:rsidRDefault="00161F6E" w:rsidP="008633E7">
            <w:pPr>
              <w:pStyle w:val="Sothutu-1so"/>
              <w:numPr>
                <w:ilvl w:val="0"/>
                <w:numId w:val="5"/>
              </w:numPr>
              <w:rPr>
                <w:sz w:val="28"/>
                <w:szCs w:val="28"/>
              </w:rPr>
            </w:pPr>
            <w:r w:rsidRPr="003D1C86">
              <w:rPr>
                <w:sz w:val="28"/>
                <w:szCs w:val="28"/>
              </w:rPr>
              <w:t xml:space="preserve"> Khi có KH huấn luyện được</w:t>
            </w:r>
            <w:r w:rsidR="00DD66DA" w:rsidRPr="003D1C86">
              <w:rPr>
                <w:sz w:val="28"/>
                <w:szCs w:val="28"/>
              </w:rPr>
              <w:t xml:space="preserve"> tạo</w:t>
            </w:r>
          </w:p>
        </w:tc>
        <w:tc>
          <w:tcPr>
            <w:tcW w:w="7020" w:type="dxa"/>
          </w:tcPr>
          <w:p w14:paraId="37C958E4" w14:textId="77777777" w:rsidR="00CE4B31" w:rsidRPr="003D1C86" w:rsidRDefault="00161F6E" w:rsidP="008633E7">
            <w:pPr>
              <w:pStyle w:val="Sothutu-1so"/>
              <w:numPr>
                <w:ilvl w:val="0"/>
                <w:numId w:val="5"/>
              </w:numPr>
              <w:rPr>
                <w:sz w:val="28"/>
                <w:szCs w:val="28"/>
              </w:rPr>
            </w:pPr>
            <w:r w:rsidRPr="003D1C86">
              <w:rPr>
                <w:sz w:val="28"/>
                <w:szCs w:val="28"/>
              </w:rPr>
              <w:t xml:space="preserve">Hệ thống tự động sinh công việc vào kế hoạch làm việc của </w:t>
            </w:r>
            <w:r w:rsidR="00DD66DA" w:rsidRPr="003D1C86">
              <w:rPr>
                <w:sz w:val="28"/>
                <w:szCs w:val="28"/>
              </w:rPr>
              <w:t xml:space="preserve">người huấn luyện tương ứng với </w:t>
            </w:r>
            <w:r w:rsidR="00CE4B31" w:rsidRPr="003D1C86">
              <w:rPr>
                <w:sz w:val="28"/>
                <w:szCs w:val="28"/>
              </w:rPr>
              <w:t>thông tin được lưu trong kế hoạch làm việc như sau:</w:t>
            </w:r>
          </w:p>
          <w:p w14:paraId="10D88FFB" w14:textId="77777777" w:rsidR="00CE4B31" w:rsidRPr="003D1C86" w:rsidRDefault="00CE4B31" w:rsidP="008633E7">
            <w:pPr>
              <w:pStyle w:val="Sothutu-1so"/>
              <w:numPr>
                <w:ilvl w:val="0"/>
                <w:numId w:val="10"/>
              </w:numPr>
              <w:rPr>
                <w:sz w:val="28"/>
                <w:szCs w:val="28"/>
              </w:rPr>
            </w:pPr>
            <w:r w:rsidRPr="003D1C86">
              <w:rPr>
                <w:sz w:val="28"/>
                <w:szCs w:val="28"/>
              </w:rPr>
              <w:t xml:space="preserve">Tên kế hoạch làm việc: </w:t>
            </w:r>
            <w:r w:rsidR="00DD66DA" w:rsidRPr="003D1C86">
              <w:rPr>
                <w:sz w:val="28"/>
                <w:szCs w:val="28"/>
              </w:rPr>
              <w:t>Huấn luyện</w:t>
            </w:r>
          </w:p>
          <w:p w14:paraId="7E7D26CC" w14:textId="287F38AE" w:rsidR="00161F6E" w:rsidRPr="003D1C86" w:rsidRDefault="00CE4B31" w:rsidP="008633E7">
            <w:pPr>
              <w:pStyle w:val="Sothutu-1so"/>
              <w:numPr>
                <w:ilvl w:val="0"/>
                <w:numId w:val="10"/>
              </w:numPr>
              <w:rPr>
                <w:sz w:val="28"/>
                <w:szCs w:val="28"/>
              </w:rPr>
            </w:pPr>
            <w:r w:rsidRPr="003D1C86">
              <w:rPr>
                <w:sz w:val="28"/>
                <w:szCs w:val="28"/>
              </w:rPr>
              <w:t xml:space="preserve">Nội dung: Huấn luyện </w:t>
            </w:r>
            <w:r w:rsidR="00DD66DA" w:rsidRPr="003D1C86">
              <w:rPr>
                <w:sz w:val="28"/>
                <w:szCs w:val="28"/>
              </w:rPr>
              <w:t>“tên nhân viên được huấn luyện”.</w:t>
            </w:r>
          </w:p>
          <w:p w14:paraId="33AE3A69" w14:textId="0233F3CC" w:rsidR="00CE4B31" w:rsidRPr="003D1C86" w:rsidRDefault="00CE4B31" w:rsidP="008633E7">
            <w:pPr>
              <w:pStyle w:val="Sothutu-1so"/>
              <w:numPr>
                <w:ilvl w:val="0"/>
                <w:numId w:val="10"/>
              </w:numPr>
              <w:rPr>
                <w:sz w:val="28"/>
                <w:szCs w:val="28"/>
              </w:rPr>
            </w:pPr>
            <w:r w:rsidRPr="003D1C86">
              <w:rPr>
                <w:sz w:val="28"/>
                <w:szCs w:val="28"/>
              </w:rPr>
              <w:t>Ngày là ngày huấn luyện.</w:t>
            </w:r>
          </w:p>
          <w:p w14:paraId="6DA90DC3" w14:textId="67620AD1" w:rsidR="00DD66DA" w:rsidRPr="003D1C86" w:rsidRDefault="00DD66DA" w:rsidP="00CE4B31">
            <w:pPr>
              <w:pStyle w:val="Sothutu-1so"/>
              <w:numPr>
                <w:ilvl w:val="0"/>
                <w:numId w:val="0"/>
              </w:numPr>
              <w:ind w:left="360"/>
              <w:rPr>
                <w:sz w:val="28"/>
                <w:szCs w:val="28"/>
              </w:rPr>
            </w:pPr>
            <w:r w:rsidRPr="003D1C86">
              <w:rPr>
                <w:sz w:val="28"/>
                <w:szCs w:val="28"/>
              </w:rPr>
              <w:t>Xoá thông tin huấn luyện thực hiện xoá nội dung công việc bên kế hoạch làm việc</w:t>
            </w:r>
          </w:p>
        </w:tc>
        <w:tc>
          <w:tcPr>
            <w:tcW w:w="1120" w:type="dxa"/>
          </w:tcPr>
          <w:p w14:paraId="0981E828" w14:textId="77777777" w:rsidR="00161F6E" w:rsidRPr="003D1C86" w:rsidRDefault="00161F6E" w:rsidP="009E4099">
            <w:pPr>
              <w:ind w:left="0"/>
              <w:jc w:val="both"/>
              <w:rPr>
                <w:sz w:val="28"/>
                <w:szCs w:val="28"/>
              </w:rPr>
            </w:pPr>
          </w:p>
        </w:tc>
      </w:tr>
    </w:tbl>
    <w:p w14:paraId="05CA7AA7" w14:textId="6B353D1C" w:rsidR="00713416" w:rsidRPr="003D1C86" w:rsidRDefault="00D00D86" w:rsidP="00F17FBD">
      <w:pPr>
        <w:pStyle w:val="Heading2"/>
        <w:numPr>
          <w:ilvl w:val="0"/>
          <w:numId w:val="0"/>
        </w:numPr>
        <w:ind w:left="576"/>
        <w:rPr>
          <w:rPrChange w:id="1052" w:author="Chungpth" w:date="2021-08-17T15:49:00Z">
            <w:rPr>
              <w:highlight w:val="yellow"/>
            </w:rPr>
          </w:rPrChange>
        </w:rPr>
      </w:pPr>
      <w:bookmarkStart w:id="1053" w:name="_Toc77785444"/>
      <w:bookmarkStart w:id="1054" w:name="_Toc71097896"/>
      <w:r w:rsidRPr="003D1C86">
        <w:rPr>
          <w:rPrChange w:id="1055" w:author="Chungpth" w:date="2021-08-17T15:49:00Z">
            <w:rPr>
              <w:highlight w:val="yellow"/>
            </w:rPr>
          </w:rPrChange>
        </w:rPr>
        <w:t xml:space="preserve">3.9 </w:t>
      </w:r>
      <w:r w:rsidR="00713416" w:rsidRPr="003D1C86">
        <w:rPr>
          <w:rPrChange w:id="1056" w:author="Chungpth" w:date="2021-08-17T15:49:00Z">
            <w:rPr>
              <w:highlight w:val="yellow"/>
            </w:rPr>
          </w:rPrChange>
        </w:rPr>
        <w:t>Theo dõi KH làm việc</w:t>
      </w:r>
      <w:bookmarkEnd w:id="1053"/>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713416" w:rsidRPr="003D1C86" w14:paraId="509F7201" w14:textId="77777777" w:rsidTr="00713416">
        <w:trPr>
          <w:trHeight w:val="284"/>
          <w:jc w:val="center"/>
        </w:trPr>
        <w:tc>
          <w:tcPr>
            <w:tcW w:w="1590" w:type="pct"/>
            <w:tcBorders>
              <w:top w:val="single" w:sz="18" w:space="0" w:color="808080"/>
              <w:left w:val="single" w:sz="18" w:space="0" w:color="808080"/>
            </w:tcBorders>
            <w:shd w:val="clear" w:color="auto" w:fill="F3F3F3"/>
            <w:vAlign w:val="center"/>
          </w:tcPr>
          <w:p w14:paraId="1115E2A9" w14:textId="77777777" w:rsidR="00713416" w:rsidRPr="003D1C86" w:rsidRDefault="00713416" w:rsidP="00713416">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0FA5399A" w14:textId="52FBF3C3" w:rsidR="00713416" w:rsidRPr="003D1C86" w:rsidRDefault="00713416" w:rsidP="00713416">
            <w:pPr>
              <w:pStyle w:val="BodyText"/>
              <w:ind w:left="0"/>
              <w:rPr>
                <w:color w:val="984806"/>
                <w:sz w:val="28"/>
                <w:szCs w:val="28"/>
                <w:lang w:eastAsia="ar-SA"/>
              </w:rPr>
            </w:pPr>
            <w:r w:rsidRPr="003D1C86">
              <w:rPr>
                <w:color w:val="984806"/>
                <w:sz w:val="28"/>
                <w:szCs w:val="28"/>
                <w:lang w:eastAsia="ar-SA"/>
              </w:rPr>
              <w:t>Theo dõi KH làm việc</w:t>
            </w:r>
          </w:p>
        </w:tc>
      </w:tr>
      <w:tr w:rsidR="00713416" w:rsidRPr="003D1C86" w14:paraId="55137D86" w14:textId="77777777" w:rsidTr="00713416">
        <w:trPr>
          <w:trHeight w:val="284"/>
          <w:jc w:val="center"/>
        </w:trPr>
        <w:tc>
          <w:tcPr>
            <w:tcW w:w="1590" w:type="pct"/>
            <w:tcBorders>
              <w:left w:val="single" w:sz="18" w:space="0" w:color="808080"/>
            </w:tcBorders>
            <w:shd w:val="clear" w:color="auto" w:fill="F3F3F3"/>
            <w:vAlign w:val="center"/>
          </w:tcPr>
          <w:p w14:paraId="0FE57EE3" w14:textId="77777777" w:rsidR="00713416" w:rsidRPr="003D1C86" w:rsidRDefault="00713416" w:rsidP="00713416">
            <w:pPr>
              <w:ind w:left="142"/>
              <w:rPr>
                <w:b/>
                <w:sz w:val="28"/>
                <w:szCs w:val="28"/>
              </w:rPr>
            </w:pPr>
            <w:r w:rsidRPr="003D1C86">
              <w:rPr>
                <w:b/>
                <w:sz w:val="28"/>
                <w:szCs w:val="28"/>
              </w:rPr>
              <w:t>Mô tả</w:t>
            </w:r>
          </w:p>
        </w:tc>
        <w:tc>
          <w:tcPr>
            <w:tcW w:w="3410" w:type="pct"/>
            <w:tcBorders>
              <w:right w:val="single" w:sz="18" w:space="0" w:color="808080"/>
            </w:tcBorders>
            <w:vAlign w:val="center"/>
          </w:tcPr>
          <w:p w14:paraId="72417ADE" w14:textId="659C3B55" w:rsidR="00713416" w:rsidRPr="003D1C86" w:rsidRDefault="00713416" w:rsidP="00713416">
            <w:pPr>
              <w:pStyle w:val="BodyText"/>
              <w:ind w:left="0"/>
              <w:rPr>
                <w:color w:val="984806"/>
                <w:sz w:val="28"/>
                <w:szCs w:val="28"/>
                <w:lang w:eastAsia="ar-SA"/>
              </w:rPr>
            </w:pPr>
            <w:r w:rsidRPr="003D1C86">
              <w:rPr>
                <w:color w:val="984806"/>
                <w:sz w:val="28"/>
                <w:szCs w:val="28"/>
                <w:lang w:eastAsia="ar-SA"/>
              </w:rPr>
              <w:t xml:space="preserve">Chức năng này cho phép </w:t>
            </w:r>
            <w:r w:rsidR="00CE4B31" w:rsidRPr="003D1C86">
              <w:rPr>
                <w:color w:val="984806"/>
                <w:sz w:val="28"/>
                <w:szCs w:val="28"/>
                <w:lang w:eastAsia="ar-SA"/>
              </w:rPr>
              <w:t>tài khoản</w:t>
            </w:r>
            <w:r w:rsidRPr="003D1C86">
              <w:rPr>
                <w:color w:val="984806"/>
                <w:sz w:val="28"/>
                <w:szCs w:val="28"/>
                <w:lang w:eastAsia="ar-SA"/>
              </w:rPr>
              <w:t xml:space="preserve"> quản lý xem lịch làm việc của nhân viên trực thuộc và nhận xét</w:t>
            </w:r>
          </w:p>
        </w:tc>
      </w:tr>
      <w:tr w:rsidR="00713416" w:rsidRPr="003D1C86" w14:paraId="6E9C0336" w14:textId="77777777" w:rsidTr="00713416">
        <w:trPr>
          <w:trHeight w:val="395"/>
          <w:jc w:val="center"/>
        </w:trPr>
        <w:tc>
          <w:tcPr>
            <w:tcW w:w="1590" w:type="pct"/>
            <w:tcBorders>
              <w:left w:val="single" w:sz="18" w:space="0" w:color="808080"/>
            </w:tcBorders>
            <w:shd w:val="clear" w:color="auto" w:fill="F3F3F3"/>
            <w:vAlign w:val="center"/>
          </w:tcPr>
          <w:p w14:paraId="67C366A7" w14:textId="77777777" w:rsidR="00713416" w:rsidRPr="003D1C86" w:rsidRDefault="00713416" w:rsidP="00713416">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0DD80AA3" w14:textId="77777777" w:rsidR="00713416" w:rsidRDefault="00E53939" w:rsidP="00E53939">
            <w:pPr>
              <w:pStyle w:val="BodyText"/>
              <w:ind w:left="0"/>
              <w:rPr>
                <w:ins w:id="1057" w:author="Chungpth" w:date="2021-08-19T21:31:00Z"/>
                <w:color w:val="984806"/>
                <w:sz w:val="28"/>
                <w:szCs w:val="28"/>
                <w:lang w:eastAsia="ar-SA"/>
              </w:rPr>
            </w:pPr>
            <w:r w:rsidRPr="003D1C86">
              <w:rPr>
                <w:color w:val="984806"/>
                <w:sz w:val="28"/>
                <w:szCs w:val="28"/>
                <w:lang w:eastAsia="ar-SA"/>
              </w:rPr>
              <w:t xml:space="preserve">-  </w:t>
            </w:r>
            <w:commentRangeStart w:id="1058"/>
            <w:commentRangeStart w:id="1059"/>
            <w:r w:rsidRPr="003D1C86">
              <w:rPr>
                <w:color w:val="984806"/>
                <w:sz w:val="28"/>
                <w:szCs w:val="28"/>
                <w:lang w:eastAsia="ar-SA"/>
              </w:rPr>
              <w:t xml:space="preserve">Người sử dụng: RSM, ASM, </w:t>
            </w:r>
            <w:r w:rsidR="005117D6" w:rsidRPr="003D1C86">
              <w:rPr>
                <w:color w:val="984806"/>
                <w:sz w:val="28"/>
                <w:szCs w:val="28"/>
                <w:lang w:eastAsia="ar-SA"/>
              </w:rPr>
              <w:t>GSBH</w:t>
            </w:r>
            <w:commentRangeEnd w:id="1058"/>
            <w:r w:rsidR="00360864" w:rsidRPr="004D49DA">
              <w:rPr>
                <w:color w:val="984806"/>
                <w:sz w:val="28"/>
                <w:szCs w:val="28"/>
                <w:lang w:eastAsia="ar-SA"/>
                <w:rPrChange w:id="1060" w:author="Chungpth" w:date="2021-08-19T21:31:00Z">
                  <w:rPr>
                    <w:rStyle w:val="CommentReference"/>
                  </w:rPr>
                </w:rPrChange>
              </w:rPr>
              <w:commentReference w:id="1058"/>
            </w:r>
            <w:commentRangeEnd w:id="1059"/>
            <w:r w:rsidR="00EC5D3F">
              <w:rPr>
                <w:rStyle w:val="CommentReference"/>
              </w:rPr>
              <w:commentReference w:id="1059"/>
            </w:r>
          </w:p>
          <w:p w14:paraId="4E4600DD" w14:textId="6E1025F4" w:rsidR="004D49DA" w:rsidRPr="004D49DA" w:rsidRDefault="004D49DA" w:rsidP="00E53939">
            <w:pPr>
              <w:pStyle w:val="BodyText"/>
              <w:ind w:left="0"/>
              <w:rPr>
                <w:color w:val="984806"/>
                <w:sz w:val="28"/>
                <w:szCs w:val="28"/>
                <w:lang w:eastAsia="ar-SA"/>
                <w:rPrChange w:id="1061" w:author="Chungpth" w:date="2021-08-19T21:31:00Z">
                  <w:rPr>
                    <w:sz w:val="28"/>
                    <w:szCs w:val="28"/>
                  </w:rPr>
                </w:rPrChange>
              </w:rPr>
            </w:pPr>
            <w:ins w:id="1062" w:author="Chungpth" w:date="2021-08-19T21:31:00Z">
              <w:r>
                <w:rPr>
                  <w:color w:val="984806"/>
                  <w:sz w:val="28"/>
                  <w:szCs w:val="28"/>
                  <w:lang w:eastAsia="ar-SA"/>
                </w:rPr>
                <w:t>- N</w:t>
              </w:r>
              <w:r w:rsidRPr="004D49DA">
                <w:rPr>
                  <w:color w:val="984806"/>
                  <w:sz w:val="28"/>
                  <w:szCs w:val="28"/>
                  <w:lang w:eastAsia="ar-SA"/>
                  <w:rPrChange w:id="1063" w:author="Chungpth" w:date="2021-08-19T21:31:00Z">
                    <w:rPr/>
                  </w:rPrChange>
                </w:rPr>
                <w:t>gười được phân quyền vai trò HO được xem, xuất excel</w:t>
              </w:r>
            </w:ins>
          </w:p>
        </w:tc>
      </w:tr>
      <w:tr w:rsidR="00713416" w:rsidRPr="003D1C86" w14:paraId="740AF715" w14:textId="77777777" w:rsidTr="00713416">
        <w:trPr>
          <w:trHeight w:val="974"/>
          <w:jc w:val="center"/>
        </w:trPr>
        <w:tc>
          <w:tcPr>
            <w:tcW w:w="1590" w:type="pct"/>
            <w:tcBorders>
              <w:left w:val="single" w:sz="18" w:space="0" w:color="808080"/>
            </w:tcBorders>
            <w:shd w:val="clear" w:color="auto" w:fill="F3F3F3"/>
            <w:vAlign w:val="center"/>
          </w:tcPr>
          <w:p w14:paraId="72342227" w14:textId="77777777" w:rsidR="00713416" w:rsidRPr="003D1C86" w:rsidRDefault="00713416" w:rsidP="00713416">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550F35F7" w14:textId="77777777" w:rsidR="00713416" w:rsidRPr="003D1C86" w:rsidRDefault="00713416" w:rsidP="00713416">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4396320D" w14:textId="77777777" w:rsidR="00713416" w:rsidRPr="003D1C86" w:rsidRDefault="00713416" w:rsidP="00713416">
            <w:pPr>
              <w:pStyle w:val="BodyText"/>
              <w:ind w:left="0"/>
              <w:rPr>
                <w:sz w:val="28"/>
                <w:szCs w:val="28"/>
              </w:rPr>
            </w:pPr>
            <w:r w:rsidRPr="003D1C86">
              <w:rPr>
                <w:color w:val="984806"/>
                <w:sz w:val="28"/>
                <w:szCs w:val="28"/>
                <w:lang w:eastAsia="ar-SA"/>
              </w:rPr>
              <w:t>- Có quyền vào chức năng</w:t>
            </w:r>
          </w:p>
        </w:tc>
      </w:tr>
      <w:tr w:rsidR="00713416" w:rsidRPr="003D1C86" w14:paraId="3ACD9DB4" w14:textId="77777777" w:rsidTr="00713416">
        <w:trPr>
          <w:trHeight w:val="530"/>
          <w:jc w:val="center"/>
        </w:trPr>
        <w:tc>
          <w:tcPr>
            <w:tcW w:w="1590" w:type="pct"/>
            <w:tcBorders>
              <w:left w:val="single" w:sz="18" w:space="0" w:color="808080"/>
              <w:bottom w:val="single" w:sz="8" w:space="0" w:color="808080"/>
            </w:tcBorders>
            <w:shd w:val="clear" w:color="auto" w:fill="F3F3F3"/>
            <w:vAlign w:val="center"/>
          </w:tcPr>
          <w:p w14:paraId="63B5E314" w14:textId="77777777" w:rsidR="00713416" w:rsidRPr="003D1C86" w:rsidRDefault="00713416" w:rsidP="00713416">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3D5593F" w14:textId="26D6CC1C" w:rsidR="00713416" w:rsidRPr="003D1C86" w:rsidRDefault="00713416" w:rsidP="00713416">
            <w:pPr>
              <w:pStyle w:val="BodyText"/>
              <w:ind w:left="0"/>
              <w:rPr>
                <w:sz w:val="28"/>
                <w:szCs w:val="28"/>
                <w:lang w:eastAsia="ar-SA"/>
              </w:rPr>
            </w:pPr>
            <w:r w:rsidRPr="003D1C86">
              <w:rPr>
                <w:color w:val="984806"/>
                <w:sz w:val="28"/>
                <w:szCs w:val="28"/>
                <w:lang w:eastAsia="ar-SA"/>
              </w:rPr>
              <w:t>-  KH làm việc đã được tạo</w:t>
            </w:r>
          </w:p>
        </w:tc>
      </w:tr>
      <w:tr w:rsidR="00713416" w:rsidRPr="003D1C86" w14:paraId="263C34E9" w14:textId="77777777" w:rsidTr="00713416">
        <w:trPr>
          <w:trHeight w:val="284"/>
          <w:jc w:val="center"/>
        </w:trPr>
        <w:tc>
          <w:tcPr>
            <w:tcW w:w="1590" w:type="pct"/>
            <w:tcBorders>
              <w:left w:val="single" w:sz="18" w:space="0" w:color="808080"/>
              <w:bottom w:val="single" w:sz="4" w:space="0" w:color="808080"/>
            </w:tcBorders>
            <w:shd w:val="clear" w:color="auto" w:fill="F3F3F3"/>
            <w:vAlign w:val="center"/>
          </w:tcPr>
          <w:p w14:paraId="7D27D7BB" w14:textId="77777777" w:rsidR="00713416" w:rsidRPr="003D1C86" w:rsidRDefault="00713416" w:rsidP="00713416">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C8C1CDD" w14:textId="77777777" w:rsidR="00713416" w:rsidRPr="003D1C86" w:rsidRDefault="00713416" w:rsidP="00713416">
            <w:pPr>
              <w:pStyle w:val="BodyText"/>
              <w:ind w:left="0"/>
              <w:rPr>
                <w:sz w:val="28"/>
                <w:szCs w:val="28"/>
                <w:lang w:eastAsia="ar-SA"/>
              </w:rPr>
            </w:pPr>
            <w:r w:rsidRPr="003D1C86">
              <w:rPr>
                <w:sz w:val="28"/>
                <w:szCs w:val="28"/>
                <w:lang w:eastAsia="ar-SA"/>
              </w:rPr>
              <w:t>-N/A</w:t>
            </w:r>
          </w:p>
        </w:tc>
      </w:tr>
      <w:tr w:rsidR="00713416" w:rsidRPr="003D1C86" w14:paraId="28FF87B0" w14:textId="77777777" w:rsidTr="00713416">
        <w:trPr>
          <w:trHeight w:val="284"/>
          <w:jc w:val="center"/>
        </w:trPr>
        <w:tc>
          <w:tcPr>
            <w:tcW w:w="1590" w:type="pct"/>
            <w:tcBorders>
              <w:left w:val="single" w:sz="18" w:space="0" w:color="808080"/>
              <w:bottom w:val="single" w:sz="18" w:space="0" w:color="808080"/>
            </w:tcBorders>
            <w:shd w:val="clear" w:color="auto" w:fill="F3F3F3"/>
            <w:vAlign w:val="center"/>
          </w:tcPr>
          <w:p w14:paraId="6EC69466" w14:textId="77777777" w:rsidR="00713416" w:rsidRPr="003D1C86" w:rsidRDefault="00713416" w:rsidP="00713416">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53381161" w14:textId="77777777" w:rsidR="00713416" w:rsidRPr="003D1C86" w:rsidRDefault="00713416" w:rsidP="00713416">
            <w:pPr>
              <w:pStyle w:val="BodyText"/>
              <w:ind w:left="0"/>
              <w:rPr>
                <w:sz w:val="28"/>
                <w:szCs w:val="28"/>
              </w:rPr>
            </w:pPr>
            <w:r w:rsidRPr="003D1C86">
              <w:rPr>
                <w:sz w:val="28"/>
                <w:szCs w:val="28"/>
                <w:lang w:eastAsia="ar-SA"/>
              </w:rPr>
              <w:t>-N/A</w:t>
            </w:r>
          </w:p>
        </w:tc>
      </w:tr>
    </w:tbl>
    <w:p w14:paraId="28C5AA19" w14:textId="554F678B" w:rsidR="00713416" w:rsidRPr="003D1C86" w:rsidRDefault="00D00D86" w:rsidP="00D00D86">
      <w:pPr>
        <w:pStyle w:val="Heading3"/>
        <w:numPr>
          <w:ilvl w:val="0"/>
          <w:numId w:val="0"/>
        </w:numPr>
        <w:ind w:left="720"/>
        <w:rPr>
          <w:rFonts w:ascii="Times New Roman" w:hAnsi="Times New Roman"/>
          <w:sz w:val="28"/>
          <w:szCs w:val="28"/>
          <w:lang w:eastAsia="ar-SA"/>
        </w:rPr>
      </w:pPr>
      <w:bookmarkStart w:id="1064" w:name="_Toc77785445"/>
      <w:r w:rsidRPr="003D1C86">
        <w:rPr>
          <w:rFonts w:ascii="Times New Roman" w:hAnsi="Times New Roman"/>
          <w:sz w:val="28"/>
          <w:szCs w:val="28"/>
          <w:lang w:eastAsia="ar-SA"/>
        </w:rPr>
        <w:t xml:space="preserve">3.9.1 </w:t>
      </w:r>
      <w:r w:rsidR="00713416" w:rsidRPr="003D1C86">
        <w:rPr>
          <w:rFonts w:ascii="Times New Roman" w:hAnsi="Times New Roman"/>
          <w:sz w:val="28"/>
          <w:szCs w:val="28"/>
          <w:lang w:eastAsia="ar-SA"/>
        </w:rPr>
        <w:t>Màn hình chức năng</w:t>
      </w:r>
      <w:bookmarkEnd w:id="1064"/>
    </w:p>
    <w:p w14:paraId="4A67D831" w14:textId="6511EF87" w:rsidR="003831E7" w:rsidRPr="003D1C86" w:rsidRDefault="006A506A" w:rsidP="003831E7">
      <w:pPr>
        <w:pStyle w:val="NormalIndent"/>
        <w:keepNext/>
        <w:rPr>
          <w:sz w:val="28"/>
          <w:szCs w:val="28"/>
        </w:rPr>
      </w:pPr>
      <w:r w:rsidRPr="006C48E9">
        <w:rPr>
          <w:noProof/>
          <w:snapToGrid/>
          <w:sz w:val="28"/>
          <w:szCs w:val="28"/>
        </w:rPr>
        <w:drawing>
          <wp:inline distT="0" distB="0" distL="0" distR="0" wp14:anchorId="7C1EF84A" wp14:editId="1BFA33E9">
            <wp:extent cx="5943600" cy="2694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4305"/>
                    </a:xfrm>
                    <a:prstGeom prst="rect">
                      <a:avLst/>
                    </a:prstGeom>
                  </pic:spPr>
                </pic:pic>
              </a:graphicData>
            </a:graphic>
          </wp:inline>
        </w:drawing>
      </w:r>
    </w:p>
    <w:p w14:paraId="4DC52879" w14:textId="235C5F39" w:rsidR="00713416" w:rsidRPr="003D1C86" w:rsidRDefault="003831E7" w:rsidP="003831E7">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65"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66"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8</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Theo dõi KH làm việc</w:t>
      </w:r>
    </w:p>
    <w:p w14:paraId="131C4AB3" w14:textId="6753EFE1" w:rsidR="00AB6B3B" w:rsidRPr="003D1C86" w:rsidRDefault="00AB6B3B" w:rsidP="00AB6B3B">
      <w:pPr>
        <w:rPr>
          <w:sz w:val="28"/>
          <w:szCs w:val="28"/>
        </w:rPr>
      </w:pPr>
      <w:r w:rsidRPr="006C48E9">
        <w:rPr>
          <w:noProof/>
          <w:sz w:val="28"/>
          <w:szCs w:val="28"/>
        </w:rPr>
        <w:lastRenderedPageBreak/>
        <w:drawing>
          <wp:inline distT="0" distB="0" distL="0" distR="0" wp14:anchorId="1A268AA5" wp14:editId="4FCF56FA">
            <wp:extent cx="5943600" cy="478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787900"/>
                    </a:xfrm>
                    <a:prstGeom prst="rect">
                      <a:avLst/>
                    </a:prstGeom>
                  </pic:spPr>
                </pic:pic>
              </a:graphicData>
            </a:graphic>
          </wp:inline>
        </w:drawing>
      </w:r>
    </w:p>
    <w:p w14:paraId="6048867E" w14:textId="65001D04" w:rsidR="00AB6B3B" w:rsidRPr="003D1C86" w:rsidRDefault="00AB6B3B" w:rsidP="00AB6B3B">
      <w:pPr>
        <w:pStyle w:val="Caption"/>
        <w:jc w:val="center"/>
        <w:rPr>
          <w:rFonts w:ascii="Times New Roman" w:hAnsi="Times New Roman"/>
          <w:sz w:val="28"/>
          <w:szCs w:val="28"/>
        </w:rPr>
      </w:pPr>
      <w:r w:rsidRPr="003D1C86">
        <w:rPr>
          <w:rFonts w:ascii="Times New Roman" w:hAnsi="Times New Roman"/>
          <w:sz w:val="28"/>
          <w:szCs w:val="28"/>
        </w:rPr>
        <w:t xml:space="preserve">Hình </w:t>
      </w:r>
      <w:r w:rsidRPr="006C48E9">
        <w:rPr>
          <w:rFonts w:ascii="Times New Roman" w:hAnsi="Times New Roman"/>
          <w:sz w:val="28"/>
          <w:szCs w:val="28"/>
        </w:rPr>
        <w:fldChar w:fldCharType="begin"/>
      </w:r>
      <w:r w:rsidRPr="003D1C86">
        <w:rPr>
          <w:rFonts w:ascii="Times New Roman" w:hAnsi="Times New Roman"/>
          <w:sz w:val="28"/>
          <w:szCs w:val="28"/>
        </w:rPr>
        <w:instrText xml:space="preserve"> SEQ Hình \* ARABIC </w:instrText>
      </w:r>
      <w:r w:rsidRPr="006C48E9">
        <w:rPr>
          <w:rFonts w:ascii="Times New Roman" w:hAnsi="Times New Roman"/>
          <w:sz w:val="28"/>
          <w:szCs w:val="28"/>
        </w:rPr>
        <w:fldChar w:fldCharType="separate"/>
      </w:r>
      <w:r w:rsidRPr="003D1C86">
        <w:rPr>
          <w:rFonts w:ascii="Times New Roman" w:hAnsi="Times New Roman"/>
          <w:noProof/>
          <w:sz w:val="28"/>
          <w:szCs w:val="28"/>
        </w:rPr>
        <w:t>9</w:t>
      </w:r>
      <w:r w:rsidRPr="006C48E9">
        <w:rPr>
          <w:rFonts w:ascii="Times New Roman" w:hAnsi="Times New Roman"/>
          <w:sz w:val="28"/>
          <w:szCs w:val="28"/>
        </w:rPr>
        <w:fldChar w:fldCharType="end"/>
      </w:r>
      <w:r w:rsidRPr="003D1C86">
        <w:rPr>
          <w:rFonts w:ascii="Times New Roman" w:hAnsi="Times New Roman"/>
          <w:sz w:val="28"/>
          <w:szCs w:val="28"/>
        </w:rPr>
        <w:t xml:space="preserve"> Chọn đơn vị</w:t>
      </w:r>
    </w:p>
    <w:p w14:paraId="24C1223F" w14:textId="77777777" w:rsidR="008E6DB6" w:rsidRPr="003D1C86" w:rsidRDefault="003831E7" w:rsidP="008E6DB6">
      <w:pPr>
        <w:pStyle w:val="NormalIndent"/>
        <w:keepNext/>
        <w:rPr>
          <w:sz w:val="28"/>
          <w:szCs w:val="28"/>
        </w:rPr>
      </w:pPr>
      <w:r w:rsidRPr="006C48E9">
        <w:rPr>
          <w:noProof/>
          <w:snapToGrid/>
          <w:sz w:val="28"/>
          <w:szCs w:val="28"/>
        </w:rPr>
        <w:lastRenderedPageBreak/>
        <w:drawing>
          <wp:inline distT="0" distB="0" distL="0" distR="0" wp14:anchorId="1BE47B4E" wp14:editId="275B2180">
            <wp:extent cx="5762625" cy="4772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4772025"/>
                    </a:xfrm>
                    <a:prstGeom prst="rect">
                      <a:avLst/>
                    </a:prstGeom>
                  </pic:spPr>
                </pic:pic>
              </a:graphicData>
            </a:graphic>
          </wp:inline>
        </w:drawing>
      </w:r>
    </w:p>
    <w:p w14:paraId="715BD826" w14:textId="0619A3B7" w:rsidR="003831E7" w:rsidRPr="003D1C86" w:rsidRDefault="008E6DB6" w:rsidP="008E6DB6">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67"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68"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10</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Chọn nhân viên</w:t>
      </w:r>
    </w:p>
    <w:p w14:paraId="62C2E429" w14:textId="77777777" w:rsidR="000D3625" w:rsidRPr="003D1C86" w:rsidRDefault="000D3625" w:rsidP="000D3625">
      <w:pPr>
        <w:keepNext/>
        <w:jc w:val="center"/>
        <w:rPr>
          <w:sz w:val="28"/>
          <w:szCs w:val="28"/>
        </w:rPr>
      </w:pPr>
      <w:r w:rsidRPr="006C48E9">
        <w:rPr>
          <w:noProof/>
          <w:sz w:val="28"/>
          <w:szCs w:val="28"/>
        </w:rPr>
        <w:drawing>
          <wp:inline distT="0" distB="0" distL="0" distR="0" wp14:anchorId="2749C436" wp14:editId="140AA95C">
            <wp:extent cx="3115310" cy="1934210"/>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5310" cy="1934210"/>
                    </a:xfrm>
                    <a:prstGeom prst="rect">
                      <a:avLst/>
                    </a:prstGeom>
                    <a:noFill/>
                    <a:ln>
                      <a:noFill/>
                    </a:ln>
                  </pic:spPr>
                </pic:pic>
              </a:graphicData>
            </a:graphic>
          </wp:inline>
        </w:drawing>
      </w:r>
    </w:p>
    <w:p w14:paraId="42274991" w14:textId="1A316432" w:rsidR="008E6DB6" w:rsidRPr="003D1C86" w:rsidRDefault="000D3625" w:rsidP="000D3625">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69"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70"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11</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Xem chi tiết lịch làm việc trong ngày</w:t>
      </w:r>
    </w:p>
    <w:p w14:paraId="1FCCC516" w14:textId="77777777" w:rsidR="000D3625" w:rsidRPr="003D1C86" w:rsidRDefault="000D3625" w:rsidP="000D3625">
      <w:pPr>
        <w:rPr>
          <w:sz w:val="28"/>
          <w:szCs w:val="28"/>
        </w:rPr>
      </w:pPr>
    </w:p>
    <w:p w14:paraId="7E5D918A" w14:textId="038B93E3" w:rsidR="008E6DB6" w:rsidRPr="003D1C86" w:rsidRDefault="00470BCA" w:rsidP="00470BCA">
      <w:pPr>
        <w:jc w:val="center"/>
        <w:rPr>
          <w:sz w:val="28"/>
          <w:szCs w:val="28"/>
        </w:rPr>
      </w:pPr>
      <w:r w:rsidRPr="006C48E9">
        <w:rPr>
          <w:noProof/>
          <w:sz w:val="28"/>
          <w:szCs w:val="28"/>
        </w:rPr>
        <w:lastRenderedPageBreak/>
        <w:drawing>
          <wp:inline distT="0" distB="0" distL="0" distR="0" wp14:anchorId="0EAD9F7D" wp14:editId="56512F2C">
            <wp:extent cx="4587240" cy="23241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7240" cy="2324100"/>
                    </a:xfrm>
                    <a:prstGeom prst="rect">
                      <a:avLst/>
                    </a:prstGeom>
                    <a:noFill/>
                    <a:ln>
                      <a:noFill/>
                    </a:ln>
                  </pic:spPr>
                </pic:pic>
              </a:graphicData>
            </a:graphic>
          </wp:inline>
        </w:drawing>
      </w:r>
    </w:p>
    <w:p w14:paraId="18AF037D" w14:textId="073D408D" w:rsidR="002E35BE" w:rsidRPr="003D1C86" w:rsidRDefault="00BB1457" w:rsidP="00AB6B3B">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71"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72"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12</w:t>
      </w:r>
      <w:r w:rsidR="00C605FC" w:rsidRPr="006C48E9">
        <w:rPr>
          <w:rFonts w:ascii="Times New Roman" w:hAnsi="Times New Roman"/>
          <w:noProof/>
          <w:sz w:val="28"/>
          <w:szCs w:val="28"/>
        </w:rPr>
        <w:fldChar w:fldCharType="end"/>
      </w:r>
      <w:r w:rsidR="002E35BE" w:rsidRPr="003D1C86">
        <w:rPr>
          <w:rFonts w:ascii="Times New Roman" w:hAnsi="Times New Roman"/>
          <w:sz w:val="28"/>
          <w:szCs w:val="28"/>
        </w:rPr>
        <w:t xml:space="preserve"> </w:t>
      </w:r>
      <w:r w:rsidR="00CE4B31" w:rsidRPr="003D1C86">
        <w:rPr>
          <w:rFonts w:ascii="Times New Roman" w:hAnsi="Times New Roman"/>
          <w:sz w:val="28"/>
          <w:szCs w:val="28"/>
        </w:rPr>
        <w:t>Màn hình</w:t>
      </w:r>
      <w:r w:rsidR="00AB6B3B" w:rsidRPr="003D1C86">
        <w:rPr>
          <w:rFonts w:ascii="Times New Roman" w:hAnsi="Times New Roman"/>
          <w:sz w:val="28"/>
          <w:szCs w:val="28"/>
        </w:rPr>
        <w:t xml:space="preserve"> nhận xét</w:t>
      </w:r>
    </w:p>
    <w:p w14:paraId="70A24481" w14:textId="431246DD" w:rsidR="008E6DB6" w:rsidRPr="003D1C86" w:rsidRDefault="00D00D86" w:rsidP="00D00D86">
      <w:pPr>
        <w:pStyle w:val="Heading3"/>
        <w:numPr>
          <w:ilvl w:val="0"/>
          <w:numId w:val="0"/>
        </w:numPr>
        <w:ind w:left="720"/>
        <w:rPr>
          <w:rFonts w:ascii="Times New Roman" w:hAnsi="Times New Roman"/>
          <w:sz w:val="28"/>
          <w:szCs w:val="28"/>
          <w:lang w:eastAsia="ar-SA"/>
        </w:rPr>
      </w:pPr>
      <w:bookmarkStart w:id="1073" w:name="_Toc77785446"/>
      <w:r w:rsidRPr="003D1C86">
        <w:rPr>
          <w:rFonts w:ascii="Times New Roman" w:hAnsi="Times New Roman"/>
          <w:sz w:val="28"/>
          <w:szCs w:val="28"/>
          <w:lang w:eastAsia="ar-SA"/>
        </w:rPr>
        <w:t xml:space="preserve">3.9.2 </w:t>
      </w:r>
      <w:r w:rsidR="008E6DB6" w:rsidRPr="003D1C86">
        <w:rPr>
          <w:rFonts w:ascii="Times New Roman" w:hAnsi="Times New Roman"/>
          <w:sz w:val="28"/>
          <w:szCs w:val="28"/>
          <w:lang w:eastAsia="ar-SA"/>
        </w:rPr>
        <w:t>Mô tả luồng sự kiện chính</w:t>
      </w:r>
      <w:bookmarkEnd w:id="1073"/>
    </w:p>
    <w:tbl>
      <w:tblPr>
        <w:tblW w:w="101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27"/>
        <w:gridCol w:w="6370"/>
        <w:gridCol w:w="1350"/>
      </w:tblGrid>
      <w:tr w:rsidR="00DD66DA" w:rsidRPr="003D1C86" w14:paraId="6AD134B1" w14:textId="77777777" w:rsidTr="002D7EF9">
        <w:trPr>
          <w:trHeight w:val="316"/>
        </w:trPr>
        <w:tc>
          <w:tcPr>
            <w:tcW w:w="2427" w:type="dxa"/>
            <w:shd w:val="pct5" w:color="auto" w:fill="auto"/>
          </w:tcPr>
          <w:p w14:paraId="27E99CBB" w14:textId="77777777" w:rsidR="008E6DB6" w:rsidRPr="003D1C86" w:rsidRDefault="008E6DB6" w:rsidP="009472B0">
            <w:pPr>
              <w:ind w:left="0"/>
              <w:jc w:val="center"/>
              <w:rPr>
                <w:b/>
                <w:sz w:val="28"/>
                <w:szCs w:val="28"/>
              </w:rPr>
            </w:pPr>
            <w:r w:rsidRPr="003D1C86">
              <w:rPr>
                <w:b/>
                <w:sz w:val="28"/>
                <w:szCs w:val="28"/>
              </w:rPr>
              <w:t>Hành động của tác nhân</w:t>
            </w:r>
          </w:p>
        </w:tc>
        <w:tc>
          <w:tcPr>
            <w:tcW w:w="6370" w:type="dxa"/>
            <w:shd w:val="pct5" w:color="auto" w:fill="auto"/>
          </w:tcPr>
          <w:p w14:paraId="482E881A" w14:textId="77777777" w:rsidR="008E6DB6" w:rsidRPr="003D1C86" w:rsidRDefault="008E6DB6" w:rsidP="009472B0">
            <w:pPr>
              <w:ind w:left="0"/>
              <w:jc w:val="center"/>
              <w:rPr>
                <w:b/>
                <w:sz w:val="28"/>
                <w:szCs w:val="28"/>
              </w:rPr>
            </w:pPr>
            <w:r w:rsidRPr="003D1C86">
              <w:rPr>
                <w:b/>
                <w:sz w:val="28"/>
                <w:szCs w:val="28"/>
              </w:rPr>
              <w:t>Phản ứng của hệ thống</w:t>
            </w:r>
          </w:p>
        </w:tc>
        <w:tc>
          <w:tcPr>
            <w:tcW w:w="1350" w:type="dxa"/>
            <w:shd w:val="pct5" w:color="auto" w:fill="auto"/>
          </w:tcPr>
          <w:p w14:paraId="3C2822F0" w14:textId="77777777" w:rsidR="008E6DB6" w:rsidRPr="003D1C86" w:rsidRDefault="008E6DB6" w:rsidP="009472B0">
            <w:pPr>
              <w:ind w:left="0"/>
              <w:jc w:val="center"/>
              <w:rPr>
                <w:b/>
                <w:sz w:val="28"/>
                <w:szCs w:val="28"/>
              </w:rPr>
            </w:pPr>
            <w:r w:rsidRPr="003D1C86">
              <w:rPr>
                <w:b/>
                <w:sz w:val="28"/>
                <w:szCs w:val="28"/>
              </w:rPr>
              <w:t>Dữ liệu liên quan (C/R/U/D)</w:t>
            </w:r>
          </w:p>
        </w:tc>
      </w:tr>
      <w:tr w:rsidR="00DD66DA" w:rsidRPr="003D1C86" w14:paraId="71196B89" w14:textId="77777777" w:rsidTr="002D7EF9">
        <w:trPr>
          <w:trHeight w:val="2242"/>
        </w:trPr>
        <w:tc>
          <w:tcPr>
            <w:tcW w:w="2427" w:type="dxa"/>
            <w:tcBorders>
              <w:bottom w:val="dotted" w:sz="4" w:space="0" w:color="auto"/>
            </w:tcBorders>
          </w:tcPr>
          <w:p w14:paraId="76DF4C87" w14:textId="343D3FA1" w:rsidR="008E6DB6" w:rsidRPr="003D1C86" w:rsidRDefault="008E6DB6" w:rsidP="008633E7">
            <w:pPr>
              <w:pStyle w:val="Sothutu-1so"/>
              <w:numPr>
                <w:ilvl w:val="0"/>
                <w:numId w:val="18"/>
              </w:numPr>
              <w:rPr>
                <w:sz w:val="28"/>
                <w:szCs w:val="28"/>
              </w:rPr>
            </w:pPr>
            <w:r w:rsidRPr="003D1C86">
              <w:rPr>
                <w:sz w:val="28"/>
                <w:szCs w:val="28"/>
              </w:rPr>
              <w:t xml:space="preserve">Người dùng vào chức năng </w:t>
            </w:r>
            <w:r w:rsidR="00BB1457" w:rsidRPr="003D1C86">
              <w:rPr>
                <w:sz w:val="28"/>
                <w:szCs w:val="28"/>
              </w:rPr>
              <w:t xml:space="preserve">Theo dõi </w:t>
            </w:r>
            <w:r w:rsidRPr="003D1C86">
              <w:rPr>
                <w:sz w:val="28"/>
                <w:szCs w:val="28"/>
              </w:rPr>
              <w:t>Kế hoạch làm việc</w:t>
            </w:r>
          </w:p>
        </w:tc>
        <w:tc>
          <w:tcPr>
            <w:tcW w:w="6370" w:type="dxa"/>
          </w:tcPr>
          <w:p w14:paraId="6F87DC56" w14:textId="515BA09F" w:rsidR="008E6DB6" w:rsidRPr="003D1C86" w:rsidRDefault="008E6DB6" w:rsidP="008633E7">
            <w:pPr>
              <w:pStyle w:val="Sothutu-1so"/>
              <w:numPr>
                <w:ilvl w:val="0"/>
                <w:numId w:val="18"/>
              </w:numPr>
              <w:rPr>
                <w:sz w:val="28"/>
                <w:szCs w:val="28"/>
              </w:rPr>
            </w:pPr>
            <w:r w:rsidRPr="003D1C86">
              <w:rPr>
                <w:sz w:val="28"/>
                <w:szCs w:val="28"/>
              </w:rPr>
              <w:t>Hệ thống hiển thị:</w:t>
            </w:r>
          </w:p>
          <w:p w14:paraId="4A1CD4D7" w14:textId="46780ACC" w:rsidR="008E6DB6" w:rsidRPr="003D1C86" w:rsidRDefault="008E6DB6" w:rsidP="009472B0">
            <w:pPr>
              <w:pStyle w:val="Sothutu-1so"/>
              <w:numPr>
                <w:ilvl w:val="0"/>
                <w:numId w:val="0"/>
              </w:numPr>
              <w:ind w:left="360"/>
              <w:rPr>
                <w:sz w:val="28"/>
                <w:szCs w:val="28"/>
              </w:rPr>
            </w:pPr>
            <w:r w:rsidRPr="003D1C86">
              <w:rPr>
                <w:sz w:val="28"/>
                <w:szCs w:val="28"/>
              </w:rPr>
              <w:t xml:space="preserve">- </w:t>
            </w:r>
            <w:r w:rsidR="00BB1457" w:rsidRPr="003D1C86">
              <w:rPr>
                <w:sz w:val="28"/>
                <w:szCs w:val="28"/>
              </w:rPr>
              <w:t>Lịch tháng hiện tại</w:t>
            </w:r>
            <w:r w:rsidR="00DD66DA" w:rsidRPr="003D1C86">
              <w:rPr>
                <w:sz w:val="28"/>
                <w:szCs w:val="28"/>
              </w:rPr>
              <w:t xml:space="preserve"> (Phải chọn từng nhân viên mới hiển thị lịch lịch làm việc của nhân viên đó)</w:t>
            </w:r>
          </w:p>
          <w:p w14:paraId="52384986" w14:textId="18D301C0" w:rsidR="00AB6B3B" w:rsidRPr="003D1C86" w:rsidRDefault="00AB6B3B" w:rsidP="009472B0">
            <w:pPr>
              <w:pStyle w:val="Sothutu-1so"/>
              <w:numPr>
                <w:ilvl w:val="0"/>
                <w:numId w:val="0"/>
              </w:numPr>
              <w:ind w:left="360"/>
              <w:rPr>
                <w:sz w:val="28"/>
                <w:szCs w:val="28"/>
              </w:rPr>
            </w:pPr>
            <w:r w:rsidRPr="003D1C86">
              <w:rPr>
                <w:sz w:val="28"/>
                <w:szCs w:val="28"/>
              </w:rPr>
              <w:t>- Chọn đơn vị: nh</w:t>
            </w:r>
            <w:r w:rsidR="00CE4B31" w:rsidRPr="003D1C86">
              <w:rPr>
                <w:sz w:val="28"/>
                <w:szCs w:val="28"/>
              </w:rPr>
              <w:t>ấ</w:t>
            </w:r>
            <w:r w:rsidRPr="003D1C86">
              <w:rPr>
                <w:sz w:val="28"/>
                <w:szCs w:val="28"/>
              </w:rPr>
              <w:t>n F9 để tìm kiếm và chọn đơn vị. User chỉ được chọn đơn vị mà mình quản lý.</w:t>
            </w:r>
          </w:p>
          <w:p w14:paraId="6F7DAE4D" w14:textId="3B4BCD9D" w:rsidR="00BB1457" w:rsidRPr="003D1C86" w:rsidRDefault="00BB1457" w:rsidP="009472B0">
            <w:pPr>
              <w:pStyle w:val="Sothutu-1so"/>
              <w:numPr>
                <w:ilvl w:val="0"/>
                <w:numId w:val="0"/>
              </w:numPr>
              <w:ind w:left="360"/>
              <w:rPr>
                <w:sz w:val="28"/>
                <w:szCs w:val="28"/>
              </w:rPr>
            </w:pPr>
            <w:r w:rsidRPr="003D1C86">
              <w:rPr>
                <w:sz w:val="28"/>
                <w:szCs w:val="28"/>
              </w:rPr>
              <w:t xml:space="preserve">- Chọn nhân viên (Hiển thị danh sách nhân viên </w:t>
            </w:r>
            <w:r w:rsidR="00AB6B3B" w:rsidRPr="003D1C86">
              <w:rPr>
                <w:sz w:val="28"/>
                <w:szCs w:val="28"/>
              </w:rPr>
              <w:t>theo đơn vị đã chọn</w:t>
            </w:r>
            <w:r w:rsidRPr="003D1C86">
              <w:rPr>
                <w:sz w:val="28"/>
                <w:szCs w:val="28"/>
              </w:rPr>
              <w:t xml:space="preserve"> )</w:t>
            </w:r>
          </w:p>
          <w:p w14:paraId="4F793F61" w14:textId="2A8D906D" w:rsidR="008E6DB6" w:rsidRPr="003D1C86" w:rsidRDefault="008E6DB6" w:rsidP="00A71FF1">
            <w:pPr>
              <w:pStyle w:val="Sothutu-1so"/>
              <w:numPr>
                <w:ilvl w:val="0"/>
                <w:numId w:val="0"/>
              </w:numPr>
              <w:ind w:left="360"/>
              <w:rPr>
                <w:sz w:val="28"/>
                <w:szCs w:val="28"/>
              </w:rPr>
            </w:pPr>
          </w:p>
        </w:tc>
        <w:tc>
          <w:tcPr>
            <w:tcW w:w="1350" w:type="dxa"/>
          </w:tcPr>
          <w:p w14:paraId="79815150" w14:textId="77777777" w:rsidR="008E6DB6" w:rsidRPr="003D1C86" w:rsidRDefault="008E6DB6" w:rsidP="009472B0">
            <w:pPr>
              <w:ind w:left="0"/>
              <w:jc w:val="both"/>
              <w:rPr>
                <w:sz w:val="28"/>
                <w:szCs w:val="28"/>
              </w:rPr>
            </w:pPr>
            <w:r w:rsidRPr="003D1C86">
              <w:rPr>
                <w:sz w:val="28"/>
                <w:szCs w:val="28"/>
              </w:rPr>
              <w:t>R</w:t>
            </w:r>
          </w:p>
        </w:tc>
      </w:tr>
      <w:tr w:rsidR="00DD66DA" w:rsidRPr="003D1C86" w14:paraId="0CE2C45D" w14:textId="77777777" w:rsidTr="002D7EF9">
        <w:trPr>
          <w:trHeight w:val="2996"/>
        </w:trPr>
        <w:tc>
          <w:tcPr>
            <w:tcW w:w="2427" w:type="dxa"/>
            <w:tcBorders>
              <w:bottom w:val="dotted" w:sz="4" w:space="0" w:color="auto"/>
            </w:tcBorders>
          </w:tcPr>
          <w:p w14:paraId="1CF8D3F2" w14:textId="4AADA0BE" w:rsidR="00DD66DA" w:rsidRPr="003D1C86" w:rsidRDefault="00DD66DA" w:rsidP="008633E7">
            <w:pPr>
              <w:pStyle w:val="Sothutu-1so"/>
              <w:numPr>
                <w:ilvl w:val="0"/>
                <w:numId w:val="18"/>
              </w:numPr>
              <w:rPr>
                <w:sz w:val="28"/>
                <w:szCs w:val="28"/>
              </w:rPr>
            </w:pPr>
            <w:r w:rsidRPr="003D1C86">
              <w:rPr>
                <w:sz w:val="28"/>
                <w:szCs w:val="28"/>
              </w:rPr>
              <w:lastRenderedPageBreak/>
              <w:t>Nhấn F9 chọn nhân viên</w:t>
            </w:r>
          </w:p>
        </w:tc>
        <w:tc>
          <w:tcPr>
            <w:tcW w:w="6370" w:type="dxa"/>
          </w:tcPr>
          <w:p w14:paraId="28943A0C" w14:textId="34D001AD" w:rsidR="00DD66DA" w:rsidRPr="003D1C86" w:rsidRDefault="00DD66DA" w:rsidP="008633E7">
            <w:pPr>
              <w:pStyle w:val="Sothutu-1so"/>
              <w:numPr>
                <w:ilvl w:val="0"/>
                <w:numId w:val="18"/>
              </w:numPr>
              <w:rPr>
                <w:sz w:val="28"/>
                <w:szCs w:val="28"/>
              </w:rPr>
            </w:pPr>
            <w:r w:rsidRPr="003D1C86">
              <w:rPr>
                <w:sz w:val="28"/>
                <w:szCs w:val="28"/>
              </w:rPr>
              <w:t>Hiển thị màn hình chọn nhân viên. Cho phép chọn 1 nhân viên để xem kế hoạch làm việc</w:t>
            </w:r>
          </w:p>
          <w:p w14:paraId="10E7A1D7" w14:textId="1783106E" w:rsidR="00DD66DA" w:rsidRPr="003D1C86" w:rsidRDefault="00DD66DA" w:rsidP="00DD66DA">
            <w:pPr>
              <w:pStyle w:val="Sothutu-1so"/>
              <w:numPr>
                <w:ilvl w:val="0"/>
                <w:numId w:val="0"/>
              </w:numPr>
              <w:ind w:left="720"/>
              <w:rPr>
                <w:sz w:val="28"/>
                <w:szCs w:val="28"/>
              </w:rPr>
            </w:pPr>
            <w:r w:rsidRPr="006C48E9">
              <w:rPr>
                <w:noProof/>
                <w:sz w:val="28"/>
                <w:szCs w:val="28"/>
              </w:rPr>
              <w:drawing>
                <wp:inline distT="0" distB="0" distL="0" distR="0" wp14:anchorId="1A1A086E" wp14:editId="61E4824D">
                  <wp:extent cx="3279113" cy="249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9576" cy="2512401"/>
                          </a:xfrm>
                          <a:prstGeom prst="rect">
                            <a:avLst/>
                          </a:prstGeom>
                        </pic:spPr>
                      </pic:pic>
                    </a:graphicData>
                  </a:graphic>
                </wp:inline>
              </w:drawing>
            </w:r>
          </w:p>
        </w:tc>
        <w:tc>
          <w:tcPr>
            <w:tcW w:w="1350" w:type="dxa"/>
          </w:tcPr>
          <w:p w14:paraId="21386E0E" w14:textId="2ADD124E" w:rsidR="00DD66DA" w:rsidRPr="003D1C86" w:rsidRDefault="00DD66DA" w:rsidP="009472B0">
            <w:pPr>
              <w:ind w:left="0"/>
              <w:jc w:val="both"/>
              <w:rPr>
                <w:sz w:val="28"/>
                <w:szCs w:val="28"/>
              </w:rPr>
            </w:pPr>
            <w:r w:rsidRPr="003D1C86">
              <w:rPr>
                <w:sz w:val="28"/>
                <w:szCs w:val="28"/>
              </w:rPr>
              <w:t>R</w:t>
            </w:r>
          </w:p>
        </w:tc>
      </w:tr>
      <w:tr w:rsidR="00DD66DA" w:rsidRPr="003D1C86" w14:paraId="24838C0E" w14:textId="77777777" w:rsidTr="002D7EF9">
        <w:trPr>
          <w:trHeight w:val="546"/>
        </w:trPr>
        <w:tc>
          <w:tcPr>
            <w:tcW w:w="2427" w:type="dxa"/>
            <w:tcBorders>
              <w:bottom w:val="dotted" w:sz="4" w:space="0" w:color="auto"/>
            </w:tcBorders>
          </w:tcPr>
          <w:p w14:paraId="6479F3A6" w14:textId="28CD3FFB" w:rsidR="00DD66DA" w:rsidRPr="003D1C86" w:rsidRDefault="00DD66DA" w:rsidP="008633E7">
            <w:pPr>
              <w:pStyle w:val="Sothutu-1so"/>
              <w:numPr>
                <w:ilvl w:val="0"/>
                <w:numId w:val="18"/>
              </w:numPr>
              <w:rPr>
                <w:sz w:val="28"/>
                <w:szCs w:val="28"/>
              </w:rPr>
            </w:pPr>
            <w:r w:rsidRPr="003D1C86">
              <w:rPr>
                <w:sz w:val="28"/>
                <w:szCs w:val="28"/>
              </w:rPr>
              <w:t xml:space="preserve">Nhấn Chọn </w:t>
            </w:r>
          </w:p>
        </w:tc>
        <w:tc>
          <w:tcPr>
            <w:tcW w:w="6370" w:type="dxa"/>
          </w:tcPr>
          <w:p w14:paraId="7DD19FB5" w14:textId="77777777" w:rsidR="00DD66DA" w:rsidRPr="003D1C86" w:rsidRDefault="00DD66DA" w:rsidP="008633E7">
            <w:pPr>
              <w:pStyle w:val="Sothutu-1so"/>
              <w:numPr>
                <w:ilvl w:val="0"/>
                <w:numId w:val="18"/>
              </w:numPr>
              <w:rPr>
                <w:sz w:val="28"/>
                <w:szCs w:val="28"/>
              </w:rPr>
            </w:pPr>
            <w:r w:rsidRPr="003D1C86">
              <w:rPr>
                <w:sz w:val="28"/>
                <w:szCs w:val="28"/>
              </w:rPr>
              <w:t xml:space="preserve">Đóng màn hình tìm kiếm nhân viên, hiển thị danh sách kế hoạch làm việc của nhân viên trong tháng </w:t>
            </w:r>
          </w:p>
          <w:p w14:paraId="3585068A" w14:textId="7A0FA957" w:rsidR="00DD66DA" w:rsidRPr="003D1C86" w:rsidRDefault="00EC0196" w:rsidP="00DD66DA">
            <w:pPr>
              <w:pStyle w:val="Sothutu-1so"/>
              <w:numPr>
                <w:ilvl w:val="0"/>
                <w:numId w:val="0"/>
              </w:numPr>
              <w:ind w:left="720"/>
              <w:rPr>
                <w:sz w:val="28"/>
                <w:szCs w:val="28"/>
              </w:rPr>
            </w:pPr>
            <w:r w:rsidRPr="006C48E9">
              <w:rPr>
                <w:noProof/>
                <w:sz w:val="28"/>
                <w:szCs w:val="28"/>
              </w:rPr>
              <w:drawing>
                <wp:inline distT="0" distB="0" distL="0" distR="0" wp14:anchorId="45E07195" wp14:editId="0A8D24DE">
                  <wp:extent cx="3674302" cy="16656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4591" cy="1670269"/>
                          </a:xfrm>
                          <a:prstGeom prst="rect">
                            <a:avLst/>
                          </a:prstGeom>
                        </pic:spPr>
                      </pic:pic>
                    </a:graphicData>
                  </a:graphic>
                </wp:inline>
              </w:drawing>
            </w:r>
          </w:p>
        </w:tc>
        <w:tc>
          <w:tcPr>
            <w:tcW w:w="1350" w:type="dxa"/>
          </w:tcPr>
          <w:p w14:paraId="4B58B0CD" w14:textId="77777777" w:rsidR="00DD66DA" w:rsidRPr="003D1C86" w:rsidRDefault="00DD66DA" w:rsidP="009472B0">
            <w:pPr>
              <w:ind w:left="0"/>
              <w:jc w:val="both"/>
              <w:rPr>
                <w:sz w:val="28"/>
                <w:szCs w:val="28"/>
              </w:rPr>
            </w:pPr>
          </w:p>
        </w:tc>
      </w:tr>
      <w:tr w:rsidR="00DD66DA" w:rsidRPr="003D1C86" w14:paraId="79479315" w14:textId="77777777" w:rsidTr="002D7EF9">
        <w:trPr>
          <w:trHeight w:val="2907"/>
        </w:trPr>
        <w:tc>
          <w:tcPr>
            <w:tcW w:w="2427" w:type="dxa"/>
          </w:tcPr>
          <w:p w14:paraId="773F622C" w14:textId="7AC53022" w:rsidR="00BB1457" w:rsidRPr="003D1C86" w:rsidRDefault="00DD66DA" w:rsidP="008633E7">
            <w:pPr>
              <w:pStyle w:val="Sothutu-1so"/>
              <w:numPr>
                <w:ilvl w:val="0"/>
                <w:numId w:val="18"/>
              </w:numPr>
              <w:rPr>
                <w:sz w:val="28"/>
                <w:szCs w:val="28"/>
              </w:rPr>
            </w:pPr>
            <w:r w:rsidRPr="003D1C86">
              <w:rPr>
                <w:sz w:val="28"/>
                <w:szCs w:val="28"/>
              </w:rPr>
              <w:t xml:space="preserve">Nhấn vào icon </w:t>
            </w:r>
            <w:r w:rsidRPr="006C48E9">
              <w:rPr>
                <w:noProof/>
                <w:sz w:val="28"/>
                <w:szCs w:val="28"/>
              </w:rPr>
              <w:drawing>
                <wp:inline distT="0" distB="0" distL="0" distR="0" wp14:anchorId="79D49297" wp14:editId="1111EBDD">
                  <wp:extent cx="1182750" cy="647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07245" cy="660466"/>
                          </a:xfrm>
                          <a:prstGeom prst="rect">
                            <a:avLst/>
                          </a:prstGeom>
                        </pic:spPr>
                      </pic:pic>
                    </a:graphicData>
                  </a:graphic>
                </wp:inline>
              </w:drawing>
            </w:r>
          </w:p>
        </w:tc>
        <w:tc>
          <w:tcPr>
            <w:tcW w:w="6370" w:type="dxa"/>
          </w:tcPr>
          <w:p w14:paraId="64D1A252" w14:textId="130B36BD" w:rsidR="008E6DB6" w:rsidRPr="003D1C86" w:rsidRDefault="00BB1457" w:rsidP="008633E7">
            <w:pPr>
              <w:pStyle w:val="Sothutu-1so"/>
              <w:numPr>
                <w:ilvl w:val="0"/>
                <w:numId w:val="18"/>
              </w:numPr>
              <w:rPr>
                <w:sz w:val="28"/>
                <w:szCs w:val="28"/>
              </w:rPr>
            </w:pPr>
            <w:r w:rsidRPr="003D1C86">
              <w:rPr>
                <w:sz w:val="28"/>
                <w:szCs w:val="28"/>
              </w:rPr>
              <w:t xml:space="preserve">Hệ thống hiển thị lịch </w:t>
            </w:r>
            <w:r w:rsidR="00DD66DA" w:rsidRPr="003D1C86">
              <w:rPr>
                <w:sz w:val="28"/>
                <w:szCs w:val="28"/>
              </w:rPr>
              <w:t>làm việc trong ngày của nhân viên</w:t>
            </w:r>
          </w:p>
          <w:p w14:paraId="594D033F" w14:textId="69EAC849" w:rsidR="008E6DB6" w:rsidRPr="003D1C86" w:rsidRDefault="00470BCA" w:rsidP="009472B0">
            <w:pPr>
              <w:pStyle w:val="Sothutu-1so"/>
              <w:numPr>
                <w:ilvl w:val="0"/>
                <w:numId w:val="0"/>
              </w:numPr>
              <w:ind w:left="360"/>
              <w:rPr>
                <w:sz w:val="28"/>
                <w:szCs w:val="28"/>
              </w:rPr>
            </w:pPr>
            <w:r w:rsidRPr="006C48E9">
              <w:rPr>
                <w:sz w:val="28"/>
                <w:szCs w:val="28"/>
              </w:rPr>
              <w:object w:dxaOrig="9012" w:dyaOrig="2088" w14:anchorId="09641E66">
                <v:shape id="_x0000_i1032" type="#_x0000_t75" style="width:307.5pt;height:71.25pt" o:ole="">
                  <v:imagedata r:id="rId60" o:title=""/>
                </v:shape>
                <o:OLEObject Type="Embed" ProgID="PBrush" ShapeID="_x0000_i1032" DrawAspect="Content" ObjectID="_1695023281" r:id="rId61"/>
              </w:object>
            </w:r>
          </w:p>
        </w:tc>
        <w:tc>
          <w:tcPr>
            <w:tcW w:w="1350" w:type="dxa"/>
          </w:tcPr>
          <w:p w14:paraId="7A827175" w14:textId="05B05259" w:rsidR="008E6DB6" w:rsidRPr="003D1C86" w:rsidRDefault="00BB1457" w:rsidP="009472B0">
            <w:pPr>
              <w:ind w:left="0"/>
              <w:jc w:val="both"/>
              <w:rPr>
                <w:sz w:val="28"/>
                <w:szCs w:val="28"/>
              </w:rPr>
            </w:pPr>
            <w:r w:rsidRPr="003D1C86">
              <w:rPr>
                <w:sz w:val="28"/>
                <w:szCs w:val="28"/>
              </w:rPr>
              <w:t>R</w:t>
            </w:r>
          </w:p>
        </w:tc>
      </w:tr>
      <w:tr w:rsidR="00DD66DA" w:rsidRPr="003D1C86" w14:paraId="40C3FA5A" w14:textId="77777777" w:rsidTr="002D7EF9">
        <w:trPr>
          <w:trHeight w:val="3104"/>
        </w:trPr>
        <w:tc>
          <w:tcPr>
            <w:tcW w:w="2427" w:type="dxa"/>
          </w:tcPr>
          <w:p w14:paraId="49E276F4" w14:textId="2A7A6090" w:rsidR="008E6DB6" w:rsidRPr="003D1C86" w:rsidRDefault="00DD66DA" w:rsidP="008633E7">
            <w:pPr>
              <w:pStyle w:val="Sothutu-1so"/>
              <w:numPr>
                <w:ilvl w:val="0"/>
                <w:numId w:val="18"/>
              </w:numPr>
              <w:rPr>
                <w:sz w:val="28"/>
                <w:szCs w:val="28"/>
              </w:rPr>
            </w:pPr>
            <w:r w:rsidRPr="003D1C86">
              <w:rPr>
                <w:sz w:val="28"/>
                <w:szCs w:val="28"/>
              </w:rPr>
              <w:lastRenderedPageBreak/>
              <w:t>Nhấn vào icon bút trên từng công việc trong ngày</w:t>
            </w:r>
          </w:p>
        </w:tc>
        <w:tc>
          <w:tcPr>
            <w:tcW w:w="6370" w:type="dxa"/>
          </w:tcPr>
          <w:p w14:paraId="0FFA3EE4" w14:textId="303FA1F7" w:rsidR="008E6DB6" w:rsidRPr="003D1C86" w:rsidRDefault="00DD66DA" w:rsidP="008633E7">
            <w:pPr>
              <w:pStyle w:val="Sothutu-1so"/>
              <w:numPr>
                <w:ilvl w:val="0"/>
                <w:numId w:val="18"/>
              </w:numPr>
              <w:rPr>
                <w:sz w:val="28"/>
                <w:szCs w:val="28"/>
              </w:rPr>
            </w:pPr>
            <w:r w:rsidRPr="003D1C86">
              <w:rPr>
                <w:sz w:val="28"/>
                <w:szCs w:val="28"/>
              </w:rPr>
              <w:t>Hiển thị màn hình chi tiết công việc, cho phép nhập nội dung nhận xét cho công việc</w:t>
            </w:r>
          </w:p>
          <w:p w14:paraId="09E9A40D" w14:textId="698117FA" w:rsidR="008E6DB6" w:rsidRPr="003D1C86" w:rsidRDefault="00DD66DA" w:rsidP="009472B0">
            <w:pPr>
              <w:pStyle w:val="Sothutu-1so"/>
              <w:numPr>
                <w:ilvl w:val="0"/>
                <w:numId w:val="0"/>
              </w:numPr>
              <w:ind w:left="360"/>
              <w:rPr>
                <w:sz w:val="28"/>
                <w:szCs w:val="28"/>
              </w:rPr>
            </w:pPr>
            <w:r w:rsidRPr="006C48E9">
              <w:rPr>
                <w:noProof/>
                <w:sz w:val="28"/>
                <w:szCs w:val="28"/>
              </w:rPr>
              <w:drawing>
                <wp:inline distT="0" distB="0" distL="0" distR="0" wp14:anchorId="1881C105" wp14:editId="36F30D8C">
                  <wp:extent cx="3917373" cy="261493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0847" cy="2623924"/>
                          </a:xfrm>
                          <a:prstGeom prst="rect">
                            <a:avLst/>
                          </a:prstGeom>
                        </pic:spPr>
                      </pic:pic>
                    </a:graphicData>
                  </a:graphic>
                </wp:inline>
              </w:drawing>
            </w:r>
          </w:p>
        </w:tc>
        <w:tc>
          <w:tcPr>
            <w:tcW w:w="1350" w:type="dxa"/>
          </w:tcPr>
          <w:p w14:paraId="634748E2" w14:textId="77777777" w:rsidR="008E6DB6" w:rsidRPr="003D1C86" w:rsidRDefault="008E6DB6" w:rsidP="009472B0">
            <w:pPr>
              <w:ind w:left="0"/>
              <w:jc w:val="both"/>
              <w:rPr>
                <w:sz w:val="28"/>
                <w:szCs w:val="28"/>
              </w:rPr>
            </w:pPr>
            <w:r w:rsidRPr="003D1C86">
              <w:rPr>
                <w:sz w:val="28"/>
                <w:szCs w:val="28"/>
              </w:rPr>
              <w:t>R</w:t>
            </w:r>
          </w:p>
        </w:tc>
      </w:tr>
      <w:tr w:rsidR="00DD66DA" w:rsidRPr="003D1C86" w14:paraId="11C0C6E7" w14:textId="77777777" w:rsidTr="002D7EF9">
        <w:trPr>
          <w:trHeight w:val="1139"/>
        </w:trPr>
        <w:tc>
          <w:tcPr>
            <w:tcW w:w="2427" w:type="dxa"/>
          </w:tcPr>
          <w:p w14:paraId="39683499" w14:textId="1F123C40" w:rsidR="008E6DB6" w:rsidRPr="003D1C86" w:rsidRDefault="00DD66DA" w:rsidP="008633E7">
            <w:pPr>
              <w:pStyle w:val="Sothutu-1so"/>
              <w:numPr>
                <w:ilvl w:val="0"/>
                <w:numId w:val="18"/>
              </w:numPr>
              <w:rPr>
                <w:sz w:val="28"/>
                <w:szCs w:val="28"/>
              </w:rPr>
            </w:pPr>
            <w:r w:rsidRPr="003D1C86">
              <w:rPr>
                <w:sz w:val="28"/>
                <w:szCs w:val="28"/>
              </w:rPr>
              <w:t>Nhập nội dung nhận xét và nhấn vào “Nhận xét công việc”</w:t>
            </w:r>
          </w:p>
        </w:tc>
        <w:tc>
          <w:tcPr>
            <w:tcW w:w="6370" w:type="dxa"/>
          </w:tcPr>
          <w:p w14:paraId="1A9A4ABB" w14:textId="2A7BA6C5" w:rsidR="00BB1457" w:rsidRPr="003D1C86" w:rsidRDefault="00DD66DA" w:rsidP="008633E7">
            <w:pPr>
              <w:pStyle w:val="Sothutu-1so"/>
              <w:numPr>
                <w:ilvl w:val="0"/>
                <w:numId w:val="18"/>
              </w:numPr>
              <w:rPr>
                <w:sz w:val="28"/>
                <w:szCs w:val="28"/>
              </w:rPr>
            </w:pPr>
            <w:r w:rsidRPr="003D1C86">
              <w:rPr>
                <w:sz w:val="28"/>
                <w:szCs w:val="28"/>
              </w:rPr>
              <w:t xml:space="preserve"> Đóng popup lịch công việc trong ngày và lưu lại thông tin nhận xét.</w:t>
            </w:r>
          </w:p>
          <w:p w14:paraId="64B9AFE0" w14:textId="0C6B7BC9" w:rsidR="00DD66DA" w:rsidRPr="003D1C86" w:rsidRDefault="00DD66DA" w:rsidP="008633E7">
            <w:pPr>
              <w:pStyle w:val="Sothutu-1so"/>
              <w:numPr>
                <w:ilvl w:val="0"/>
                <w:numId w:val="10"/>
              </w:numPr>
              <w:rPr>
                <w:sz w:val="28"/>
                <w:szCs w:val="28"/>
              </w:rPr>
            </w:pPr>
            <w:r w:rsidRPr="003D1C86">
              <w:rPr>
                <w:sz w:val="28"/>
                <w:szCs w:val="28"/>
              </w:rPr>
              <w:t>Xem lại công việc thì thấy nội dung đã nhận xét.</w:t>
            </w:r>
          </w:p>
          <w:p w14:paraId="3F79B7B2" w14:textId="78866787" w:rsidR="008E6DB6" w:rsidRPr="003D1C86" w:rsidRDefault="008E6DB6" w:rsidP="00DD66DA">
            <w:pPr>
              <w:pStyle w:val="Sothutu-1so"/>
              <w:numPr>
                <w:ilvl w:val="0"/>
                <w:numId w:val="0"/>
              </w:numPr>
              <w:rPr>
                <w:sz w:val="28"/>
                <w:szCs w:val="28"/>
              </w:rPr>
            </w:pPr>
          </w:p>
        </w:tc>
        <w:tc>
          <w:tcPr>
            <w:tcW w:w="1350" w:type="dxa"/>
          </w:tcPr>
          <w:p w14:paraId="3B88FF8E" w14:textId="77777777" w:rsidR="008E6DB6" w:rsidRPr="003D1C86" w:rsidRDefault="008E6DB6" w:rsidP="009472B0">
            <w:pPr>
              <w:ind w:left="0"/>
              <w:jc w:val="both"/>
              <w:rPr>
                <w:sz w:val="28"/>
                <w:szCs w:val="28"/>
              </w:rPr>
            </w:pPr>
            <w:r w:rsidRPr="003D1C86">
              <w:rPr>
                <w:sz w:val="28"/>
                <w:szCs w:val="28"/>
              </w:rPr>
              <w:t>U</w:t>
            </w:r>
          </w:p>
        </w:tc>
      </w:tr>
      <w:tr w:rsidR="006A506A" w:rsidRPr="003D1C86" w14:paraId="2449DA21" w14:textId="77777777" w:rsidTr="002D7EF9">
        <w:trPr>
          <w:trHeight w:val="1139"/>
        </w:trPr>
        <w:tc>
          <w:tcPr>
            <w:tcW w:w="2427" w:type="dxa"/>
          </w:tcPr>
          <w:p w14:paraId="628CEFA3" w14:textId="3AFC0A7F" w:rsidR="006A506A" w:rsidRPr="003D1C86" w:rsidRDefault="006A506A" w:rsidP="008633E7">
            <w:pPr>
              <w:pStyle w:val="Sothutu-1so"/>
              <w:numPr>
                <w:ilvl w:val="0"/>
                <w:numId w:val="18"/>
              </w:numPr>
              <w:rPr>
                <w:sz w:val="28"/>
                <w:szCs w:val="28"/>
              </w:rPr>
            </w:pPr>
            <w:r w:rsidRPr="003D1C86">
              <w:rPr>
                <w:sz w:val="28"/>
                <w:szCs w:val="28"/>
              </w:rPr>
              <w:t>Xuất báo cáo</w:t>
            </w:r>
          </w:p>
        </w:tc>
        <w:tc>
          <w:tcPr>
            <w:tcW w:w="6370" w:type="dxa"/>
          </w:tcPr>
          <w:p w14:paraId="50556957" w14:textId="529651AA" w:rsidR="00346F15" w:rsidRPr="003D1C86" w:rsidRDefault="006A506A" w:rsidP="008633E7">
            <w:pPr>
              <w:pStyle w:val="Sothutu-1so"/>
              <w:numPr>
                <w:ilvl w:val="0"/>
                <w:numId w:val="18"/>
              </w:numPr>
              <w:rPr>
                <w:sz w:val="28"/>
                <w:szCs w:val="28"/>
              </w:rPr>
            </w:pPr>
            <w:r w:rsidRPr="003D1C86">
              <w:rPr>
                <w:sz w:val="28"/>
                <w:szCs w:val="28"/>
              </w:rPr>
              <w:t xml:space="preserve">Acc đăng nhập thuộc miền dữ liệu nào được chọn đơn vị đến miền dữ liệu đó có thể chọn theo từng nhân viên và xuất báo cáo. </w:t>
            </w:r>
            <w:r w:rsidR="00346F15" w:rsidRPr="003D1C86">
              <w:rPr>
                <w:sz w:val="28"/>
                <w:szCs w:val="28"/>
              </w:rPr>
              <w:t>Chỉ chọn tối đa đến kênh</w:t>
            </w:r>
          </w:p>
          <w:p w14:paraId="721AD539" w14:textId="7276A88C" w:rsidR="006A506A" w:rsidRPr="003D1C86" w:rsidRDefault="00346F15" w:rsidP="00346F15">
            <w:pPr>
              <w:pStyle w:val="Sothutu-1so"/>
              <w:numPr>
                <w:ilvl w:val="0"/>
                <w:numId w:val="0"/>
              </w:numPr>
              <w:ind w:left="360"/>
              <w:rPr>
                <w:sz w:val="28"/>
                <w:szCs w:val="28"/>
              </w:rPr>
            </w:pPr>
            <w:r w:rsidRPr="003D1C86">
              <w:rPr>
                <w:sz w:val="28"/>
                <w:szCs w:val="28"/>
              </w:rPr>
              <w:t>Màn hình</w:t>
            </w:r>
            <w:r w:rsidR="006A506A" w:rsidRPr="003D1C86">
              <w:rPr>
                <w:sz w:val="28"/>
                <w:szCs w:val="28"/>
              </w:rPr>
              <w:t xml:space="preserve"> báo cáo hiển thị các thông tin  sau:</w:t>
            </w:r>
          </w:p>
          <w:p w14:paraId="3C0B3742" w14:textId="77777777" w:rsidR="006A506A" w:rsidRPr="003D1C86" w:rsidRDefault="00346F15" w:rsidP="008633E7">
            <w:pPr>
              <w:pStyle w:val="Sothutu-1so"/>
              <w:numPr>
                <w:ilvl w:val="0"/>
                <w:numId w:val="10"/>
              </w:numPr>
              <w:rPr>
                <w:sz w:val="28"/>
                <w:szCs w:val="28"/>
              </w:rPr>
            </w:pPr>
            <w:r w:rsidRPr="003D1C86">
              <w:rPr>
                <w:sz w:val="28"/>
                <w:szCs w:val="28"/>
              </w:rPr>
              <w:t>Miền</w:t>
            </w:r>
          </w:p>
          <w:p w14:paraId="360E58F2" w14:textId="77777777" w:rsidR="00346F15" w:rsidRPr="003D1C86" w:rsidRDefault="00346F15" w:rsidP="008633E7">
            <w:pPr>
              <w:pStyle w:val="Sothutu-1so"/>
              <w:numPr>
                <w:ilvl w:val="0"/>
                <w:numId w:val="10"/>
              </w:numPr>
              <w:rPr>
                <w:sz w:val="28"/>
                <w:szCs w:val="28"/>
              </w:rPr>
            </w:pPr>
            <w:r w:rsidRPr="003D1C86">
              <w:rPr>
                <w:sz w:val="28"/>
                <w:szCs w:val="28"/>
              </w:rPr>
              <w:t>Kênh</w:t>
            </w:r>
          </w:p>
          <w:p w14:paraId="493C50F2" w14:textId="7E1BD262" w:rsidR="00346F15" w:rsidRPr="003D1C86" w:rsidRDefault="00346F15" w:rsidP="008633E7">
            <w:pPr>
              <w:pStyle w:val="Sothutu-1so"/>
              <w:numPr>
                <w:ilvl w:val="0"/>
                <w:numId w:val="10"/>
              </w:numPr>
              <w:rPr>
                <w:sz w:val="28"/>
                <w:szCs w:val="28"/>
              </w:rPr>
            </w:pPr>
            <w:r w:rsidRPr="003D1C86">
              <w:rPr>
                <w:sz w:val="28"/>
                <w:szCs w:val="28"/>
              </w:rPr>
              <w:t>Vùng</w:t>
            </w:r>
          </w:p>
          <w:p w14:paraId="1E1FB4CD" w14:textId="77777777" w:rsidR="00346F15" w:rsidRPr="003D1C86" w:rsidRDefault="00346F15" w:rsidP="008633E7">
            <w:pPr>
              <w:pStyle w:val="Sothutu-1so"/>
              <w:numPr>
                <w:ilvl w:val="0"/>
                <w:numId w:val="10"/>
              </w:numPr>
              <w:rPr>
                <w:sz w:val="28"/>
                <w:szCs w:val="28"/>
              </w:rPr>
            </w:pPr>
            <w:r w:rsidRPr="003D1C86">
              <w:rPr>
                <w:sz w:val="28"/>
                <w:szCs w:val="28"/>
              </w:rPr>
              <w:t>Khu vực</w:t>
            </w:r>
          </w:p>
          <w:p w14:paraId="199B5965" w14:textId="0C69969C" w:rsidR="00346F15" w:rsidRPr="003D1C86" w:rsidRDefault="00346F15" w:rsidP="008633E7">
            <w:pPr>
              <w:pStyle w:val="Sothutu-1so"/>
              <w:numPr>
                <w:ilvl w:val="0"/>
                <w:numId w:val="10"/>
              </w:numPr>
              <w:rPr>
                <w:sz w:val="28"/>
                <w:szCs w:val="28"/>
              </w:rPr>
            </w:pPr>
            <w:r w:rsidRPr="003D1C86">
              <w:rPr>
                <w:sz w:val="28"/>
                <w:szCs w:val="28"/>
              </w:rPr>
              <w:t>Mã NPP</w:t>
            </w:r>
          </w:p>
          <w:p w14:paraId="49C39FEF" w14:textId="77777777" w:rsidR="00346F15" w:rsidRPr="003D1C86" w:rsidRDefault="00346F15" w:rsidP="008633E7">
            <w:pPr>
              <w:pStyle w:val="Sothutu-1so"/>
              <w:numPr>
                <w:ilvl w:val="0"/>
                <w:numId w:val="10"/>
              </w:numPr>
              <w:rPr>
                <w:sz w:val="28"/>
                <w:szCs w:val="28"/>
              </w:rPr>
            </w:pPr>
            <w:r w:rsidRPr="003D1C86">
              <w:rPr>
                <w:sz w:val="28"/>
                <w:szCs w:val="28"/>
              </w:rPr>
              <w:lastRenderedPageBreak/>
              <w:t>Tên NPP</w:t>
            </w:r>
          </w:p>
          <w:p w14:paraId="2E3E7698" w14:textId="77777777" w:rsidR="00346F15" w:rsidRPr="003D1C86" w:rsidRDefault="00346F15" w:rsidP="008633E7">
            <w:pPr>
              <w:pStyle w:val="Sothutu-1so"/>
              <w:numPr>
                <w:ilvl w:val="0"/>
                <w:numId w:val="10"/>
              </w:numPr>
              <w:rPr>
                <w:sz w:val="28"/>
                <w:szCs w:val="28"/>
              </w:rPr>
            </w:pPr>
            <w:r w:rsidRPr="003D1C86">
              <w:rPr>
                <w:sz w:val="28"/>
                <w:szCs w:val="28"/>
              </w:rPr>
              <w:t>Mã nhân viên</w:t>
            </w:r>
          </w:p>
          <w:p w14:paraId="3A58AADC" w14:textId="77777777" w:rsidR="00346F15" w:rsidRPr="003D1C86" w:rsidRDefault="00346F15" w:rsidP="008633E7">
            <w:pPr>
              <w:pStyle w:val="Sothutu-1so"/>
              <w:numPr>
                <w:ilvl w:val="0"/>
                <w:numId w:val="10"/>
              </w:numPr>
              <w:rPr>
                <w:sz w:val="28"/>
                <w:szCs w:val="28"/>
              </w:rPr>
            </w:pPr>
            <w:r w:rsidRPr="003D1C86">
              <w:rPr>
                <w:sz w:val="28"/>
                <w:szCs w:val="28"/>
              </w:rPr>
              <w:t>Tên nhân viên</w:t>
            </w:r>
          </w:p>
          <w:p w14:paraId="09BB2C1C" w14:textId="77777777" w:rsidR="00346F15" w:rsidRPr="003D1C86" w:rsidRDefault="00346F15" w:rsidP="008633E7">
            <w:pPr>
              <w:pStyle w:val="Sothutu-1so"/>
              <w:numPr>
                <w:ilvl w:val="0"/>
                <w:numId w:val="10"/>
              </w:numPr>
              <w:rPr>
                <w:sz w:val="28"/>
                <w:szCs w:val="28"/>
              </w:rPr>
            </w:pPr>
            <w:r w:rsidRPr="003D1C86">
              <w:rPr>
                <w:sz w:val="28"/>
                <w:szCs w:val="28"/>
              </w:rPr>
              <w:t>Loại nhân viên</w:t>
            </w:r>
          </w:p>
          <w:p w14:paraId="2A2E166A" w14:textId="15C35166" w:rsidR="00EF0BBF" w:rsidRPr="003D1C86" w:rsidRDefault="00EF0BBF" w:rsidP="008633E7">
            <w:pPr>
              <w:pStyle w:val="Sothutu-1so"/>
              <w:numPr>
                <w:ilvl w:val="0"/>
                <w:numId w:val="10"/>
              </w:numPr>
              <w:rPr>
                <w:sz w:val="28"/>
                <w:szCs w:val="28"/>
              </w:rPr>
            </w:pPr>
            <w:r w:rsidRPr="003D1C86">
              <w:rPr>
                <w:sz w:val="28"/>
                <w:szCs w:val="28"/>
              </w:rPr>
              <w:t>Ngày</w:t>
            </w:r>
            <w:r w:rsidR="002D7EF9" w:rsidRPr="003D1C86">
              <w:rPr>
                <w:sz w:val="28"/>
                <w:szCs w:val="28"/>
              </w:rPr>
              <w:t>: Kế hoạch làm việc theo ngày của nhân viên. Trong đó bao gồm :</w:t>
            </w:r>
          </w:p>
          <w:p w14:paraId="011682C9" w14:textId="6F1CA2EF" w:rsidR="002D7EF9" w:rsidRPr="003D1C86" w:rsidRDefault="002D7EF9" w:rsidP="002D7EF9">
            <w:pPr>
              <w:pStyle w:val="Sothutu-1so"/>
              <w:numPr>
                <w:ilvl w:val="0"/>
                <w:numId w:val="0"/>
              </w:numPr>
              <w:ind w:left="720"/>
              <w:rPr>
                <w:sz w:val="28"/>
                <w:szCs w:val="28"/>
              </w:rPr>
            </w:pPr>
            <w:r w:rsidRPr="003D1C86">
              <w:rPr>
                <w:sz w:val="28"/>
                <w:szCs w:val="28"/>
              </w:rPr>
              <w:t>+</w:t>
            </w:r>
            <w:r w:rsidR="00D827EB" w:rsidRPr="003D1C86">
              <w:rPr>
                <w:sz w:val="28"/>
                <w:szCs w:val="28"/>
              </w:rPr>
              <w:t xml:space="preserve">  CV1: </w:t>
            </w:r>
            <w:r w:rsidRPr="003D1C86">
              <w:rPr>
                <w:sz w:val="28"/>
                <w:szCs w:val="28"/>
              </w:rPr>
              <w:t>Tên Kế hoạch</w:t>
            </w:r>
            <w:r w:rsidR="00D827EB" w:rsidRPr="003D1C86">
              <w:rPr>
                <w:sz w:val="28"/>
                <w:szCs w:val="28"/>
              </w:rPr>
              <w:t>1</w:t>
            </w:r>
          </w:p>
          <w:p w14:paraId="0B9758E5" w14:textId="38A394EC" w:rsidR="00D827EB" w:rsidRPr="003D1C86" w:rsidRDefault="00D827EB" w:rsidP="002D7EF9">
            <w:pPr>
              <w:pStyle w:val="Sothutu-1so"/>
              <w:numPr>
                <w:ilvl w:val="0"/>
                <w:numId w:val="0"/>
              </w:numPr>
              <w:ind w:left="720"/>
              <w:rPr>
                <w:sz w:val="28"/>
                <w:szCs w:val="28"/>
              </w:rPr>
            </w:pPr>
            <w:r w:rsidRPr="003D1C86">
              <w:rPr>
                <w:sz w:val="28"/>
                <w:szCs w:val="28"/>
              </w:rPr>
              <w:t xml:space="preserve">     </w:t>
            </w:r>
            <w:r w:rsidR="002D7EF9" w:rsidRPr="003D1C86">
              <w:rPr>
                <w:sz w:val="28"/>
                <w:szCs w:val="28"/>
              </w:rPr>
              <w:t>Nội dung</w:t>
            </w:r>
            <w:r w:rsidRPr="003D1C86">
              <w:rPr>
                <w:sz w:val="28"/>
                <w:szCs w:val="28"/>
              </w:rPr>
              <w:t>: Nội dung</w:t>
            </w:r>
            <w:r w:rsidR="002D7EF9" w:rsidRPr="003D1C86">
              <w:rPr>
                <w:sz w:val="28"/>
                <w:szCs w:val="28"/>
              </w:rPr>
              <w:t xml:space="preserve"> công việc</w:t>
            </w:r>
            <w:r w:rsidRPr="003D1C86">
              <w:rPr>
                <w:sz w:val="28"/>
                <w:szCs w:val="28"/>
              </w:rPr>
              <w:t>1</w:t>
            </w:r>
          </w:p>
          <w:p w14:paraId="72723D56" w14:textId="72F228DD" w:rsidR="002D7EF9" w:rsidRPr="003D1C86" w:rsidRDefault="00D827EB" w:rsidP="002D7EF9">
            <w:pPr>
              <w:pStyle w:val="Sothutu-1so"/>
              <w:numPr>
                <w:ilvl w:val="0"/>
                <w:numId w:val="0"/>
              </w:numPr>
              <w:ind w:left="720"/>
              <w:rPr>
                <w:sz w:val="28"/>
                <w:szCs w:val="28"/>
              </w:rPr>
            </w:pPr>
            <w:r w:rsidRPr="003D1C86">
              <w:rPr>
                <w:sz w:val="28"/>
                <w:szCs w:val="28"/>
              </w:rPr>
              <w:t xml:space="preserve">     </w:t>
            </w:r>
            <w:r w:rsidR="002D7EF9" w:rsidRPr="003D1C86">
              <w:rPr>
                <w:sz w:val="28"/>
                <w:szCs w:val="28"/>
              </w:rPr>
              <w:t>Nhận xét</w:t>
            </w:r>
            <w:r w:rsidRPr="003D1C86">
              <w:rPr>
                <w:sz w:val="28"/>
                <w:szCs w:val="28"/>
              </w:rPr>
              <w:t xml:space="preserve">: Nhận xét </w:t>
            </w:r>
            <w:r w:rsidR="002D7EF9" w:rsidRPr="003D1C86">
              <w:rPr>
                <w:sz w:val="28"/>
                <w:szCs w:val="28"/>
              </w:rPr>
              <w:t>nếu có</w:t>
            </w:r>
            <w:r w:rsidRPr="003D1C86">
              <w:rPr>
                <w:sz w:val="28"/>
                <w:szCs w:val="28"/>
              </w:rPr>
              <w:t>1</w:t>
            </w:r>
          </w:p>
          <w:p w14:paraId="31D5C867" w14:textId="67AA25DB" w:rsidR="00D827EB" w:rsidRPr="003D1C86" w:rsidRDefault="00D827EB" w:rsidP="00D827EB">
            <w:pPr>
              <w:pStyle w:val="Sothutu-1so"/>
              <w:numPr>
                <w:ilvl w:val="0"/>
                <w:numId w:val="0"/>
              </w:numPr>
              <w:ind w:left="720"/>
              <w:rPr>
                <w:sz w:val="28"/>
                <w:szCs w:val="28"/>
              </w:rPr>
            </w:pPr>
            <w:r w:rsidRPr="003D1C86">
              <w:rPr>
                <w:sz w:val="28"/>
                <w:szCs w:val="28"/>
              </w:rPr>
              <w:t>+  CV2: Tên Kế hoạch2</w:t>
            </w:r>
          </w:p>
          <w:p w14:paraId="7175F347" w14:textId="62643F8A" w:rsidR="00D827EB" w:rsidRPr="003D1C86" w:rsidRDefault="00D827EB" w:rsidP="00D827EB">
            <w:pPr>
              <w:pStyle w:val="Sothutu-1so"/>
              <w:numPr>
                <w:ilvl w:val="0"/>
                <w:numId w:val="0"/>
              </w:numPr>
              <w:ind w:left="720"/>
              <w:rPr>
                <w:sz w:val="28"/>
                <w:szCs w:val="28"/>
              </w:rPr>
            </w:pPr>
            <w:r w:rsidRPr="003D1C86">
              <w:rPr>
                <w:sz w:val="28"/>
                <w:szCs w:val="28"/>
              </w:rPr>
              <w:t xml:space="preserve">     Nội dung: Nội dung công việc2</w:t>
            </w:r>
          </w:p>
          <w:p w14:paraId="5502DF28" w14:textId="37296708" w:rsidR="00D827EB" w:rsidRPr="003D1C86" w:rsidRDefault="00D827EB" w:rsidP="00D827EB">
            <w:pPr>
              <w:pStyle w:val="Sothutu-1so"/>
              <w:numPr>
                <w:ilvl w:val="0"/>
                <w:numId w:val="0"/>
              </w:numPr>
              <w:ind w:left="720"/>
              <w:rPr>
                <w:sz w:val="28"/>
                <w:szCs w:val="28"/>
              </w:rPr>
            </w:pPr>
            <w:r w:rsidRPr="003D1C86">
              <w:rPr>
                <w:sz w:val="28"/>
                <w:szCs w:val="28"/>
              </w:rPr>
              <w:t xml:space="preserve">     Nhận xét: Nhận xét nếu có2</w:t>
            </w:r>
          </w:p>
          <w:p w14:paraId="4F169EC5" w14:textId="77777777" w:rsidR="00D827EB" w:rsidRPr="003D1C86" w:rsidRDefault="00D827EB" w:rsidP="002D7EF9">
            <w:pPr>
              <w:pStyle w:val="Sothutu-1so"/>
              <w:numPr>
                <w:ilvl w:val="0"/>
                <w:numId w:val="0"/>
              </w:numPr>
              <w:ind w:left="720"/>
              <w:rPr>
                <w:sz w:val="28"/>
                <w:szCs w:val="28"/>
              </w:rPr>
            </w:pPr>
          </w:p>
          <w:p w14:paraId="3388E2E8" w14:textId="443E042F" w:rsidR="00346F15" w:rsidRPr="003D1C86" w:rsidRDefault="00EC0196" w:rsidP="00EF0BBF">
            <w:pPr>
              <w:pStyle w:val="Sothutu-1so"/>
              <w:numPr>
                <w:ilvl w:val="0"/>
                <w:numId w:val="0"/>
              </w:numPr>
              <w:ind w:left="720"/>
              <w:rPr>
                <w:sz w:val="28"/>
                <w:szCs w:val="28"/>
              </w:rPr>
            </w:pPr>
            <w:r w:rsidRPr="003D1C86">
              <w:rPr>
                <w:sz w:val="28"/>
                <w:szCs w:val="28"/>
              </w:rPr>
              <w:t>Mẫu xuất file</w:t>
            </w:r>
            <w:bookmarkStart w:id="1074" w:name="_MON_1690200408"/>
            <w:bookmarkEnd w:id="1074"/>
            <w:r w:rsidR="00360864" w:rsidRPr="006C48E9">
              <w:rPr>
                <w:sz w:val="28"/>
                <w:szCs w:val="28"/>
              </w:rPr>
              <w:object w:dxaOrig="1596" w:dyaOrig="1033" w14:anchorId="63CC0FCB">
                <v:shape id="_x0000_i1033" type="#_x0000_t75" style="width:80.25pt;height:51pt" o:ole="">
                  <v:imagedata r:id="rId63" o:title=""/>
                </v:shape>
                <o:OLEObject Type="Embed" ProgID="Excel.Sheet.12" ShapeID="_x0000_i1033" DrawAspect="Icon" ObjectID="_1695023282" r:id="rId64"/>
              </w:object>
            </w:r>
          </w:p>
          <w:p w14:paraId="53D22E6F" w14:textId="1A330D10" w:rsidR="00EC0196" w:rsidRPr="003D1C86" w:rsidRDefault="00EC0196" w:rsidP="00EF0BBF">
            <w:pPr>
              <w:pStyle w:val="Sothutu-1so"/>
              <w:numPr>
                <w:ilvl w:val="0"/>
                <w:numId w:val="0"/>
              </w:numPr>
              <w:ind w:left="720"/>
              <w:rPr>
                <w:sz w:val="28"/>
                <w:szCs w:val="28"/>
              </w:rPr>
            </w:pPr>
          </w:p>
        </w:tc>
        <w:tc>
          <w:tcPr>
            <w:tcW w:w="1350" w:type="dxa"/>
          </w:tcPr>
          <w:p w14:paraId="414C3995" w14:textId="77777777" w:rsidR="006A506A" w:rsidRPr="003D1C86" w:rsidRDefault="006A506A" w:rsidP="009472B0">
            <w:pPr>
              <w:ind w:left="0"/>
              <w:jc w:val="both"/>
              <w:rPr>
                <w:sz w:val="28"/>
                <w:szCs w:val="28"/>
              </w:rPr>
            </w:pPr>
          </w:p>
        </w:tc>
      </w:tr>
    </w:tbl>
    <w:p w14:paraId="01697135" w14:textId="25759DE1" w:rsidR="00122300" w:rsidRPr="003D1C86" w:rsidRDefault="00D00D86" w:rsidP="00F17FBD">
      <w:pPr>
        <w:pStyle w:val="Heading2"/>
        <w:numPr>
          <w:ilvl w:val="0"/>
          <w:numId w:val="0"/>
        </w:numPr>
        <w:ind w:left="576"/>
        <w:rPr>
          <w:rPrChange w:id="1075" w:author="Chungpth" w:date="2021-08-17T15:49:00Z">
            <w:rPr>
              <w:highlight w:val="yellow"/>
            </w:rPr>
          </w:rPrChange>
        </w:rPr>
      </w:pPr>
      <w:bookmarkStart w:id="1076" w:name="_Toc77785447"/>
      <w:bookmarkEnd w:id="1054"/>
      <w:r w:rsidRPr="003D1C86">
        <w:rPr>
          <w:rPrChange w:id="1077" w:author="Chungpth" w:date="2021-08-17T15:49:00Z">
            <w:rPr>
              <w:highlight w:val="yellow"/>
            </w:rPr>
          </w:rPrChange>
        </w:rPr>
        <w:t xml:space="preserve">3.10  </w:t>
      </w:r>
      <w:r w:rsidR="00122300" w:rsidRPr="003D1C86">
        <w:rPr>
          <w:rPrChange w:id="1078" w:author="Chungpth" w:date="2021-08-17T15:49:00Z">
            <w:rPr>
              <w:highlight w:val="yellow"/>
            </w:rPr>
          </w:rPrChange>
        </w:rPr>
        <w:t>Chương trình khuyến mãi thủ công</w:t>
      </w:r>
      <w:bookmarkEnd w:id="1076"/>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019B2099"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4528A30B"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303BDF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Khuyến mãi thủ công</w:t>
            </w:r>
          </w:p>
        </w:tc>
      </w:tr>
      <w:tr w:rsidR="00122300" w:rsidRPr="003D1C86" w14:paraId="18F893F4" w14:textId="77777777" w:rsidTr="009E4099">
        <w:trPr>
          <w:trHeight w:val="284"/>
          <w:jc w:val="center"/>
        </w:trPr>
        <w:tc>
          <w:tcPr>
            <w:tcW w:w="1590" w:type="pct"/>
            <w:tcBorders>
              <w:left w:val="single" w:sz="18" w:space="0" w:color="808080"/>
            </w:tcBorders>
            <w:shd w:val="clear" w:color="auto" w:fill="F3F3F3"/>
            <w:vAlign w:val="center"/>
          </w:tcPr>
          <w:p w14:paraId="373E30B9"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23E757BC" w14:textId="77777777" w:rsidR="00122300" w:rsidRPr="003D1C86" w:rsidRDefault="00122300" w:rsidP="00BA13C0">
            <w:pPr>
              <w:pStyle w:val="BodyText"/>
              <w:ind w:left="0"/>
              <w:rPr>
                <w:color w:val="984806"/>
                <w:sz w:val="28"/>
                <w:szCs w:val="28"/>
                <w:lang w:eastAsia="ar-SA"/>
              </w:rPr>
            </w:pPr>
            <w:r w:rsidRPr="003D1C86">
              <w:rPr>
                <w:color w:val="984806"/>
                <w:sz w:val="28"/>
                <w:szCs w:val="28"/>
                <w:lang w:eastAsia="ar-SA"/>
              </w:rPr>
              <w:t xml:space="preserve">Chức năng này </w:t>
            </w:r>
            <w:r w:rsidR="001640FA" w:rsidRPr="003D1C86">
              <w:rPr>
                <w:color w:val="984806"/>
                <w:sz w:val="28"/>
                <w:szCs w:val="28"/>
                <w:lang w:eastAsia="ar-SA"/>
              </w:rPr>
              <w:t xml:space="preserve">bổ sung </w:t>
            </w:r>
            <w:r w:rsidRPr="003D1C86">
              <w:rPr>
                <w:color w:val="984806"/>
                <w:sz w:val="28"/>
                <w:szCs w:val="28"/>
                <w:lang w:eastAsia="ar-SA"/>
              </w:rPr>
              <w:t xml:space="preserve">cho phép khai báo danh sách mặt hàng tham gia chương trình khuyến mãi thủ công </w:t>
            </w:r>
          </w:p>
          <w:p w14:paraId="67E00A50" w14:textId="10674A81" w:rsidR="001640FA" w:rsidRPr="003D1C86" w:rsidRDefault="001640FA" w:rsidP="00BA13C0">
            <w:pPr>
              <w:pStyle w:val="BodyText"/>
              <w:ind w:left="0"/>
              <w:rPr>
                <w:color w:val="984806"/>
                <w:sz w:val="28"/>
                <w:szCs w:val="28"/>
                <w:lang w:eastAsia="ar-SA"/>
              </w:rPr>
            </w:pPr>
            <w:r w:rsidRPr="003D1C86">
              <w:rPr>
                <w:color w:val="984806"/>
                <w:sz w:val="28"/>
                <w:szCs w:val="28"/>
                <w:lang w:eastAsia="ar-SA"/>
              </w:rPr>
              <w:t>Chỉ NPP và mặt hàng tham gia mới được tham gia chương trình</w:t>
            </w:r>
          </w:p>
        </w:tc>
      </w:tr>
      <w:tr w:rsidR="00122300" w:rsidRPr="003D1C86" w14:paraId="127E2950" w14:textId="77777777" w:rsidTr="009E4099">
        <w:trPr>
          <w:trHeight w:val="632"/>
          <w:jc w:val="center"/>
        </w:trPr>
        <w:tc>
          <w:tcPr>
            <w:tcW w:w="1590" w:type="pct"/>
            <w:tcBorders>
              <w:left w:val="single" w:sz="18" w:space="0" w:color="808080"/>
            </w:tcBorders>
            <w:shd w:val="clear" w:color="auto" w:fill="F3F3F3"/>
            <w:vAlign w:val="center"/>
          </w:tcPr>
          <w:p w14:paraId="1350B8E8" w14:textId="77777777" w:rsidR="00122300" w:rsidRPr="003D1C86" w:rsidRDefault="00122300" w:rsidP="009E4099">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7D07F885" w14:textId="77777777" w:rsidR="004D49DA" w:rsidRPr="004D49DA" w:rsidRDefault="00122300">
            <w:pPr>
              <w:pStyle w:val="BodyText"/>
              <w:ind w:left="0"/>
              <w:rPr>
                <w:ins w:id="1079" w:author="Chungpth" w:date="2021-08-19T21:31:00Z"/>
                <w:color w:val="984806"/>
                <w:sz w:val="28"/>
                <w:szCs w:val="28"/>
                <w:lang w:eastAsia="ar-SA"/>
                <w:rPrChange w:id="1080" w:author="Chungpth" w:date="2021-08-19T21:32:00Z">
                  <w:rPr>
                    <w:ins w:id="1081" w:author="Chungpth" w:date="2021-08-19T21:31:00Z"/>
                  </w:rPr>
                </w:rPrChange>
              </w:rPr>
              <w:pPrChange w:id="1082" w:author="Chungpth" w:date="2021-08-19T21:32:00Z">
                <w:pPr>
                  <w:pStyle w:val="CommentText"/>
                </w:pPr>
              </w:pPrChange>
            </w:pPr>
            <w:commentRangeStart w:id="1083"/>
            <w:commentRangeStart w:id="1084"/>
            <w:r w:rsidRPr="003D1C86">
              <w:rPr>
                <w:color w:val="984806"/>
                <w:sz w:val="28"/>
                <w:szCs w:val="28"/>
                <w:lang w:eastAsia="ar-SA"/>
              </w:rPr>
              <w:t xml:space="preserve">- </w:t>
            </w:r>
            <w:ins w:id="1085" w:author="Chungpth" w:date="2021-08-19T21:31:00Z">
              <w:r w:rsidR="004D49DA" w:rsidRPr="004D49DA">
                <w:rPr>
                  <w:color w:val="984806"/>
                  <w:sz w:val="28"/>
                  <w:szCs w:val="28"/>
                  <w:lang w:eastAsia="ar-SA"/>
                  <w:rPrChange w:id="1086" w:author="Chungpth" w:date="2021-08-19T21:32:00Z">
                    <w:rPr/>
                  </w:rPrChange>
                </w:rPr>
                <w:t>Người sử dụng HO được phân quyền tạo</w:t>
              </w:r>
            </w:ins>
          </w:p>
          <w:p w14:paraId="1AD257C7" w14:textId="35D60CF7" w:rsidR="00122300" w:rsidRPr="003D1C86" w:rsidRDefault="004D49DA">
            <w:pPr>
              <w:pStyle w:val="BodyText"/>
              <w:ind w:left="0"/>
              <w:rPr>
                <w:sz w:val="28"/>
                <w:szCs w:val="28"/>
              </w:rPr>
              <w:pPrChange w:id="1087" w:author="Chungpth" w:date="2021-08-19T21:32:00Z">
                <w:pPr>
                  <w:ind w:left="0"/>
                </w:pPr>
              </w:pPrChange>
            </w:pPr>
            <w:ins w:id="1088" w:author="Chungpth" w:date="2021-08-19T21:31:00Z">
              <w:r w:rsidRPr="004D49DA">
                <w:rPr>
                  <w:color w:val="984806"/>
                  <w:sz w:val="28"/>
                  <w:szCs w:val="28"/>
                  <w:lang w:eastAsia="ar-SA"/>
                  <w:rPrChange w:id="1089" w:author="Chungpth" w:date="2021-08-19T21:32:00Z">
                    <w:rPr/>
                  </w:rPrChange>
                </w:rPr>
                <w:t>Người sử dụng: khác được phân quyền xem</w:t>
              </w:r>
            </w:ins>
            <w:del w:id="1090" w:author="Chungpth" w:date="2021-08-19T21:31:00Z">
              <w:r w:rsidR="00122300" w:rsidRPr="003D1C86" w:rsidDel="004D49DA">
                <w:rPr>
                  <w:color w:val="984806"/>
                  <w:sz w:val="28"/>
                  <w:szCs w:val="28"/>
                </w:rPr>
                <w:delText>Người sử dụng HO</w:delText>
              </w:r>
              <w:commentRangeEnd w:id="1083"/>
              <w:r w:rsidR="00360864" w:rsidDel="004D49DA">
                <w:rPr>
                  <w:rStyle w:val="CommentReference"/>
                </w:rPr>
                <w:commentReference w:id="1083"/>
              </w:r>
            </w:del>
            <w:commentRangeEnd w:id="1084"/>
            <w:r>
              <w:rPr>
                <w:rStyle w:val="CommentReference"/>
              </w:rPr>
              <w:commentReference w:id="1084"/>
            </w:r>
          </w:p>
        </w:tc>
      </w:tr>
      <w:tr w:rsidR="00122300" w:rsidRPr="003D1C86" w14:paraId="5F3C3A98" w14:textId="77777777" w:rsidTr="009E4099">
        <w:trPr>
          <w:trHeight w:val="344"/>
          <w:jc w:val="center"/>
        </w:trPr>
        <w:tc>
          <w:tcPr>
            <w:tcW w:w="1590" w:type="pct"/>
            <w:tcBorders>
              <w:left w:val="single" w:sz="18" w:space="0" w:color="808080"/>
            </w:tcBorders>
            <w:shd w:val="clear" w:color="auto" w:fill="F3F3F3"/>
            <w:vAlign w:val="center"/>
          </w:tcPr>
          <w:p w14:paraId="0D03A880" w14:textId="77777777" w:rsidR="00122300" w:rsidRPr="003D1C86" w:rsidRDefault="00122300" w:rsidP="009E40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063E015"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72987E8F"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152713B2" w14:textId="77777777" w:rsidTr="009E4099">
        <w:trPr>
          <w:trHeight w:val="70"/>
          <w:jc w:val="center"/>
        </w:trPr>
        <w:tc>
          <w:tcPr>
            <w:tcW w:w="1590" w:type="pct"/>
            <w:tcBorders>
              <w:left w:val="single" w:sz="18" w:space="0" w:color="808080"/>
              <w:bottom w:val="single" w:sz="8" w:space="0" w:color="808080"/>
            </w:tcBorders>
            <w:shd w:val="clear" w:color="auto" w:fill="F3F3F3"/>
            <w:vAlign w:val="center"/>
          </w:tcPr>
          <w:p w14:paraId="24A0C2CB"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465DBCF6" w14:textId="77777777" w:rsidR="00122300" w:rsidRPr="003D1C86" w:rsidRDefault="00122300" w:rsidP="009E4099">
            <w:pPr>
              <w:pStyle w:val="BodyText"/>
              <w:ind w:left="0"/>
              <w:rPr>
                <w:sz w:val="28"/>
                <w:szCs w:val="28"/>
                <w:lang w:eastAsia="ar-SA"/>
              </w:rPr>
            </w:pPr>
            <w:r w:rsidRPr="003D1C86">
              <w:rPr>
                <w:color w:val="984806"/>
                <w:sz w:val="28"/>
                <w:szCs w:val="28"/>
                <w:lang w:eastAsia="ar-SA"/>
              </w:rPr>
              <w:t>-  Khuyến mãi được tạo</w:t>
            </w:r>
          </w:p>
        </w:tc>
      </w:tr>
      <w:tr w:rsidR="00122300" w:rsidRPr="003D1C86" w14:paraId="30B5A03F"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172B3D7A"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0E2326E" w14:textId="77777777" w:rsidR="00122300" w:rsidRPr="003D1C86" w:rsidRDefault="00122300" w:rsidP="009E4099">
            <w:pPr>
              <w:pStyle w:val="BodyText"/>
              <w:ind w:left="0"/>
              <w:rPr>
                <w:sz w:val="28"/>
                <w:szCs w:val="28"/>
                <w:lang w:eastAsia="ar-SA"/>
              </w:rPr>
            </w:pPr>
            <w:r w:rsidRPr="003D1C86">
              <w:rPr>
                <w:sz w:val="28"/>
                <w:szCs w:val="28"/>
                <w:lang w:eastAsia="ar-SA"/>
              </w:rPr>
              <w:t>-N/A</w:t>
            </w:r>
          </w:p>
        </w:tc>
      </w:tr>
      <w:tr w:rsidR="00122300" w:rsidRPr="003D1C86" w14:paraId="1B9B8A68"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42D15526"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73BC587C" w14:textId="77777777" w:rsidR="00122300" w:rsidRPr="003D1C86" w:rsidRDefault="00122300" w:rsidP="009E4099">
            <w:pPr>
              <w:pStyle w:val="BodyText"/>
              <w:ind w:left="0"/>
              <w:rPr>
                <w:sz w:val="28"/>
                <w:szCs w:val="28"/>
              </w:rPr>
            </w:pPr>
            <w:r w:rsidRPr="003D1C86">
              <w:rPr>
                <w:sz w:val="28"/>
                <w:szCs w:val="28"/>
                <w:lang w:eastAsia="ar-SA"/>
              </w:rPr>
              <w:t>-N/A</w:t>
            </w:r>
          </w:p>
        </w:tc>
      </w:tr>
    </w:tbl>
    <w:p w14:paraId="391966E9" w14:textId="3E8DCBE0" w:rsidR="00122300" w:rsidRPr="003D1C86" w:rsidRDefault="00D00D86" w:rsidP="00D00D86">
      <w:pPr>
        <w:pStyle w:val="Heading3"/>
        <w:numPr>
          <w:ilvl w:val="0"/>
          <w:numId w:val="0"/>
        </w:numPr>
        <w:ind w:left="720"/>
        <w:rPr>
          <w:rFonts w:ascii="Times New Roman" w:hAnsi="Times New Roman"/>
          <w:sz w:val="28"/>
          <w:szCs w:val="28"/>
          <w:lang w:eastAsia="ar-SA"/>
        </w:rPr>
      </w:pPr>
      <w:bookmarkStart w:id="1091" w:name="_Toc77785448"/>
      <w:r w:rsidRPr="003D1C86">
        <w:rPr>
          <w:rFonts w:ascii="Times New Roman" w:hAnsi="Times New Roman"/>
          <w:sz w:val="28"/>
          <w:szCs w:val="28"/>
          <w:lang w:eastAsia="ar-SA"/>
        </w:rPr>
        <w:t xml:space="preserve">3.10.1 </w:t>
      </w:r>
      <w:r w:rsidR="00122300" w:rsidRPr="003D1C86">
        <w:rPr>
          <w:rFonts w:ascii="Times New Roman" w:hAnsi="Times New Roman"/>
          <w:sz w:val="28"/>
          <w:szCs w:val="28"/>
          <w:lang w:eastAsia="ar-SA"/>
        </w:rPr>
        <w:t>Màn hình chức năng</w:t>
      </w:r>
      <w:bookmarkEnd w:id="1091"/>
    </w:p>
    <w:p w14:paraId="7161B0E2" w14:textId="40210758" w:rsidR="00E67AC5" w:rsidRPr="003D1C86" w:rsidRDefault="00E67AC5" w:rsidP="00E67AC5">
      <w:pPr>
        <w:pStyle w:val="NormalIndent"/>
        <w:rPr>
          <w:sz w:val="28"/>
          <w:szCs w:val="28"/>
        </w:rPr>
      </w:pPr>
      <w:r w:rsidRPr="006C48E9">
        <w:rPr>
          <w:noProof/>
          <w:snapToGrid/>
          <w:sz w:val="28"/>
          <w:szCs w:val="28"/>
        </w:rPr>
        <w:drawing>
          <wp:inline distT="0" distB="0" distL="0" distR="0" wp14:anchorId="33E003BF" wp14:editId="7F357045">
            <wp:extent cx="5943600" cy="1691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91640"/>
                    </a:xfrm>
                    <a:prstGeom prst="rect">
                      <a:avLst/>
                    </a:prstGeom>
                  </pic:spPr>
                </pic:pic>
              </a:graphicData>
            </a:graphic>
          </wp:inline>
        </w:drawing>
      </w:r>
    </w:p>
    <w:p w14:paraId="4873BDFD" w14:textId="00672A10" w:rsidR="00E67AC5" w:rsidRPr="003D1C86" w:rsidRDefault="00E67AC5" w:rsidP="00E67AC5">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2"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3"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14</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Chương trình Khuyến mại thủ công</w:t>
      </w:r>
    </w:p>
    <w:p w14:paraId="4E23939C" w14:textId="77777777" w:rsidR="00E67AC5" w:rsidRPr="003D1C86" w:rsidRDefault="00E67AC5" w:rsidP="00E67AC5">
      <w:pPr>
        <w:pStyle w:val="NormalIndent"/>
        <w:rPr>
          <w:sz w:val="28"/>
          <w:szCs w:val="28"/>
        </w:rPr>
      </w:pPr>
    </w:p>
    <w:p w14:paraId="1E8DDC27" w14:textId="3CAA4AA4" w:rsidR="00122300" w:rsidRPr="003D1C86" w:rsidRDefault="00122300" w:rsidP="00122300">
      <w:pPr>
        <w:keepNext/>
        <w:rPr>
          <w:sz w:val="28"/>
          <w:szCs w:val="28"/>
        </w:rPr>
      </w:pPr>
    </w:p>
    <w:p w14:paraId="4E9F3D13" w14:textId="77777777" w:rsidR="00E67AC5" w:rsidRPr="003D1C86" w:rsidRDefault="00E67AC5" w:rsidP="00E67AC5">
      <w:pPr>
        <w:keepNext/>
        <w:rPr>
          <w:sz w:val="28"/>
          <w:szCs w:val="28"/>
        </w:rPr>
      </w:pPr>
      <w:r w:rsidRPr="006C48E9">
        <w:rPr>
          <w:noProof/>
          <w:snapToGrid/>
          <w:sz w:val="28"/>
          <w:szCs w:val="28"/>
        </w:rPr>
        <w:drawing>
          <wp:inline distT="0" distB="0" distL="0" distR="0" wp14:anchorId="1D1B3748" wp14:editId="7EE2BE7D">
            <wp:extent cx="5943600" cy="2736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huyến mại thu co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F93B822" w14:textId="680A992F" w:rsidR="00122300" w:rsidRPr="003D1C86" w:rsidRDefault="00E67AC5" w:rsidP="00E67AC5">
      <w:pPr>
        <w:pStyle w:val="Caption"/>
        <w:jc w:val="left"/>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4"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5"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15</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Cập nhật chương trình khuyến mại thủ công</w:t>
      </w:r>
    </w:p>
    <w:p w14:paraId="26599089" w14:textId="28D08922" w:rsidR="00122300" w:rsidRPr="003D1C86" w:rsidRDefault="004C64B9" w:rsidP="00122300">
      <w:pPr>
        <w:keepNext/>
        <w:rPr>
          <w:sz w:val="28"/>
          <w:szCs w:val="28"/>
        </w:rPr>
      </w:pPr>
      <w:r w:rsidRPr="006C48E9">
        <w:rPr>
          <w:noProof/>
          <w:snapToGrid/>
          <w:sz w:val="28"/>
          <w:szCs w:val="28"/>
        </w:rPr>
        <w:drawing>
          <wp:inline distT="0" distB="0" distL="0" distR="0" wp14:anchorId="6329AB20" wp14:editId="4990224B">
            <wp:extent cx="5943600" cy="2396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96490"/>
                    </a:xfrm>
                    <a:prstGeom prst="rect">
                      <a:avLst/>
                    </a:prstGeom>
                  </pic:spPr>
                </pic:pic>
              </a:graphicData>
            </a:graphic>
          </wp:inline>
        </w:drawing>
      </w:r>
    </w:p>
    <w:p w14:paraId="694EB7BD" w14:textId="6BC599A6" w:rsidR="00F762AB" w:rsidRPr="003D1C86" w:rsidRDefault="00F762AB" w:rsidP="00F762AB">
      <w:pPr>
        <w:keepNext/>
        <w:rPr>
          <w:sz w:val="28"/>
          <w:szCs w:val="28"/>
        </w:rPr>
      </w:pPr>
    </w:p>
    <w:p w14:paraId="12922A48" w14:textId="089D7370" w:rsidR="00122300" w:rsidRPr="003D1C86" w:rsidRDefault="00F762AB" w:rsidP="00F762AB">
      <w:pPr>
        <w:pStyle w:val="Caption"/>
        <w:jc w:val="center"/>
        <w:rPr>
          <w:rFonts w:ascii="Times New Roman" w:hAnsi="Times New Roman"/>
          <w:sz w:val="28"/>
          <w:szCs w:val="28"/>
        </w:rPr>
      </w:pPr>
      <w:r w:rsidRPr="003D1C86">
        <w:rPr>
          <w:rFonts w:ascii="Times New Roman" w:hAnsi="Times New Roman"/>
          <w:sz w:val="28"/>
          <w:szCs w:val="28"/>
        </w:rPr>
        <w:t xml:space="preserve">Hình </w:t>
      </w:r>
      <w:r w:rsidR="00C605FC" w:rsidRPr="006C48E9">
        <w:rPr>
          <w:rFonts w:ascii="Times New Roman" w:hAnsi="Times New Roman"/>
          <w:sz w:val="28"/>
          <w:szCs w:val="28"/>
          <w:rPrChange w:id="1096" w:author="Chungpth" w:date="2021-08-17T15:49:00Z">
            <w:rPr>
              <w:rFonts w:ascii="Times New Roman" w:hAnsi="Times New Roman"/>
              <w:noProof/>
              <w:sz w:val="28"/>
              <w:szCs w:val="28"/>
            </w:rPr>
          </w:rPrChange>
        </w:rPr>
        <w:fldChar w:fldCharType="begin"/>
      </w:r>
      <w:r w:rsidR="00C605FC" w:rsidRPr="003D1C86">
        <w:rPr>
          <w:rFonts w:ascii="Times New Roman" w:hAnsi="Times New Roman"/>
          <w:sz w:val="28"/>
          <w:szCs w:val="28"/>
        </w:rPr>
        <w:instrText xml:space="preserve"> SEQ Hình \* ARABIC </w:instrText>
      </w:r>
      <w:r w:rsidR="00C605FC" w:rsidRPr="006C48E9">
        <w:rPr>
          <w:rFonts w:ascii="Times New Roman" w:hAnsi="Times New Roman"/>
          <w:sz w:val="28"/>
          <w:szCs w:val="28"/>
          <w:rPrChange w:id="1097" w:author="Chungpth" w:date="2021-08-17T15:49:00Z">
            <w:rPr>
              <w:rFonts w:ascii="Times New Roman" w:hAnsi="Times New Roman"/>
              <w:noProof/>
              <w:sz w:val="28"/>
              <w:szCs w:val="28"/>
            </w:rPr>
          </w:rPrChange>
        </w:rPr>
        <w:fldChar w:fldCharType="separate"/>
      </w:r>
      <w:r w:rsidR="00AB6B3B" w:rsidRPr="003D1C86">
        <w:rPr>
          <w:rFonts w:ascii="Times New Roman" w:hAnsi="Times New Roman"/>
          <w:noProof/>
          <w:sz w:val="28"/>
          <w:szCs w:val="28"/>
        </w:rPr>
        <w:t>16</w:t>
      </w:r>
      <w:r w:rsidR="00C605FC" w:rsidRPr="006C48E9">
        <w:rPr>
          <w:rFonts w:ascii="Times New Roman" w:hAnsi="Times New Roman"/>
          <w:noProof/>
          <w:sz w:val="28"/>
          <w:szCs w:val="28"/>
        </w:rPr>
        <w:fldChar w:fldCharType="end"/>
      </w:r>
      <w:r w:rsidRPr="003D1C86">
        <w:rPr>
          <w:rFonts w:ascii="Times New Roman" w:hAnsi="Times New Roman"/>
          <w:sz w:val="28"/>
          <w:szCs w:val="28"/>
        </w:rPr>
        <w:t xml:space="preserve"> Thêm mới sản phẩm</w:t>
      </w:r>
    </w:p>
    <w:p w14:paraId="102A20FF" w14:textId="3BC48D35" w:rsidR="009472B0" w:rsidRPr="003D1C86" w:rsidRDefault="00DA3B5B" w:rsidP="009472B0">
      <w:pPr>
        <w:rPr>
          <w:sz w:val="28"/>
          <w:szCs w:val="28"/>
        </w:rPr>
      </w:pPr>
      <w:r w:rsidRPr="006C48E9">
        <w:rPr>
          <w:noProof/>
          <w:snapToGrid/>
          <w:sz w:val="28"/>
          <w:szCs w:val="28"/>
        </w:rPr>
        <w:lastRenderedPageBreak/>
        <w:drawing>
          <wp:inline distT="0" distB="0" distL="0" distR="0" wp14:anchorId="7E69FB06" wp14:editId="42D00E0A">
            <wp:extent cx="5923809" cy="5190476"/>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809" cy="5190476"/>
                    </a:xfrm>
                    <a:prstGeom prst="rect">
                      <a:avLst/>
                    </a:prstGeom>
                  </pic:spPr>
                </pic:pic>
              </a:graphicData>
            </a:graphic>
          </wp:inline>
        </w:drawing>
      </w:r>
    </w:p>
    <w:p w14:paraId="4376F80D" w14:textId="32124E25" w:rsidR="009472B0" w:rsidRPr="003D1C86" w:rsidRDefault="00D00D86" w:rsidP="00D00D86">
      <w:pPr>
        <w:pStyle w:val="Heading3"/>
        <w:numPr>
          <w:ilvl w:val="0"/>
          <w:numId w:val="0"/>
        </w:numPr>
        <w:ind w:left="720"/>
        <w:rPr>
          <w:rFonts w:ascii="Times New Roman" w:hAnsi="Times New Roman"/>
          <w:sz w:val="28"/>
          <w:szCs w:val="28"/>
          <w:lang w:eastAsia="ar-SA"/>
        </w:rPr>
      </w:pPr>
      <w:bookmarkStart w:id="1098" w:name="_Toc77785449"/>
      <w:r w:rsidRPr="003D1C86">
        <w:rPr>
          <w:rFonts w:ascii="Times New Roman" w:hAnsi="Times New Roman"/>
          <w:sz w:val="28"/>
          <w:szCs w:val="28"/>
          <w:lang w:eastAsia="ar-SA"/>
        </w:rPr>
        <w:t xml:space="preserve">3.10.2 </w:t>
      </w:r>
      <w:r w:rsidR="009472B0" w:rsidRPr="003D1C86">
        <w:rPr>
          <w:rFonts w:ascii="Times New Roman" w:hAnsi="Times New Roman"/>
          <w:sz w:val="28"/>
          <w:szCs w:val="28"/>
          <w:lang w:eastAsia="ar-SA"/>
        </w:rPr>
        <w:t>Mô tả luồng cập nhật</w:t>
      </w:r>
      <w:bookmarkEnd w:id="1098"/>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7110"/>
        <w:gridCol w:w="852"/>
        <w:tblGridChange w:id="1099">
          <w:tblGrid>
            <w:gridCol w:w="2497"/>
            <w:gridCol w:w="7110"/>
            <w:gridCol w:w="852"/>
          </w:tblGrid>
        </w:tblGridChange>
      </w:tblGrid>
      <w:tr w:rsidR="00DD66DA" w:rsidRPr="003D1C86" w14:paraId="404363C3" w14:textId="77777777" w:rsidTr="00DD66DA">
        <w:trPr>
          <w:trHeight w:val="530"/>
        </w:trPr>
        <w:tc>
          <w:tcPr>
            <w:tcW w:w="2497" w:type="dxa"/>
            <w:shd w:val="pct5" w:color="auto" w:fill="auto"/>
          </w:tcPr>
          <w:p w14:paraId="13137AEF" w14:textId="77777777" w:rsidR="009472B0" w:rsidRPr="003D1C86" w:rsidRDefault="009472B0" w:rsidP="009472B0">
            <w:pPr>
              <w:ind w:left="0"/>
              <w:jc w:val="center"/>
              <w:rPr>
                <w:b/>
                <w:sz w:val="28"/>
                <w:szCs w:val="28"/>
              </w:rPr>
            </w:pPr>
            <w:r w:rsidRPr="003D1C86">
              <w:rPr>
                <w:b/>
                <w:sz w:val="28"/>
                <w:szCs w:val="28"/>
              </w:rPr>
              <w:t>Hành động của tác nhân</w:t>
            </w:r>
          </w:p>
        </w:tc>
        <w:tc>
          <w:tcPr>
            <w:tcW w:w="7110" w:type="dxa"/>
            <w:shd w:val="pct5" w:color="auto" w:fill="auto"/>
          </w:tcPr>
          <w:p w14:paraId="6D5FD2A0" w14:textId="77777777" w:rsidR="009472B0" w:rsidRPr="003D1C86" w:rsidRDefault="009472B0" w:rsidP="009472B0">
            <w:pPr>
              <w:ind w:left="0"/>
              <w:jc w:val="center"/>
              <w:rPr>
                <w:b/>
                <w:sz w:val="28"/>
                <w:szCs w:val="28"/>
              </w:rPr>
            </w:pPr>
            <w:r w:rsidRPr="003D1C86">
              <w:rPr>
                <w:b/>
                <w:sz w:val="28"/>
                <w:szCs w:val="28"/>
              </w:rPr>
              <w:t>Phản ứng của hệ thống</w:t>
            </w:r>
          </w:p>
        </w:tc>
        <w:tc>
          <w:tcPr>
            <w:tcW w:w="852" w:type="dxa"/>
            <w:shd w:val="pct5" w:color="auto" w:fill="auto"/>
          </w:tcPr>
          <w:p w14:paraId="10203FFC" w14:textId="77777777" w:rsidR="009472B0" w:rsidRPr="003D1C86" w:rsidRDefault="009472B0" w:rsidP="009472B0">
            <w:pPr>
              <w:ind w:left="0"/>
              <w:jc w:val="center"/>
              <w:rPr>
                <w:b/>
                <w:sz w:val="28"/>
                <w:szCs w:val="28"/>
              </w:rPr>
            </w:pPr>
            <w:r w:rsidRPr="003D1C86">
              <w:rPr>
                <w:b/>
                <w:sz w:val="28"/>
                <w:szCs w:val="28"/>
              </w:rPr>
              <w:t>Dữ liệu liên quan (C/R/U/D)</w:t>
            </w:r>
          </w:p>
        </w:tc>
      </w:tr>
      <w:tr w:rsidR="009472B0" w:rsidRPr="003D1C86" w14:paraId="75E96F8F" w14:textId="77777777" w:rsidTr="00DD66DA">
        <w:trPr>
          <w:trHeight w:val="2411"/>
        </w:trPr>
        <w:tc>
          <w:tcPr>
            <w:tcW w:w="2497" w:type="dxa"/>
          </w:tcPr>
          <w:p w14:paraId="3C7F971D" w14:textId="5AA554A8" w:rsidR="009472B0" w:rsidRPr="003D1C86" w:rsidRDefault="004C64B9" w:rsidP="008633E7">
            <w:pPr>
              <w:pStyle w:val="Sothutu-1so"/>
              <w:numPr>
                <w:ilvl w:val="0"/>
                <w:numId w:val="7"/>
              </w:numPr>
              <w:rPr>
                <w:sz w:val="28"/>
                <w:szCs w:val="28"/>
              </w:rPr>
            </w:pPr>
            <w:r w:rsidRPr="003D1C86">
              <w:rPr>
                <w:sz w:val="28"/>
                <w:szCs w:val="28"/>
              </w:rPr>
              <w:lastRenderedPageBreak/>
              <w:t>Cập</w:t>
            </w:r>
            <w:r w:rsidR="009472B0" w:rsidRPr="003D1C86">
              <w:rPr>
                <w:sz w:val="28"/>
                <w:szCs w:val="28"/>
              </w:rPr>
              <w:t xml:space="preserve"> nhật chương trình khuyến mãi thủ công</w:t>
            </w:r>
            <w:r w:rsidR="00CA4EB4" w:rsidRPr="003D1C86">
              <w:rPr>
                <w:sz w:val="28"/>
                <w:szCs w:val="28"/>
              </w:rPr>
              <w:t xml:space="preserve"> loại CTKM: Đổi – Hủy – Trả</w:t>
            </w:r>
            <w:r w:rsidR="006C3D3F" w:rsidRPr="003D1C86">
              <w:rPr>
                <w:sz w:val="28"/>
                <w:szCs w:val="28"/>
              </w:rPr>
              <w:t xml:space="preserve"> - Khuyến mại tay</w:t>
            </w:r>
            <w:r w:rsidR="009472B0" w:rsidRPr="003D1C86">
              <w:rPr>
                <w:sz w:val="28"/>
                <w:szCs w:val="28"/>
              </w:rPr>
              <w:t xml:space="preserve">. </w:t>
            </w:r>
            <w:r w:rsidR="006C3D3F" w:rsidRPr="003D1C86">
              <w:rPr>
                <w:sz w:val="28"/>
                <w:szCs w:val="28"/>
              </w:rPr>
              <w:t xml:space="preserve">Bổ sung thêm </w:t>
            </w:r>
            <w:r w:rsidR="00DD66DA" w:rsidRPr="003D1C86">
              <w:rPr>
                <w:sz w:val="28"/>
                <w:szCs w:val="28"/>
              </w:rPr>
              <w:t xml:space="preserve">tab: </w:t>
            </w:r>
            <w:r w:rsidR="009472B0" w:rsidRPr="003D1C86">
              <w:rPr>
                <w:sz w:val="28"/>
                <w:szCs w:val="28"/>
              </w:rPr>
              <w:t>Sản phẩm tham gia</w:t>
            </w:r>
            <w:r w:rsidR="00DD66DA" w:rsidRPr="003D1C86">
              <w:rPr>
                <w:sz w:val="28"/>
                <w:szCs w:val="28"/>
              </w:rPr>
              <w:t>. Nhấn vào tab sản phẩm tham gia</w:t>
            </w:r>
          </w:p>
        </w:tc>
        <w:tc>
          <w:tcPr>
            <w:tcW w:w="7110" w:type="dxa"/>
          </w:tcPr>
          <w:p w14:paraId="3FACA386" w14:textId="77777777" w:rsidR="009472B0" w:rsidRPr="003D1C86" w:rsidRDefault="009472B0" w:rsidP="008633E7">
            <w:pPr>
              <w:pStyle w:val="Sothutu-1so"/>
              <w:numPr>
                <w:ilvl w:val="0"/>
                <w:numId w:val="7"/>
              </w:numPr>
              <w:rPr>
                <w:sz w:val="28"/>
                <w:szCs w:val="28"/>
              </w:rPr>
            </w:pPr>
            <w:r w:rsidRPr="003D1C86">
              <w:rPr>
                <w:sz w:val="28"/>
                <w:szCs w:val="28"/>
              </w:rPr>
              <w:t>Hiển thị thông tin tìm kiếm sản phẩm bao gồm:</w:t>
            </w:r>
          </w:p>
          <w:p w14:paraId="6ACB52D5" w14:textId="77777777" w:rsidR="009472B0" w:rsidRPr="003D1C86" w:rsidRDefault="009472B0" w:rsidP="009472B0">
            <w:pPr>
              <w:pStyle w:val="Sothutu-1so"/>
              <w:numPr>
                <w:ilvl w:val="0"/>
                <w:numId w:val="0"/>
              </w:numPr>
              <w:ind w:left="360"/>
              <w:rPr>
                <w:sz w:val="28"/>
                <w:szCs w:val="28"/>
              </w:rPr>
            </w:pPr>
            <w:r w:rsidRPr="003D1C86">
              <w:rPr>
                <w:sz w:val="28"/>
                <w:szCs w:val="28"/>
              </w:rPr>
              <w:t>- Mã sản phẩm</w:t>
            </w:r>
          </w:p>
          <w:p w14:paraId="47688155" w14:textId="77777777" w:rsidR="009472B0" w:rsidRPr="003D1C86" w:rsidRDefault="009472B0" w:rsidP="009472B0">
            <w:pPr>
              <w:pStyle w:val="Sothutu-1so"/>
              <w:numPr>
                <w:ilvl w:val="0"/>
                <w:numId w:val="0"/>
              </w:numPr>
              <w:ind w:left="360"/>
              <w:rPr>
                <w:sz w:val="28"/>
                <w:szCs w:val="28"/>
              </w:rPr>
            </w:pPr>
            <w:r w:rsidRPr="003D1C86">
              <w:rPr>
                <w:sz w:val="28"/>
                <w:szCs w:val="28"/>
              </w:rPr>
              <w:t>- Tên sản phẩm</w:t>
            </w:r>
          </w:p>
          <w:p w14:paraId="702B9AB5" w14:textId="578EEE9E" w:rsidR="004C64B9" w:rsidRPr="003D1C86" w:rsidRDefault="004C64B9" w:rsidP="009472B0">
            <w:pPr>
              <w:pStyle w:val="Sothutu-1so"/>
              <w:numPr>
                <w:ilvl w:val="0"/>
                <w:numId w:val="0"/>
              </w:numPr>
              <w:ind w:left="360"/>
              <w:rPr>
                <w:sz w:val="28"/>
                <w:szCs w:val="28"/>
              </w:rPr>
            </w:pPr>
            <w:r w:rsidRPr="003D1C86">
              <w:rPr>
                <w:sz w:val="28"/>
                <w:szCs w:val="28"/>
              </w:rPr>
              <w:t>- Ngành hàng</w:t>
            </w:r>
          </w:p>
          <w:p w14:paraId="21650CF9" w14:textId="73BB43FC" w:rsidR="004C64B9" w:rsidRPr="003D1C86" w:rsidRDefault="004C64B9" w:rsidP="009472B0">
            <w:pPr>
              <w:pStyle w:val="Sothutu-1so"/>
              <w:numPr>
                <w:ilvl w:val="0"/>
                <w:numId w:val="0"/>
              </w:numPr>
              <w:ind w:left="360"/>
              <w:rPr>
                <w:sz w:val="28"/>
                <w:szCs w:val="28"/>
              </w:rPr>
            </w:pPr>
            <w:r w:rsidRPr="003D1C86">
              <w:rPr>
                <w:sz w:val="28"/>
                <w:szCs w:val="28"/>
              </w:rPr>
              <w:t>- Ngành hàng con</w:t>
            </w:r>
          </w:p>
          <w:p w14:paraId="55B26ABF" w14:textId="77777777" w:rsidR="009472B0" w:rsidRPr="003D1C86" w:rsidRDefault="009472B0" w:rsidP="009472B0">
            <w:pPr>
              <w:pStyle w:val="Sothutu-1so"/>
              <w:numPr>
                <w:ilvl w:val="0"/>
                <w:numId w:val="0"/>
              </w:numPr>
              <w:ind w:left="360"/>
              <w:rPr>
                <w:sz w:val="28"/>
                <w:szCs w:val="28"/>
              </w:rPr>
            </w:pPr>
            <w:r w:rsidRPr="003D1C86">
              <w:rPr>
                <w:sz w:val="28"/>
                <w:szCs w:val="28"/>
              </w:rPr>
              <w:t>Danh sách sản phẩm tham gia chương trình khuyến mại</w:t>
            </w:r>
          </w:p>
          <w:p w14:paraId="05D51146" w14:textId="473EFA2F" w:rsidR="00DD66DA" w:rsidRPr="003D1C86" w:rsidRDefault="00DD66DA" w:rsidP="009472B0">
            <w:pPr>
              <w:pStyle w:val="Sothutu-1so"/>
              <w:numPr>
                <w:ilvl w:val="0"/>
                <w:numId w:val="0"/>
              </w:numPr>
              <w:ind w:left="360"/>
              <w:rPr>
                <w:sz w:val="28"/>
                <w:szCs w:val="28"/>
              </w:rPr>
            </w:pPr>
            <w:r w:rsidRPr="003D1C86">
              <w:rPr>
                <w:sz w:val="28"/>
                <w:szCs w:val="28"/>
              </w:rPr>
              <w:t>Chức năng thêm/xoá sản phẩm tham gia</w:t>
            </w:r>
          </w:p>
        </w:tc>
        <w:tc>
          <w:tcPr>
            <w:tcW w:w="852" w:type="dxa"/>
          </w:tcPr>
          <w:p w14:paraId="5A0466D2" w14:textId="77777777" w:rsidR="009472B0" w:rsidRPr="003D1C86" w:rsidRDefault="009472B0" w:rsidP="009472B0">
            <w:pPr>
              <w:ind w:left="0"/>
              <w:jc w:val="both"/>
              <w:rPr>
                <w:sz w:val="28"/>
                <w:szCs w:val="28"/>
              </w:rPr>
            </w:pPr>
            <w:r w:rsidRPr="003D1C86">
              <w:rPr>
                <w:sz w:val="28"/>
                <w:szCs w:val="28"/>
              </w:rPr>
              <w:t>R</w:t>
            </w:r>
          </w:p>
        </w:tc>
      </w:tr>
      <w:tr w:rsidR="009472B0" w:rsidRPr="003D1C86" w14:paraId="4B965EA7" w14:textId="77777777" w:rsidTr="00DD66DA">
        <w:tc>
          <w:tcPr>
            <w:tcW w:w="2497" w:type="dxa"/>
          </w:tcPr>
          <w:p w14:paraId="1769C906" w14:textId="3CAF83AD" w:rsidR="009472B0" w:rsidRPr="003D1C86" w:rsidRDefault="00DD66DA" w:rsidP="008633E7">
            <w:pPr>
              <w:pStyle w:val="Sothutu-1so"/>
              <w:numPr>
                <w:ilvl w:val="0"/>
                <w:numId w:val="7"/>
              </w:numPr>
              <w:rPr>
                <w:sz w:val="28"/>
                <w:szCs w:val="28"/>
              </w:rPr>
            </w:pPr>
            <w:r w:rsidRPr="003D1C86">
              <w:rPr>
                <w:sz w:val="28"/>
                <w:szCs w:val="28"/>
              </w:rPr>
              <w:t>Chọn icon thêm sản phẩm</w:t>
            </w:r>
          </w:p>
        </w:tc>
        <w:tc>
          <w:tcPr>
            <w:tcW w:w="7110" w:type="dxa"/>
          </w:tcPr>
          <w:p w14:paraId="2D38889D" w14:textId="193CBF1B" w:rsidR="009472B0" w:rsidRPr="003D1C86" w:rsidRDefault="004C64B9" w:rsidP="008633E7">
            <w:pPr>
              <w:pStyle w:val="Sothutu-1so"/>
              <w:numPr>
                <w:ilvl w:val="0"/>
                <w:numId w:val="7"/>
              </w:numPr>
              <w:rPr>
                <w:sz w:val="28"/>
                <w:szCs w:val="28"/>
              </w:rPr>
            </w:pPr>
            <w:r w:rsidRPr="006C48E9">
              <w:rPr>
                <w:noProof/>
                <w:sz w:val="28"/>
                <w:szCs w:val="28"/>
              </w:rPr>
              <w:drawing>
                <wp:anchor distT="0" distB="0" distL="114300" distR="114300" simplePos="0" relativeHeight="251659264" behindDoc="0" locked="0" layoutInCell="1" allowOverlap="1" wp14:anchorId="4E04F7CA" wp14:editId="055C96CA">
                  <wp:simplePos x="0" y="0"/>
                  <wp:positionH relativeFrom="column">
                    <wp:posOffset>1270</wp:posOffset>
                  </wp:positionH>
                  <wp:positionV relativeFrom="paragraph">
                    <wp:posOffset>539115</wp:posOffset>
                  </wp:positionV>
                  <wp:extent cx="4422939" cy="38754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22939" cy="3875405"/>
                          </a:xfrm>
                          <a:prstGeom prst="rect">
                            <a:avLst/>
                          </a:prstGeom>
                        </pic:spPr>
                      </pic:pic>
                    </a:graphicData>
                  </a:graphic>
                  <wp14:sizeRelH relativeFrom="margin">
                    <wp14:pctWidth>0</wp14:pctWidth>
                  </wp14:sizeRelH>
                  <wp14:sizeRelV relativeFrom="margin">
                    <wp14:pctHeight>0</wp14:pctHeight>
                  </wp14:sizeRelV>
                </wp:anchor>
              </w:drawing>
            </w:r>
            <w:r w:rsidR="009472B0" w:rsidRPr="003D1C86">
              <w:rPr>
                <w:sz w:val="28"/>
                <w:szCs w:val="28"/>
              </w:rPr>
              <w:t xml:space="preserve">Hiển thị popup chọn sản phẩm </w:t>
            </w:r>
            <w:r w:rsidR="00DD66DA" w:rsidRPr="003D1C86">
              <w:rPr>
                <w:sz w:val="28"/>
                <w:szCs w:val="28"/>
              </w:rPr>
              <w:t xml:space="preserve">tham gia </w:t>
            </w:r>
          </w:p>
          <w:p w14:paraId="4C117104" w14:textId="46462173" w:rsidR="004C64B9" w:rsidRPr="003D1C86" w:rsidRDefault="004C64B9" w:rsidP="008633E7">
            <w:pPr>
              <w:pStyle w:val="Sothutu-1so"/>
              <w:numPr>
                <w:ilvl w:val="0"/>
                <w:numId w:val="10"/>
              </w:numPr>
              <w:rPr>
                <w:sz w:val="28"/>
                <w:szCs w:val="28"/>
              </w:rPr>
            </w:pPr>
            <w:r w:rsidRPr="003D1C86">
              <w:rPr>
                <w:sz w:val="28"/>
                <w:szCs w:val="28"/>
              </w:rPr>
              <w:t>Cho phép chọn nhiều sản phẩm tham gia</w:t>
            </w:r>
          </w:p>
          <w:p w14:paraId="50519943" w14:textId="57FCD323" w:rsidR="00DD66DA" w:rsidRPr="003D1C86" w:rsidRDefault="00DD66DA" w:rsidP="00DD66DA">
            <w:pPr>
              <w:pStyle w:val="Sothutu-1so"/>
              <w:numPr>
                <w:ilvl w:val="0"/>
                <w:numId w:val="0"/>
              </w:numPr>
              <w:ind w:left="360"/>
              <w:rPr>
                <w:sz w:val="28"/>
                <w:szCs w:val="28"/>
              </w:rPr>
            </w:pPr>
          </w:p>
        </w:tc>
        <w:tc>
          <w:tcPr>
            <w:tcW w:w="852" w:type="dxa"/>
          </w:tcPr>
          <w:p w14:paraId="65716E03" w14:textId="33CBA56E" w:rsidR="009472B0" w:rsidRPr="003D1C86" w:rsidRDefault="0063667C" w:rsidP="009472B0">
            <w:pPr>
              <w:ind w:left="0"/>
              <w:jc w:val="both"/>
              <w:rPr>
                <w:sz w:val="28"/>
                <w:szCs w:val="28"/>
              </w:rPr>
            </w:pPr>
            <w:r w:rsidRPr="003D1C86">
              <w:rPr>
                <w:sz w:val="28"/>
                <w:szCs w:val="28"/>
              </w:rPr>
              <w:t>R</w:t>
            </w:r>
          </w:p>
        </w:tc>
      </w:tr>
      <w:tr w:rsidR="009472B0" w:rsidRPr="003D1C86" w14:paraId="024B2509" w14:textId="77777777" w:rsidTr="00DD66DA">
        <w:tc>
          <w:tcPr>
            <w:tcW w:w="2497" w:type="dxa"/>
          </w:tcPr>
          <w:p w14:paraId="42A44FEF" w14:textId="13ADA134" w:rsidR="009472B0" w:rsidRPr="003D1C86" w:rsidRDefault="004C64B9" w:rsidP="008633E7">
            <w:pPr>
              <w:pStyle w:val="Sothutu-1so"/>
              <w:numPr>
                <w:ilvl w:val="0"/>
                <w:numId w:val="7"/>
              </w:numPr>
              <w:rPr>
                <w:sz w:val="28"/>
                <w:szCs w:val="28"/>
              </w:rPr>
            </w:pPr>
            <w:r w:rsidRPr="003D1C86">
              <w:rPr>
                <w:sz w:val="28"/>
                <w:szCs w:val="28"/>
              </w:rPr>
              <w:lastRenderedPageBreak/>
              <w:t>N</w:t>
            </w:r>
            <w:r w:rsidR="0063667C" w:rsidRPr="003D1C86">
              <w:rPr>
                <w:sz w:val="28"/>
                <w:szCs w:val="28"/>
              </w:rPr>
              <w:t xml:space="preserve">hập thông tin Mã sản phẩm/Tên sản phẩm để tìm kiếm </w:t>
            </w:r>
          </w:p>
        </w:tc>
        <w:tc>
          <w:tcPr>
            <w:tcW w:w="7110" w:type="dxa"/>
          </w:tcPr>
          <w:p w14:paraId="349B502D" w14:textId="3F2074DC" w:rsidR="009472B0" w:rsidRPr="003D1C86" w:rsidRDefault="0063667C" w:rsidP="008633E7">
            <w:pPr>
              <w:pStyle w:val="Sothutu-1so"/>
              <w:numPr>
                <w:ilvl w:val="0"/>
                <w:numId w:val="7"/>
              </w:numPr>
              <w:rPr>
                <w:sz w:val="28"/>
                <w:szCs w:val="28"/>
              </w:rPr>
            </w:pPr>
            <w:r w:rsidRPr="003D1C86">
              <w:rPr>
                <w:sz w:val="28"/>
                <w:szCs w:val="28"/>
              </w:rPr>
              <w:t>Hiển thị danh sách sản phẩm theo tiêu chí tìm kiếm</w:t>
            </w:r>
          </w:p>
        </w:tc>
        <w:tc>
          <w:tcPr>
            <w:tcW w:w="852" w:type="dxa"/>
          </w:tcPr>
          <w:p w14:paraId="455FABB5" w14:textId="7D3E3B4E" w:rsidR="009472B0" w:rsidRPr="003D1C86" w:rsidRDefault="0063667C" w:rsidP="009472B0">
            <w:pPr>
              <w:ind w:left="0"/>
              <w:jc w:val="both"/>
              <w:rPr>
                <w:sz w:val="28"/>
                <w:szCs w:val="28"/>
              </w:rPr>
            </w:pPr>
            <w:r w:rsidRPr="003D1C86">
              <w:rPr>
                <w:sz w:val="28"/>
                <w:szCs w:val="28"/>
              </w:rPr>
              <w:t>R</w:t>
            </w:r>
          </w:p>
        </w:tc>
      </w:tr>
      <w:tr w:rsidR="009472B0" w:rsidRPr="003D1C86" w14:paraId="2F5A470C" w14:textId="77777777" w:rsidTr="00DD66DA">
        <w:tc>
          <w:tcPr>
            <w:tcW w:w="2497" w:type="dxa"/>
          </w:tcPr>
          <w:p w14:paraId="4E62F7EB" w14:textId="5E92E6D5" w:rsidR="009472B0" w:rsidRPr="003D1C86" w:rsidRDefault="0063667C" w:rsidP="008633E7">
            <w:pPr>
              <w:pStyle w:val="Sothutu-1so"/>
              <w:numPr>
                <w:ilvl w:val="0"/>
                <w:numId w:val="7"/>
              </w:numPr>
              <w:rPr>
                <w:sz w:val="28"/>
                <w:szCs w:val="28"/>
              </w:rPr>
            </w:pPr>
            <w:r w:rsidRPr="003D1C86">
              <w:rPr>
                <w:sz w:val="28"/>
                <w:szCs w:val="28"/>
              </w:rPr>
              <w:t>Chọn sản phẩm =&gt; Chọn</w:t>
            </w:r>
          </w:p>
        </w:tc>
        <w:tc>
          <w:tcPr>
            <w:tcW w:w="7110" w:type="dxa"/>
          </w:tcPr>
          <w:p w14:paraId="45CDDA12" w14:textId="460758F9" w:rsidR="009472B0" w:rsidRPr="003D1C86" w:rsidRDefault="0063667C" w:rsidP="008633E7">
            <w:pPr>
              <w:pStyle w:val="Sothutu-1so"/>
              <w:numPr>
                <w:ilvl w:val="0"/>
                <w:numId w:val="7"/>
              </w:numPr>
              <w:rPr>
                <w:sz w:val="28"/>
                <w:szCs w:val="28"/>
              </w:rPr>
            </w:pPr>
            <w:r w:rsidRPr="003D1C86">
              <w:rPr>
                <w:sz w:val="28"/>
                <w:szCs w:val="28"/>
              </w:rPr>
              <w:t xml:space="preserve">Lưu thông tin sản phẩm tham gia vào chương trình khuyến mãi </w:t>
            </w:r>
          </w:p>
        </w:tc>
        <w:tc>
          <w:tcPr>
            <w:tcW w:w="852" w:type="dxa"/>
          </w:tcPr>
          <w:p w14:paraId="0533CD5E" w14:textId="22ED1B54" w:rsidR="009472B0" w:rsidRPr="003D1C86" w:rsidRDefault="0063667C" w:rsidP="009472B0">
            <w:pPr>
              <w:ind w:left="0"/>
              <w:jc w:val="both"/>
              <w:rPr>
                <w:sz w:val="28"/>
                <w:szCs w:val="28"/>
              </w:rPr>
            </w:pPr>
            <w:r w:rsidRPr="003D1C86">
              <w:rPr>
                <w:sz w:val="28"/>
                <w:szCs w:val="28"/>
              </w:rPr>
              <w:t>U</w:t>
            </w:r>
          </w:p>
        </w:tc>
      </w:tr>
      <w:tr w:rsidR="00556ED9" w:rsidRPr="003D1C86" w14:paraId="3D953715" w14:textId="77777777" w:rsidTr="00DD66DA">
        <w:tc>
          <w:tcPr>
            <w:tcW w:w="2497" w:type="dxa"/>
          </w:tcPr>
          <w:p w14:paraId="22C304FA" w14:textId="5983822F" w:rsidR="00556ED9" w:rsidRPr="003D1C86" w:rsidRDefault="00556ED9" w:rsidP="008633E7">
            <w:pPr>
              <w:pStyle w:val="Sothutu-1so"/>
              <w:numPr>
                <w:ilvl w:val="0"/>
                <w:numId w:val="7"/>
              </w:numPr>
              <w:rPr>
                <w:sz w:val="28"/>
                <w:szCs w:val="28"/>
              </w:rPr>
            </w:pPr>
            <w:r w:rsidRPr="003D1C86">
              <w:rPr>
                <w:sz w:val="28"/>
                <w:szCs w:val="28"/>
              </w:rPr>
              <w:t>Xoá sản phẩm tham gia</w:t>
            </w:r>
          </w:p>
        </w:tc>
        <w:tc>
          <w:tcPr>
            <w:tcW w:w="7110" w:type="dxa"/>
          </w:tcPr>
          <w:p w14:paraId="2EA2C2F0" w14:textId="0F11ED0B" w:rsidR="00556ED9" w:rsidRPr="003D1C86" w:rsidRDefault="00556ED9" w:rsidP="008633E7">
            <w:pPr>
              <w:pStyle w:val="Sothutu-1so"/>
              <w:numPr>
                <w:ilvl w:val="0"/>
                <w:numId w:val="7"/>
              </w:numPr>
              <w:rPr>
                <w:sz w:val="28"/>
                <w:szCs w:val="28"/>
              </w:rPr>
            </w:pPr>
            <w:r w:rsidRPr="003D1C86">
              <w:rPr>
                <w:sz w:val="28"/>
                <w:szCs w:val="28"/>
              </w:rPr>
              <w:t xml:space="preserve"> Hệ thống xoá các sản phẩm khỏi danh sách sản phẩm tham gia.</w:t>
            </w:r>
          </w:p>
        </w:tc>
        <w:tc>
          <w:tcPr>
            <w:tcW w:w="852" w:type="dxa"/>
          </w:tcPr>
          <w:p w14:paraId="351D3C0B" w14:textId="2407B8AF" w:rsidR="00556ED9" w:rsidRPr="003D1C86" w:rsidRDefault="00603FC3" w:rsidP="009472B0">
            <w:pPr>
              <w:ind w:left="0"/>
              <w:jc w:val="both"/>
              <w:rPr>
                <w:sz w:val="28"/>
                <w:szCs w:val="28"/>
              </w:rPr>
            </w:pPr>
            <w:r w:rsidRPr="003D1C86">
              <w:rPr>
                <w:sz w:val="28"/>
                <w:szCs w:val="28"/>
              </w:rPr>
              <w:t>U</w:t>
            </w:r>
          </w:p>
        </w:tc>
      </w:tr>
      <w:tr w:rsidR="00603FC3" w:rsidRPr="003D1C86" w14:paraId="6917B725" w14:textId="77777777" w:rsidTr="00DD66DA">
        <w:tc>
          <w:tcPr>
            <w:tcW w:w="2497" w:type="dxa"/>
          </w:tcPr>
          <w:p w14:paraId="5DF619BB" w14:textId="1CBC16F2" w:rsidR="00603FC3" w:rsidRPr="003D1C86" w:rsidRDefault="00603FC3" w:rsidP="008633E7">
            <w:pPr>
              <w:pStyle w:val="Sothutu-1so"/>
              <w:numPr>
                <w:ilvl w:val="0"/>
                <w:numId w:val="7"/>
              </w:numPr>
              <w:rPr>
                <w:sz w:val="28"/>
                <w:szCs w:val="28"/>
              </w:rPr>
            </w:pPr>
            <w:r w:rsidRPr="003D1C86">
              <w:rPr>
                <w:sz w:val="28"/>
                <w:szCs w:val="28"/>
              </w:rPr>
              <w:t xml:space="preserve"> NVBH Tạo đơn</w:t>
            </w:r>
            <w:r w:rsidR="00F0273D" w:rsidRPr="003D1C86">
              <w:rPr>
                <w:sz w:val="28"/>
                <w:szCs w:val="28"/>
              </w:rPr>
              <w:t xml:space="preserve"> trên tablet</w:t>
            </w:r>
            <w:r w:rsidRPr="003D1C86">
              <w:rPr>
                <w:sz w:val="28"/>
                <w:szCs w:val="28"/>
              </w:rPr>
              <w:t xml:space="preserve"> </w:t>
            </w:r>
          </w:p>
        </w:tc>
        <w:tc>
          <w:tcPr>
            <w:tcW w:w="7110" w:type="dxa"/>
          </w:tcPr>
          <w:p w14:paraId="4545F17A" w14:textId="10D62A98" w:rsidR="00603FC3" w:rsidRPr="003D1C86" w:rsidRDefault="00603FC3" w:rsidP="008633E7">
            <w:pPr>
              <w:pStyle w:val="Sothutu-1so"/>
              <w:numPr>
                <w:ilvl w:val="0"/>
                <w:numId w:val="7"/>
              </w:numPr>
              <w:rPr>
                <w:sz w:val="28"/>
                <w:szCs w:val="28"/>
              </w:rPr>
            </w:pPr>
            <w:r w:rsidRPr="003D1C86">
              <w:rPr>
                <w:sz w:val="28"/>
                <w:szCs w:val="28"/>
              </w:rPr>
              <w:t xml:space="preserve"> </w:t>
            </w:r>
            <w:r w:rsidR="00E7705A" w:rsidRPr="003D1C86">
              <w:rPr>
                <w:sz w:val="28"/>
                <w:szCs w:val="28"/>
              </w:rPr>
              <w:t>chỉ chọn được CTKM thủ công theo NPP và mặt hàng tham gia.</w:t>
            </w:r>
          </w:p>
        </w:tc>
        <w:tc>
          <w:tcPr>
            <w:tcW w:w="852" w:type="dxa"/>
          </w:tcPr>
          <w:p w14:paraId="274DA74B" w14:textId="032CC59D" w:rsidR="00603FC3" w:rsidRPr="003D1C86" w:rsidRDefault="00E7705A" w:rsidP="009472B0">
            <w:pPr>
              <w:ind w:left="0"/>
              <w:jc w:val="both"/>
              <w:rPr>
                <w:sz w:val="28"/>
                <w:szCs w:val="28"/>
              </w:rPr>
            </w:pPr>
            <w:r w:rsidRPr="003D1C86">
              <w:rPr>
                <w:sz w:val="28"/>
                <w:szCs w:val="28"/>
              </w:rPr>
              <w:t>R</w:t>
            </w:r>
          </w:p>
        </w:tc>
      </w:tr>
      <w:tr w:rsidR="00F0273D" w:rsidRPr="003D1C86" w14:paraId="26B4FDBD" w14:textId="77777777" w:rsidTr="00DD66DA">
        <w:tc>
          <w:tcPr>
            <w:tcW w:w="2497" w:type="dxa"/>
          </w:tcPr>
          <w:p w14:paraId="07EE7F37" w14:textId="33FC21A2" w:rsidR="00F0273D" w:rsidRPr="003D1C86" w:rsidRDefault="00E7705A" w:rsidP="008633E7">
            <w:pPr>
              <w:pStyle w:val="Sothutu-1so"/>
              <w:numPr>
                <w:ilvl w:val="0"/>
                <w:numId w:val="7"/>
              </w:numPr>
              <w:rPr>
                <w:sz w:val="28"/>
                <w:szCs w:val="28"/>
              </w:rPr>
            </w:pPr>
            <w:r w:rsidRPr="003D1C86">
              <w:rPr>
                <w:sz w:val="28"/>
                <w:szCs w:val="28"/>
              </w:rPr>
              <w:t>KTNPP tạo đơn hàng trên web</w:t>
            </w:r>
          </w:p>
        </w:tc>
        <w:tc>
          <w:tcPr>
            <w:tcW w:w="7110" w:type="dxa"/>
          </w:tcPr>
          <w:p w14:paraId="63931474" w14:textId="73D7F113" w:rsidR="00F0273D" w:rsidRPr="003D1C86" w:rsidRDefault="00E7705A" w:rsidP="008633E7">
            <w:pPr>
              <w:pStyle w:val="Sothutu-1so"/>
              <w:numPr>
                <w:ilvl w:val="0"/>
                <w:numId w:val="7"/>
              </w:numPr>
              <w:rPr>
                <w:sz w:val="28"/>
                <w:szCs w:val="28"/>
              </w:rPr>
            </w:pPr>
            <w:r w:rsidRPr="003D1C86">
              <w:rPr>
                <w:sz w:val="28"/>
                <w:szCs w:val="28"/>
              </w:rPr>
              <w:t xml:space="preserve"> KTNPP tạo đơn hàng trên web cho NVBH chỉ chọn được CTKM thủ công theo NPP và mặt hàng tham gia.</w:t>
            </w:r>
          </w:p>
        </w:tc>
        <w:tc>
          <w:tcPr>
            <w:tcW w:w="852" w:type="dxa"/>
          </w:tcPr>
          <w:p w14:paraId="1C849E2E" w14:textId="67A5DAF2" w:rsidR="00F0273D" w:rsidRPr="003D1C86" w:rsidRDefault="00E7705A" w:rsidP="009472B0">
            <w:pPr>
              <w:ind w:left="0"/>
              <w:jc w:val="both"/>
              <w:rPr>
                <w:sz w:val="28"/>
                <w:szCs w:val="28"/>
              </w:rPr>
            </w:pPr>
            <w:r w:rsidRPr="003D1C86">
              <w:rPr>
                <w:sz w:val="28"/>
                <w:szCs w:val="28"/>
              </w:rPr>
              <w:t>R</w:t>
            </w:r>
          </w:p>
        </w:tc>
      </w:tr>
      <w:tr w:rsidR="00E82598" w:rsidRPr="003D1C86" w14:paraId="3CBA78B7" w14:textId="77777777" w:rsidTr="005B7BD9">
        <w:tblPrEx>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ExChange w:id="1100" w:author="Chungpth" w:date="2021-08-17T16:47:00Z">
            <w:tblPrEx>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Ex>
          </w:tblPrExChange>
        </w:tblPrEx>
        <w:trPr>
          <w:ins w:id="1101" w:author="Chungpth" w:date="2021-08-17T16:47:00Z"/>
        </w:trPr>
        <w:tc>
          <w:tcPr>
            <w:tcW w:w="2497" w:type="dxa"/>
            <w:vAlign w:val="center"/>
            <w:tcPrChange w:id="1102" w:author="Chungpth" w:date="2021-08-17T16:47:00Z">
              <w:tcPr>
                <w:tcW w:w="2497" w:type="dxa"/>
              </w:tcPr>
            </w:tcPrChange>
          </w:tcPr>
          <w:p w14:paraId="0887ACBF" w14:textId="1DE8A088" w:rsidR="00E82598" w:rsidRPr="003D1C86" w:rsidRDefault="00E82598" w:rsidP="00E82598">
            <w:pPr>
              <w:pStyle w:val="Sothutu-1so"/>
              <w:numPr>
                <w:ilvl w:val="0"/>
                <w:numId w:val="7"/>
              </w:numPr>
              <w:rPr>
                <w:ins w:id="1103" w:author="Chungpth" w:date="2021-08-17T16:47:00Z"/>
                <w:sz w:val="28"/>
                <w:szCs w:val="28"/>
              </w:rPr>
            </w:pPr>
            <w:ins w:id="1104" w:author="Chungpth" w:date="2021-08-17T16:47:00Z">
              <w:r w:rsidRPr="00E82598">
                <w:rPr>
                  <w:sz w:val="28"/>
                  <w:szCs w:val="28"/>
                  <w:rPrChange w:id="1105" w:author="Chungpth" w:date="2021-08-17T16:47:00Z">
                    <w:rPr>
                      <w:sz w:val="26"/>
                    </w:rPr>
                  </w:rPrChange>
                </w:rPr>
                <w:t xml:space="preserve">Chương trình khuyến mại thủ công ZT (trả) </w:t>
              </w:r>
            </w:ins>
          </w:p>
        </w:tc>
        <w:tc>
          <w:tcPr>
            <w:tcW w:w="7110" w:type="dxa"/>
            <w:vAlign w:val="center"/>
            <w:tcPrChange w:id="1106" w:author="Chungpth" w:date="2021-08-17T16:47:00Z">
              <w:tcPr>
                <w:tcW w:w="7110" w:type="dxa"/>
              </w:tcPr>
            </w:tcPrChange>
          </w:tcPr>
          <w:p w14:paraId="7C3ACDE1" w14:textId="46FFA48C" w:rsidR="00E82598" w:rsidRPr="00E82598" w:rsidRDefault="00E82598" w:rsidP="00E82598">
            <w:pPr>
              <w:pStyle w:val="Sothutu-1so"/>
              <w:numPr>
                <w:ilvl w:val="0"/>
                <w:numId w:val="0"/>
              </w:numPr>
              <w:spacing w:before="120" w:after="120" w:line="240" w:lineRule="auto"/>
              <w:rPr>
                <w:ins w:id="1107" w:author="Chungpth" w:date="2021-08-17T16:47:00Z"/>
                <w:sz w:val="28"/>
                <w:szCs w:val="28"/>
                <w:rPrChange w:id="1108" w:author="Chungpth" w:date="2021-08-17T16:47:00Z">
                  <w:rPr>
                    <w:ins w:id="1109" w:author="Chungpth" w:date="2021-08-17T16:47:00Z"/>
                    <w:sz w:val="26"/>
                  </w:rPr>
                </w:rPrChange>
              </w:rPr>
            </w:pPr>
            <w:ins w:id="1110" w:author="Chungpth" w:date="2021-08-17T16:47:00Z">
              <w:r w:rsidRPr="00E82598">
                <w:rPr>
                  <w:sz w:val="28"/>
                  <w:szCs w:val="28"/>
                  <w:rPrChange w:id="1111" w:author="Chungpth" w:date="2021-08-17T16:47:00Z">
                    <w:rPr>
                      <w:sz w:val="26"/>
                    </w:rPr>
                  </w:rPrChange>
                </w:rPr>
                <w:t xml:space="preserve">16. </w:t>
              </w:r>
            </w:ins>
            <w:ins w:id="1112" w:author="Chungpth" w:date="2021-08-17T16:48:00Z">
              <w:r>
                <w:rPr>
                  <w:sz w:val="28"/>
                  <w:szCs w:val="28"/>
                </w:rPr>
                <w:t>T</w:t>
              </w:r>
            </w:ins>
            <w:ins w:id="1113" w:author="Chungpth" w:date="2021-08-17T16:47:00Z">
              <w:r w:rsidRPr="00E82598">
                <w:rPr>
                  <w:sz w:val="28"/>
                  <w:szCs w:val="28"/>
                  <w:rPrChange w:id="1114" w:author="Chungpth" w:date="2021-08-17T16:47:00Z">
                    <w:rPr>
                      <w:sz w:val="26"/>
                    </w:rPr>
                  </w:rPrChange>
                </w:rPr>
                <w:t>ạo đơn bán hàng: số tiền đơn hàng = giá trị âm của (số lượng x đơn giá)</w:t>
              </w:r>
            </w:ins>
          </w:p>
          <w:p w14:paraId="76F91E48" w14:textId="77777777" w:rsidR="00E82598" w:rsidRPr="00E82598" w:rsidRDefault="00E82598" w:rsidP="00E82598">
            <w:pPr>
              <w:pStyle w:val="Sothutu-1so"/>
              <w:numPr>
                <w:ilvl w:val="0"/>
                <w:numId w:val="0"/>
              </w:numPr>
              <w:spacing w:before="120" w:after="120" w:line="240" w:lineRule="auto"/>
              <w:rPr>
                <w:ins w:id="1115" w:author="Chungpth" w:date="2021-08-17T16:47:00Z"/>
                <w:sz w:val="28"/>
                <w:szCs w:val="28"/>
                <w:rPrChange w:id="1116" w:author="Chungpth" w:date="2021-08-17T16:47:00Z">
                  <w:rPr>
                    <w:ins w:id="1117" w:author="Chungpth" w:date="2021-08-17T16:47:00Z"/>
                    <w:sz w:val="26"/>
                  </w:rPr>
                </w:rPrChange>
              </w:rPr>
            </w:pPr>
            <w:ins w:id="1118" w:author="Chungpth" w:date="2021-08-17T16:47:00Z">
              <w:r w:rsidRPr="00E82598">
                <w:rPr>
                  <w:sz w:val="28"/>
                  <w:szCs w:val="28"/>
                  <w:rPrChange w:id="1119" w:author="Chungpth" w:date="2021-08-17T16:47:00Z">
                    <w:rPr>
                      <w:sz w:val="26"/>
                    </w:rPr>
                  </w:rPrChange>
                </w:rPr>
                <w:t xml:space="preserve">- Cập nhật kho: cộng kho với đơn hàng ZT </w:t>
              </w:r>
            </w:ins>
          </w:p>
          <w:p w14:paraId="4E0BADCF" w14:textId="77777777" w:rsidR="00E82598" w:rsidRPr="00E82598" w:rsidRDefault="00E82598" w:rsidP="00E82598">
            <w:pPr>
              <w:pStyle w:val="Sothutu-1so"/>
              <w:numPr>
                <w:ilvl w:val="0"/>
                <w:numId w:val="0"/>
              </w:numPr>
              <w:spacing w:before="120" w:after="120" w:line="240" w:lineRule="auto"/>
              <w:rPr>
                <w:ins w:id="1120" w:author="Chungpth" w:date="2021-08-17T16:47:00Z"/>
                <w:sz w:val="28"/>
                <w:szCs w:val="28"/>
                <w:rPrChange w:id="1121" w:author="Chungpth" w:date="2021-08-17T16:47:00Z">
                  <w:rPr>
                    <w:ins w:id="1122" w:author="Chungpth" w:date="2021-08-17T16:47:00Z"/>
                    <w:sz w:val="26"/>
                  </w:rPr>
                </w:rPrChange>
              </w:rPr>
            </w:pPr>
            <w:ins w:id="1123" w:author="Chungpth" w:date="2021-08-17T16:47:00Z">
              <w:r w:rsidRPr="00E82598">
                <w:rPr>
                  <w:sz w:val="28"/>
                  <w:szCs w:val="28"/>
                  <w:rPrChange w:id="1124" w:author="Chungpth" w:date="2021-08-17T16:47:00Z">
                    <w:rPr>
                      <w:sz w:val="26"/>
                    </w:rPr>
                  </w:rPrChange>
                </w:rPr>
                <w:t>- Thực hiện cập nhật kho khi duyệt đơn. Hàng đổi/trả từ điểm bán sẽ thu hồi về một kho, hàng từ kho này không được xuất bán chỉ được điều chỉnh và xuất trả về công ty.</w:t>
              </w:r>
            </w:ins>
          </w:p>
          <w:p w14:paraId="57FAC040" w14:textId="77777777" w:rsidR="00E82598" w:rsidRPr="003D1C86" w:rsidRDefault="00E82598">
            <w:pPr>
              <w:pStyle w:val="Sothutu-1so"/>
              <w:numPr>
                <w:ilvl w:val="0"/>
                <w:numId w:val="0"/>
              </w:numPr>
              <w:rPr>
                <w:ins w:id="1125" w:author="Chungpth" w:date="2021-08-17T16:47:00Z"/>
                <w:sz w:val="28"/>
                <w:szCs w:val="28"/>
              </w:rPr>
              <w:pPrChange w:id="1126" w:author="Chungpth" w:date="2021-08-17T16:48:00Z">
                <w:pPr>
                  <w:pStyle w:val="Sothutu-1so"/>
                  <w:numPr>
                    <w:numId w:val="7"/>
                  </w:numPr>
                  <w:tabs>
                    <w:tab w:val="clear" w:pos="360"/>
                  </w:tabs>
                </w:pPr>
              </w:pPrChange>
            </w:pPr>
          </w:p>
        </w:tc>
        <w:tc>
          <w:tcPr>
            <w:tcW w:w="852" w:type="dxa"/>
            <w:tcPrChange w:id="1127" w:author="Chungpth" w:date="2021-08-17T16:47:00Z">
              <w:tcPr>
                <w:tcW w:w="852" w:type="dxa"/>
              </w:tcPr>
            </w:tcPrChange>
          </w:tcPr>
          <w:p w14:paraId="49AE3F2D" w14:textId="58585BBC" w:rsidR="00E82598" w:rsidRPr="003D1C86" w:rsidRDefault="00E82598" w:rsidP="00E82598">
            <w:pPr>
              <w:ind w:left="0"/>
              <w:jc w:val="both"/>
              <w:rPr>
                <w:ins w:id="1128" w:author="Chungpth" w:date="2021-08-17T16:47:00Z"/>
                <w:sz w:val="28"/>
                <w:szCs w:val="28"/>
              </w:rPr>
            </w:pPr>
            <w:ins w:id="1129" w:author="Chungpth" w:date="2021-08-17T16:48:00Z">
              <w:r>
                <w:rPr>
                  <w:sz w:val="28"/>
                  <w:szCs w:val="28"/>
                </w:rPr>
                <w:t>U</w:t>
              </w:r>
            </w:ins>
          </w:p>
        </w:tc>
      </w:tr>
      <w:tr w:rsidR="00E82598" w:rsidRPr="003D1C86" w14:paraId="2C682565" w14:textId="77777777" w:rsidTr="005B7BD9">
        <w:trPr>
          <w:ins w:id="1130" w:author="Chungpth" w:date="2021-08-17T16:48:00Z"/>
        </w:trPr>
        <w:tc>
          <w:tcPr>
            <w:tcW w:w="2497" w:type="dxa"/>
            <w:vAlign w:val="center"/>
          </w:tcPr>
          <w:p w14:paraId="0FD04300" w14:textId="7BECB869" w:rsidR="00E82598" w:rsidRPr="00E82598" w:rsidRDefault="00E82598">
            <w:pPr>
              <w:pStyle w:val="Sothutu-1so"/>
              <w:numPr>
                <w:ilvl w:val="0"/>
                <w:numId w:val="58"/>
              </w:numPr>
              <w:rPr>
                <w:ins w:id="1131" w:author="Chungpth" w:date="2021-08-17T16:48:00Z"/>
                <w:sz w:val="28"/>
                <w:szCs w:val="28"/>
              </w:rPr>
              <w:pPrChange w:id="1132" w:author="Chungpth" w:date="2021-08-19T21:28:00Z">
                <w:pPr>
                  <w:pStyle w:val="Sothutu-1so"/>
                  <w:numPr>
                    <w:numId w:val="7"/>
                  </w:numPr>
                  <w:tabs>
                    <w:tab w:val="clear" w:pos="360"/>
                  </w:tabs>
                </w:pPr>
              </w:pPrChange>
            </w:pPr>
            <w:ins w:id="1133" w:author="Chungpth" w:date="2021-08-17T16:49:00Z">
              <w:r w:rsidRPr="002C5332">
                <w:rPr>
                  <w:sz w:val="26"/>
                </w:rPr>
                <w:t>Chương trình khuyến mại ZD (đổi), ZH(hủy)</w:t>
              </w:r>
            </w:ins>
          </w:p>
        </w:tc>
        <w:tc>
          <w:tcPr>
            <w:tcW w:w="7110" w:type="dxa"/>
            <w:vAlign w:val="center"/>
          </w:tcPr>
          <w:p w14:paraId="5EE6A0CB" w14:textId="176007C9" w:rsidR="00E82598" w:rsidRPr="002C5332" w:rsidRDefault="00E82598" w:rsidP="00E82598">
            <w:pPr>
              <w:pStyle w:val="Sothutu-1so"/>
              <w:numPr>
                <w:ilvl w:val="0"/>
                <w:numId w:val="0"/>
              </w:numPr>
              <w:spacing w:before="120" w:after="120" w:line="240" w:lineRule="auto"/>
              <w:rPr>
                <w:ins w:id="1134" w:author="Chungpth" w:date="2021-08-17T16:49:00Z"/>
                <w:sz w:val="26"/>
              </w:rPr>
            </w:pPr>
            <w:ins w:id="1135" w:author="Chungpth" w:date="2021-08-17T16:49:00Z">
              <w:r>
                <w:rPr>
                  <w:sz w:val="26"/>
                </w:rPr>
                <w:t xml:space="preserve">18. </w:t>
              </w:r>
              <w:r w:rsidRPr="002C5332">
                <w:rPr>
                  <w:sz w:val="26"/>
                </w:rPr>
                <w:t xml:space="preserve"> Tạo đơn bán hàng: số tiền đơn hàng = 0</w:t>
              </w:r>
            </w:ins>
          </w:p>
          <w:p w14:paraId="43A71FE8" w14:textId="50B38415" w:rsidR="00E82598" w:rsidRPr="00E82598" w:rsidRDefault="00E82598" w:rsidP="00E82598">
            <w:pPr>
              <w:pStyle w:val="Sothutu-1so"/>
              <w:numPr>
                <w:ilvl w:val="0"/>
                <w:numId w:val="0"/>
              </w:numPr>
              <w:spacing w:before="120" w:after="120" w:line="240" w:lineRule="auto"/>
              <w:rPr>
                <w:ins w:id="1136" w:author="Chungpth" w:date="2021-08-17T16:48:00Z"/>
                <w:sz w:val="28"/>
                <w:szCs w:val="28"/>
              </w:rPr>
            </w:pPr>
            <w:ins w:id="1137" w:author="Chungpth" w:date="2021-08-17T16:49:00Z">
              <w:r w:rsidRPr="002C5332">
                <w:rPr>
                  <w:sz w:val="26"/>
                </w:rPr>
                <w:t>- Cập nhật kho: không thay đổi kho</w:t>
              </w:r>
              <w:r>
                <w:rPr>
                  <w:sz w:val="26"/>
                </w:rPr>
                <w:t>. Hàng đổi/trả từ điểm bán sẽ thu hồi về một kho, hàng từ kho này không được xuất bán chỉ được điều chỉnh và xuất trả về công ty.</w:t>
              </w:r>
            </w:ins>
          </w:p>
        </w:tc>
        <w:tc>
          <w:tcPr>
            <w:tcW w:w="852" w:type="dxa"/>
          </w:tcPr>
          <w:p w14:paraId="7D7FD700" w14:textId="77777777" w:rsidR="00E82598" w:rsidRDefault="00E82598" w:rsidP="00E82598">
            <w:pPr>
              <w:ind w:left="0"/>
              <w:jc w:val="both"/>
              <w:rPr>
                <w:ins w:id="1138" w:author="Chungpth" w:date="2021-08-17T16:48:00Z"/>
                <w:sz w:val="28"/>
                <w:szCs w:val="28"/>
              </w:rPr>
            </w:pPr>
          </w:p>
        </w:tc>
      </w:tr>
    </w:tbl>
    <w:p w14:paraId="0564E898" w14:textId="10B140EE" w:rsidR="00603FC3" w:rsidRPr="003D1C86" w:rsidRDefault="00603FC3" w:rsidP="00084877">
      <w:pPr>
        <w:pStyle w:val="NormalIndent"/>
        <w:ind w:left="0"/>
        <w:rPr>
          <w:sz w:val="28"/>
          <w:szCs w:val="28"/>
        </w:rPr>
      </w:pPr>
    </w:p>
    <w:p w14:paraId="271FF557" w14:textId="60D2FDD8" w:rsidR="00122300" w:rsidRPr="003D1C86" w:rsidRDefault="006D5CAA" w:rsidP="00F17FBD">
      <w:pPr>
        <w:pStyle w:val="Heading2"/>
        <w:numPr>
          <w:ilvl w:val="0"/>
          <w:numId w:val="0"/>
        </w:numPr>
        <w:ind w:left="576"/>
      </w:pPr>
      <w:r w:rsidRPr="003D1C86">
        <w:t xml:space="preserve"> </w:t>
      </w:r>
      <w:bookmarkStart w:id="1139" w:name="_Toc77785450"/>
      <w:r w:rsidR="00D00D86" w:rsidRPr="003D1C86">
        <w:t xml:space="preserve">3.11 </w:t>
      </w:r>
      <w:commentRangeStart w:id="1140"/>
      <w:commentRangeStart w:id="1141"/>
      <w:r w:rsidR="00122300" w:rsidRPr="003D1C86">
        <w:rPr>
          <w:rPrChange w:id="1142" w:author="Chungpth" w:date="2021-08-17T15:49:00Z">
            <w:rPr>
              <w:highlight w:val="yellow"/>
            </w:rPr>
          </w:rPrChange>
        </w:rPr>
        <w:t>Chương trình hỗ trợ thương mại</w:t>
      </w:r>
      <w:bookmarkEnd w:id="1139"/>
      <w:commentRangeEnd w:id="1140"/>
      <w:r w:rsidR="00852110">
        <w:rPr>
          <w:rStyle w:val="CommentReference"/>
          <w:b w:val="0"/>
        </w:rPr>
        <w:commentReference w:id="1140"/>
      </w:r>
      <w:commentRangeEnd w:id="1141"/>
      <w:r w:rsidR="004155A2">
        <w:rPr>
          <w:rStyle w:val="CommentReference"/>
          <w:b w:val="0"/>
        </w:rPr>
        <w:commentReference w:id="1141"/>
      </w:r>
    </w:p>
    <w:p w14:paraId="1D10BEE9" w14:textId="5745AB86" w:rsidR="00C434AA" w:rsidRPr="003D1C86" w:rsidRDefault="00C434AA" w:rsidP="00D00D86">
      <w:pPr>
        <w:rPr>
          <w:sz w:val="28"/>
          <w:szCs w:val="28"/>
        </w:rPr>
      </w:pPr>
      <w:bookmarkStart w:id="1143" w:name="_Toc77785451"/>
      <w:r w:rsidRPr="003D1C86">
        <w:rPr>
          <w:sz w:val="28"/>
          <w:szCs w:val="28"/>
        </w:rPr>
        <w:t>Yêu cầu bổ sung:</w:t>
      </w:r>
      <w:bookmarkEnd w:id="1143"/>
    </w:p>
    <w:p w14:paraId="5F2DEDF0" w14:textId="77777777" w:rsidR="00C434AA" w:rsidRPr="003D1C86" w:rsidRDefault="00C434AA" w:rsidP="00C434AA">
      <w:pPr>
        <w:pStyle w:val="NormalIndent"/>
        <w:rPr>
          <w:sz w:val="28"/>
          <w:szCs w:val="28"/>
        </w:rPr>
      </w:pPr>
      <w:r w:rsidRPr="003D1C86">
        <w:rPr>
          <w:sz w:val="28"/>
          <w:szCs w:val="28"/>
        </w:rPr>
        <w:t>'- Ngày đăng ký: từ ngày - đến ngày</w:t>
      </w:r>
    </w:p>
    <w:p w14:paraId="000DED54" w14:textId="77777777" w:rsidR="00C434AA" w:rsidRPr="003D1C86" w:rsidRDefault="00C434AA" w:rsidP="00C434AA">
      <w:pPr>
        <w:pStyle w:val="NormalIndent"/>
        <w:rPr>
          <w:sz w:val="28"/>
          <w:szCs w:val="28"/>
        </w:rPr>
      </w:pPr>
      <w:r w:rsidRPr="003D1C86">
        <w:rPr>
          <w:sz w:val="28"/>
          <w:szCs w:val="28"/>
        </w:rPr>
        <w:lastRenderedPageBreak/>
        <w:t>- Ngày hiệu lực: từ ngày - đến ngày</w:t>
      </w:r>
    </w:p>
    <w:p w14:paraId="31565A87" w14:textId="77777777" w:rsidR="00C434AA" w:rsidRPr="003D1C86" w:rsidRDefault="00C434AA" w:rsidP="00C434AA">
      <w:pPr>
        <w:pStyle w:val="NormalIndent"/>
        <w:rPr>
          <w:sz w:val="28"/>
          <w:szCs w:val="28"/>
        </w:rPr>
      </w:pPr>
      <w:r w:rsidRPr="003D1C86">
        <w:rPr>
          <w:sz w:val="28"/>
          <w:szCs w:val="28"/>
        </w:rPr>
        <w:t>- Thực hiện tích lũy = từ ngày đến ngày của ngày hiệu lực chương trình</w:t>
      </w:r>
    </w:p>
    <w:p w14:paraId="7E2B1C4B" w14:textId="77777777" w:rsidR="00C434AA" w:rsidRPr="003D1C86" w:rsidRDefault="00C434AA" w:rsidP="00C434AA">
      <w:pPr>
        <w:pStyle w:val="NormalIndent"/>
        <w:rPr>
          <w:sz w:val="28"/>
          <w:szCs w:val="28"/>
        </w:rPr>
      </w:pPr>
      <w:r w:rsidRPr="003D1C86">
        <w:rPr>
          <w:sz w:val="28"/>
          <w:szCs w:val="28"/>
        </w:rPr>
        <w:t>- Chương trình hoạt động rồi không cho sửa nội dung chương trình</w:t>
      </w:r>
    </w:p>
    <w:p w14:paraId="26D21F04" w14:textId="56E95C1C" w:rsidR="00C434AA" w:rsidRPr="003D1C86" w:rsidRDefault="00C434AA" w:rsidP="00C434AA">
      <w:pPr>
        <w:pStyle w:val="NormalIndent"/>
        <w:rPr>
          <w:sz w:val="28"/>
          <w:szCs w:val="28"/>
        </w:rPr>
      </w:pPr>
      <w:r w:rsidRPr="003D1C86">
        <w:rPr>
          <w:sz w:val="28"/>
          <w:szCs w:val="28"/>
        </w:rPr>
        <w:t>- Cho khai báo chương trình back date</w:t>
      </w:r>
    </w:p>
    <w:p w14:paraId="517F898B" w14:textId="77777777" w:rsidR="00C434AA" w:rsidRPr="003D1C86" w:rsidRDefault="00C434AA" w:rsidP="00C434AA">
      <w:pPr>
        <w:pStyle w:val="NormalIndent"/>
        <w:rPr>
          <w:sz w:val="28"/>
          <w:szCs w:val="28"/>
        </w:rPr>
      </w:pP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122300" w:rsidRPr="003D1C86" w14:paraId="6FCE7878" w14:textId="77777777" w:rsidTr="009E4099">
        <w:trPr>
          <w:trHeight w:val="284"/>
          <w:jc w:val="center"/>
        </w:trPr>
        <w:tc>
          <w:tcPr>
            <w:tcW w:w="1590" w:type="pct"/>
            <w:tcBorders>
              <w:top w:val="single" w:sz="18" w:space="0" w:color="808080"/>
              <w:left w:val="single" w:sz="18" w:space="0" w:color="808080"/>
            </w:tcBorders>
            <w:shd w:val="clear" w:color="auto" w:fill="F3F3F3"/>
            <w:vAlign w:val="center"/>
          </w:tcPr>
          <w:p w14:paraId="1013DEE7" w14:textId="77777777" w:rsidR="00122300" w:rsidRPr="003D1C86" w:rsidRDefault="00122300" w:rsidP="009E40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655B04A7"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Chương trình tích lũy – trưng bày</w:t>
            </w:r>
          </w:p>
        </w:tc>
      </w:tr>
      <w:tr w:rsidR="00122300" w:rsidRPr="003D1C86" w14:paraId="257C9336" w14:textId="77777777" w:rsidTr="009E4099">
        <w:trPr>
          <w:trHeight w:val="284"/>
          <w:jc w:val="center"/>
        </w:trPr>
        <w:tc>
          <w:tcPr>
            <w:tcW w:w="1590" w:type="pct"/>
            <w:tcBorders>
              <w:left w:val="single" w:sz="18" w:space="0" w:color="808080"/>
            </w:tcBorders>
            <w:shd w:val="clear" w:color="auto" w:fill="F3F3F3"/>
            <w:vAlign w:val="center"/>
          </w:tcPr>
          <w:p w14:paraId="5EF092D2" w14:textId="77777777" w:rsidR="00122300" w:rsidRPr="003D1C86" w:rsidRDefault="00122300" w:rsidP="009E4099">
            <w:pPr>
              <w:ind w:left="142"/>
              <w:rPr>
                <w:b/>
                <w:sz w:val="28"/>
                <w:szCs w:val="28"/>
              </w:rPr>
            </w:pPr>
            <w:r w:rsidRPr="003D1C86">
              <w:rPr>
                <w:b/>
                <w:sz w:val="28"/>
                <w:szCs w:val="28"/>
              </w:rPr>
              <w:t>Mô tả</w:t>
            </w:r>
          </w:p>
        </w:tc>
        <w:tc>
          <w:tcPr>
            <w:tcW w:w="3410" w:type="pct"/>
            <w:tcBorders>
              <w:right w:val="single" w:sz="18" w:space="0" w:color="808080"/>
            </w:tcBorders>
            <w:vAlign w:val="center"/>
          </w:tcPr>
          <w:p w14:paraId="49669FDE"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Chức năng này cho phép  khai báo chương trình Tích lũy, Trưng bày</w:t>
            </w:r>
            <w:r w:rsidR="00505EC5" w:rsidRPr="003D1C86">
              <w:rPr>
                <w:color w:val="984806"/>
                <w:sz w:val="28"/>
                <w:szCs w:val="28"/>
                <w:lang w:eastAsia="ar-SA"/>
              </w:rPr>
              <w:t>.</w:t>
            </w:r>
          </w:p>
          <w:p w14:paraId="1B2383C9" w14:textId="77777777" w:rsidR="001B0849" w:rsidRPr="003D1C86" w:rsidRDefault="004640C9" w:rsidP="001925C3">
            <w:pPr>
              <w:pStyle w:val="BodyText"/>
              <w:ind w:left="0"/>
              <w:rPr>
                <w:color w:val="984806"/>
                <w:sz w:val="28"/>
                <w:szCs w:val="28"/>
                <w:lang w:eastAsia="ar-SA"/>
              </w:rPr>
            </w:pPr>
            <w:commentRangeStart w:id="1144"/>
            <w:commentRangeStart w:id="1145"/>
            <w:r w:rsidRPr="003D1C86">
              <w:rPr>
                <w:color w:val="984806"/>
                <w:sz w:val="28"/>
                <w:szCs w:val="28"/>
                <w:lang w:eastAsia="ar-SA"/>
              </w:rPr>
              <w:t>Cập nhật</w:t>
            </w:r>
            <w:r w:rsidR="00505EC5" w:rsidRPr="003D1C86">
              <w:rPr>
                <w:color w:val="984806"/>
                <w:sz w:val="28"/>
                <w:szCs w:val="28"/>
                <w:lang w:eastAsia="ar-SA"/>
              </w:rPr>
              <w:t xml:space="preserve">: </w:t>
            </w:r>
            <w:commentRangeEnd w:id="1144"/>
            <w:r w:rsidR="00852110">
              <w:rPr>
                <w:rStyle w:val="CommentReference"/>
              </w:rPr>
              <w:commentReference w:id="1144"/>
            </w:r>
            <w:commentRangeEnd w:id="1145"/>
            <w:r w:rsidR="004155A2">
              <w:rPr>
                <w:rStyle w:val="CommentReference"/>
              </w:rPr>
              <w:commentReference w:id="1145"/>
            </w:r>
          </w:p>
          <w:p w14:paraId="661005C1" w14:textId="7FECC535" w:rsidR="001B0849" w:rsidRPr="003D1C86" w:rsidRDefault="001B0849" w:rsidP="008633E7">
            <w:pPr>
              <w:pStyle w:val="BodyText"/>
              <w:numPr>
                <w:ilvl w:val="0"/>
                <w:numId w:val="10"/>
              </w:numPr>
              <w:rPr>
                <w:color w:val="984806"/>
                <w:sz w:val="28"/>
                <w:szCs w:val="28"/>
                <w:lang w:eastAsia="ar-SA"/>
              </w:rPr>
            </w:pPr>
            <w:commentRangeStart w:id="1146"/>
            <w:commentRangeStart w:id="1147"/>
            <w:r w:rsidRPr="003D1C86">
              <w:rPr>
                <w:color w:val="984806"/>
                <w:sz w:val="28"/>
                <w:szCs w:val="28"/>
                <w:lang w:eastAsia="ar-SA"/>
              </w:rPr>
              <w:t xml:space="preserve">Cho phép nhập </w:t>
            </w:r>
            <w:ins w:id="1148" w:author="Chungpth" w:date="2021-08-19T21:35:00Z">
              <w:r w:rsidR="004155A2">
                <w:rPr>
                  <w:color w:val="984806"/>
                  <w:sz w:val="28"/>
                  <w:szCs w:val="28"/>
                  <w:lang w:eastAsia="ar-SA"/>
                </w:rPr>
                <w:t xml:space="preserve">Ngày hiệu lực: </w:t>
              </w:r>
            </w:ins>
            <w:r w:rsidRPr="003D1C86">
              <w:rPr>
                <w:color w:val="984806"/>
                <w:sz w:val="28"/>
                <w:szCs w:val="28"/>
                <w:lang w:eastAsia="ar-SA"/>
              </w:rPr>
              <w:t>Từ ngày &lt; ngày hiện tại (Bỏ bắt buộc &gt;= ngày hiện tại hiện nay)</w:t>
            </w:r>
            <w:commentRangeEnd w:id="1146"/>
            <w:r w:rsidR="00360864">
              <w:rPr>
                <w:rStyle w:val="CommentReference"/>
              </w:rPr>
              <w:commentReference w:id="1146"/>
            </w:r>
            <w:commentRangeEnd w:id="1147"/>
            <w:r w:rsidR="00EC5D3F">
              <w:rPr>
                <w:rStyle w:val="CommentReference"/>
              </w:rPr>
              <w:commentReference w:id="1147"/>
            </w:r>
          </w:p>
          <w:p w14:paraId="47CE4165" w14:textId="1BFA8E96" w:rsidR="001B0849" w:rsidRDefault="001B0849" w:rsidP="008633E7">
            <w:pPr>
              <w:pStyle w:val="BodyText"/>
              <w:numPr>
                <w:ilvl w:val="0"/>
                <w:numId w:val="10"/>
              </w:numPr>
              <w:rPr>
                <w:ins w:id="1149" w:author="Chungpth" w:date="2021-08-19T21:36:00Z"/>
                <w:color w:val="984806"/>
                <w:sz w:val="28"/>
                <w:szCs w:val="28"/>
                <w:lang w:eastAsia="ar-SA"/>
              </w:rPr>
            </w:pPr>
            <w:commentRangeStart w:id="1150"/>
            <w:commentRangeStart w:id="1151"/>
            <w:r w:rsidRPr="003D1C86">
              <w:rPr>
                <w:color w:val="984806"/>
                <w:sz w:val="28"/>
                <w:szCs w:val="28"/>
                <w:lang w:eastAsia="ar-SA"/>
              </w:rPr>
              <w:t>Đăng ký từ cũng cho phé</w:t>
            </w:r>
            <w:r w:rsidR="00DD6BFE" w:rsidRPr="003D1C86">
              <w:rPr>
                <w:color w:val="984806"/>
                <w:sz w:val="28"/>
                <w:szCs w:val="28"/>
                <w:lang w:eastAsia="ar-SA"/>
              </w:rPr>
              <w:t>p nhập &lt; ngày hiện tại và cho phép&lt;</w:t>
            </w:r>
            <w:r w:rsidRPr="003D1C86">
              <w:rPr>
                <w:color w:val="984806"/>
                <w:sz w:val="28"/>
                <w:szCs w:val="28"/>
                <w:lang w:eastAsia="ar-SA"/>
              </w:rPr>
              <w:t xml:space="preserve"> từ ngày.</w:t>
            </w:r>
            <w:commentRangeEnd w:id="1150"/>
            <w:r w:rsidR="00852110">
              <w:rPr>
                <w:rStyle w:val="CommentReference"/>
              </w:rPr>
              <w:commentReference w:id="1150"/>
            </w:r>
            <w:commentRangeEnd w:id="1151"/>
            <w:r w:rsidR="004155A2">
              <w:rPr>
                <w:rStyle w:val="CommentReference"/>
              </w:rPr>
              <w:commentReference w:id="1151"/>
            </w:r>
          </w:p>
          <w:p w14:paraId="763CDDD1" w14:textId="0C800A97" w:rsidR="004155A2" w:rsidRPr="003D1C86" w:rsidRDefault="004155A2" w:rsidP="008633E7">
            <w:pPr>
              <w:pStyle w:val="BodyText"/>
              <w:numPr>
                <w:ilvl w:val="0"/>
                <w:numId w:val="10"/>
              </w:numPr>
              <w:rPr>
                <w:color w:val="984806"/>
                <w:sz w:val="28"/>
                <w:szCs w:val="28"/>
                <w:lang w:eastAsia="ar-SA"/>
              </w:rPr>
            </w:pPr>
            <w:ins w:id="1152" w:author="Chungpth" w:date="2021-08-19T21:36:00Z">
              <w:r>
                <w:rPr>
                  <w:color w:val="984806"/>
                  <w:sz w:val="28"/>
                  <w:szCs w:val="28"/>
                  <w:lang w:eastAsia="ar-SA"/>
                </w:rPr>
                <w:t>Ngày tích lũy tính từ ngày hiệu lực</w:t>
              </w:r>
            </w:ins>
            <w:ins w:id="1153" w:author="Chungpth" w:date="2021-08-19T21:37:00Z">
              <w:r>
                <w:rPr>
                  <w:color w:val="984806"/>
                  <w:sz w:val="28"/>
                  <w:szCs w:val="28"/>
                  <w:lang w:eastAsia="ar-SA"/>
                </w:rPr>
                <w:t xml:space="preserve"> đến ngày kết thúc hiệu lực chương trình</w:t>
              </w:r>
            </w:ins>
            <w:ins w:id="1154" w:author="Chungpth" w:date="2021-08-19T21:38:00Z">
              <w:r>
                <w:rPr>
                  <w:color w:val="984806"/>
                  <w:sz w:val="28"/>
                  <w:szCs w:val="28"/>
                  <w:lang w:eastAsia="ar-SA"/>
                </w:rPr>
                <w:t xml:space="preserve"> (Sẽ xử lý khi tính thưởng không </w:t>
              </w:r>
            </w:ins>
            <w:ins w:id="1155" w:author="Chungpth" w:date="2021-08-19T21:39:00Z">
              <w:r>
                <w:rPr>
                  <w:color w:val="984806"/>
                  <w:sz w:val="28"/>
                  <w:szCs w:val="28"/>
                  <w:lang w:eastAsia="ar-SA"/>
                </w:rPr>
                <w:t>hiển thị trường này trên màn h</w:t>
              </w:r>
            </w:ins>
            <w:ins w:id="1156" w:author="Chungpth" w:date="2021-08-19T21:44:00Z">
              <w:r w:rsidR="007E55FE">
                <w:rPr>
                  <w:color w:val="984806"/>
                  <w:sz w:val="28"/>
                  <w:szCs w:val="28"/>
                  <w:lang w:eastAsia="ar-SA"/>
                </w:rPr>
                <w:t>ình)</w:t>
              </w:r>
            </w:ins>
          </w:p>
          <w:p w14:paraId="4E3D6C9D" w14:textId="63D7BA39" w:rsidR="00505EC5" w:rsidRPr="003D1C86" w:rsidRDefault="001B0849" w:rsidP="008633E7">
            <w:pPr>
              <w:pStyle w:val="BodyText"/>
              <w:numPr>
                <w:ilvl w:val="0"/>
                <w:numId w:val="10"/>
              </w:numPr>
              <w:rPr>
                <w:color w:val="984806"/>
                <w:sz w:val="28"/>
                <w:szCs w:val="28"/>
                <w:lang w:eastAsia="ar-SA"/>
              </w:rPr>
            </w:pPr>
            <w:r w:rsidRPr="003D1C86">
              <w:rPr>
                <w:color w:val="984806"/>
                <w:sz w:val="28"/>
                <w:szCs w:val="28"/>
                <w:lang w:eastAsia="ar-SA"/>
              </w:rPr>
              <w:t>C</w:t>
            </w:r>
            <w:r w:rsidR="001925C3" w:rsidRPr="003D1C86">
              <w:rPr>
                <w:color w:val="984806"/>
                <w:sz w:val="28"/>
                <w:szCs w:val="28"/>
                <w:lang w:eastAsia="ar-SA"/>
              </w:rPr>
              <w:t>ho phép người dùng nhập số lượng mức =0</w:t>
            </w:r>
            <w:r w:rsidR="004640C9" w:rsidRPr="003D1C86">
              <w:rPr>
                <w:color w:val="984806"/>
                <w:sz w:val="28"/>
                <w:szCs w:val="28"/>
                <w:lang w:eastAsia="ar-SA"/>
              </w:rPr>
              <w:t xml:space="preserve"> khi tạo mới hoặc chỉnh sửa thông tin mức của chương trình trưng bày.</w:t>
            </w:r>
            <w:r w:rsidR="001925C3" w:rsidRPr="003D1C86">
              <w:rPr>
                <w:color w:val="984806"/>
                <w:sz w:val="28"/>
                <w:szCs w:val="28"/>
                <w:lang w:eastAsia="ar-SA"/>
              </w:rPr>
              <w:t xml:space="preserve"> </w:t>
            </w:r>
          </w:p>
        </w:tc>
      </w:tr>
      <w:tr w:rsidR="00122300" w:rsidRPr="003D1C86" w14:paraId="0F56E1D2" w14:textId="77777777" w:rsidTr="009E4099">
        <w:trPr>
          <w:trHeight w:val="395"/>
          <w:jc w:val="center"/>
        </w:trPr>
        <w:tc>
          <w:tcPr>
            <w:tcW w:w="1590" w:type="pct"/>
            <w:tcBorders>
              <w:left w:val="single" w:sz="18" w:space="0" w:color="808080"/>
            </w:tcBorders>
            <w:shd w:val="clear" w:color="auto" w:fill="F3F3F3"/>
            <w:vAlign w:val="center"/>
          </w:tcPr>
          <w:p w14:paraId="37283FBB" w14:textId="77777777" w:rsidR="00122300" w:rsidRPr="003D1C86" w:rsidRDefault="00122300" w:rsidP="009E40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1E21BCDB" w14:textId="77777777" w:rsidR="00122300" w:rsidRPr="003D1C86" w:rsidRDefault="00122300" w:rsidP="009E4099">
            <w:pPr>
              <w:ind w:left="0"/>
              <w:rPr>
                <w:sz w:val="28"/>
                <w:szCs w:val="28"/>
              </w:rPr>
            </w:pPr>
            <w:r w:rsidRPr="003D1C86">
              <w:rPr>
                <w:color w:val="984806"/>
                <w:sz w:val="28"/>
                <w:szCs w:val="28"/>
              </w:rPr>
              <w:t>- Người sử dụng HO</w:t>
            </w:r>
          </w:p>
        </w:tc>
      </w:tr>
      <w:tr w:rsidR="00122300" w:rsidRPr="003D1C86" w14:paraId="5EAC08B3" w14:textId="77777777" w:rsidTr="009E4099">
        <w:trPr>
          <w:trHeight w:val="920"/>
          <w:jc w:val="center"/>
        </w:trPr>
        <w:tc>
          <w:tcPr>
            <w:tcW w:w="1590" w:type="pct"/>
            <w:tcBorders>
              <w:left w:val="single" w:sz="18" w:space="0" w:color="808080"/>
            </w:tcBorders>
            <w:shd w:val="clear" w:color="auto" w:fill="F3F3F3"/>
            <w:vAlign w:val="center"/>
          </w:tcPr>
          <w:p w14:paraId="1321FAFA" w14:textId="77777777" w:rsidR="00122300" w:rsidRPr="003D1C86" w:rsidRDefault="00122300" w:rsidP="009E4099">
            <w:pPr>
              <w:ind w:left="142"/>
              <w:rPr>
                <w:b/>
                <w:sz w:val="28"/>
                <w:szCs w:val="28"/>
              </w:rPr>
            </w:pPr>
            <w:r w:rsidRPr="003D1C86">
              <w:rPr>
                <w:b/>
                <w:sz w:val="28"/>
                <w:szCs w:val="28"/>
              </w:rPr>
              <w:lastRenderedPageBreak/>
              <w:t xml:space="preserve">Điều kiện trước </w:t>
            </w:r>
          </w:p>
        </w:tc>
        <w:tc>
          <w:tcPr>
            <w:tcW w:w="3410" w:type="pct"/>
            <w:tcBorders>
              <w:right w:val="single" w:sz="18" w:space="0" w:color="808080"/>
            </w:tcBorders>
            <w:vAlign w:val="center"/>
          </w:tcPr>
          <w:p w14:paraId="19A5F974" w14:textId="77777777" w:rsidR="00122300" w:rsidRPr="003D1C86" w:rsidRDefault="00122300" w:rsidP="009E409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0F5F8633" w14:textId="77777777" w:rsidR="00122300" w:rsidRPr="003D1C86" w:rsidRDefault="00122300" w:rsidP="009E4099">
            <w:pPr>
              <w:pStyle w:val="BodyText"/>
              <w:ind w:left="0"/>
              <w:rPr>
                <w:sz w:val="28"/>
                <w:szCs w:val="28"/>
              </w:rPr>
            </w:pPr>
            <w:r w:rsidRPr="003D1C86">
              <w:rPr>
                <w:color w:val="984806"/>
                <w:sz w:val="28"/>
                <w:szCs w:val="28"/>
                <w:lang w:eastAsia="ar-SA"/>
              </w:rPr>
              <w:t>- Có quyền vào chức năng</w:t>
            </w:r>
          </w:p>
        </w:tc>
      </w:tr>
      <w:tr w:rsidR="00122300" w:rsidRPr="003D1C86" w14:paraId="09C868EC" w14:textId="77777777" w:rsidTr="009E4099">
        <w:trPr>
          <w:trHeight w:val="530"/>
          <w:jc w:val="center"/>
        </w:trPr>
        <w:tc>
          <w:tcPr>
            <w:tcW w:w="1590" w:type="pct"/>
            <w:tcBorders>
              <w:left w:val="single" w:sz="18" w:space="0" w:color="808080"/>
              <w:bottom w:val="single" w:sz="8" w:space="0" w:color="808080"/>
            </w:tcBorders>
            <w:shd w:val="clear" w:color="auto" w:fill="F3F3F3"/>
            <w:vAlign w:val="center"/>
          </w:tcPr>
          <w:p w14:paraId="08D6A162" w14:textId="77777777" w:rsidR="00122300" w:rsidRPr="003D1C86" w:rsidRDefault="00122300" w:rsidP="009E40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CF9E4B9" w14:textId="77777777" w:rsidR="00122300" w:rsidRPr="003D1C86" w:rsidRDefault="00122300" w:rsidP="009E4099">
            <w:pPr>
              <w:pStyle w:val="BodyText"/>
              <w:ind w:left="0"/>
              <w:rPr>
                <w:sz w:val="28"/>
                <w:szCs w:val="28"/>
                <w:lang w:eastAsia="ar-SA"/>
              </w:rPr>
            </w:pPr>
            <w:r w:rsidRPr="003D1C86">
              <w:rPr>
                <w:color w:val="984806"/>
                <w:sz w:val="28"/>
                <w:szCs w:val="28"/>
                <w:lang w:eastAsia="ar-SA"/>
              </w:rPr>
              <w:t>- N/A</w:t>
            </w:r>
          </w:p>
        </w:tc>
      </w:tr>
      <w:tr w:rsidR="00122300" w:rsidRPr="003D1C86" w14:paraId="68F073E7" w14:textId="77777777" w:rsidTr="009E4099">
        <w:trPr>
          <w:trHeight w:val="284"/>
          <w:jc w:val="center"/>
        </w:trPr>
        <w:tc>
          <w:tcPr>
            <w:tcW w:w="1590" w:type="pct"/>
            <w:tcBorders>
              <w:left w:val="single" w:sz="18" w:space="0" w:color="808080"/>
              <w:bottom w:val="single" w:sz="4" w:space="0" w:color="808080"/>
            </w:tcBorders>
            <w:shd w:val="clear" w:color="auto" w:fill="F3F3F3"/>
            <w:vAlign w:val="center"/>
          </w:tcPr>
          <w:p w14:paraId="686DE5CC" w14:textId="77777777" w:rsidR="00122300" w:rsidRPr="003D1C86" w:rsidRDefault="00122300" w:rsidP="009E40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B15A890" w14:textId="77777777" w:rsidR="00122300" w:rsidRPr="003D1C86" w:rsidRDefault="00122300" w:rsidP="009E4099">
            <w:pPr>
              <w:pStyle w:val="BodyText"/>
              <w:ind w:left="0"/>
              <w:rPr>
                <w:sz w:val="28"/>
                <w:szCs w:val="28"/>
                <w:lang w:eastAsia="ar-SA"/>
              </w:rPr>
            </w:pPr>
            <w:r w:rsidRPr="003D1C86">
              <w:rPr>
                <w:sz w:val="28"/>
                <w:szCs w:val="28"/>
                <w:lang w:eastAsia="ar-SA"/>
              </w:rPr>
              <w:t>-N/A</w:t>
            </w:r>
          </w:p>
        </w:tc>
      </w:tr>
      <w:tr w:rsidR="00122300" w:rsidRPr="003D1C86" w14:paraId="12619C5B" w14:textId="77777777" w:rsidTr="009E4099">
        <w:trPr>
          <w:trHeight w:val="284"/>
          <w:jc w:val="center"/>
        </w:trPr>
        <w:tc>
          <w:tcPr>
            <w:tcW w:w="1590" w:type="pct"/>
            <w:tcBorders>
              <w:left w:val="single" w:sz="18" w:space="0" w:color="808080"/>
              <w:bottom w:val="single" w:sz="18" w:space="0" w:color="808080"/>
            </w:tcBorders>
            <w:shd w:val="clear" w:color="auto" w:fill="F3F3F3"/>
            <w:vAlign w:val="center"/>
          </w:tcPr>
          <w:p w14:paraId="6B9B4BB8" w14:textId="77777777" w:rsidR="00122300" w:rsidRPr="003D1C86" w:rsidRDefault="00122300" w:rsidP="009E409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3FB4B3C6" w14:textId="77777777" w:rsidR="00122300" w:rsidRPr="003D1C86" w:rsidRDefault="00122300" w:rsidP="009E4099">
            <w:pPr>
              <w:pStyle w:val="BodyText"/>
              <w:ind w:left="0"/>
              <w:rPr>
                <w:sz w:val="28"/>
                <w:szCs w:val="28"/>
              </w:rPr>
            </w:pPr>
            <w:r w:rsidRPr="003D1C86">
              <w:rPr>
                <w:sz w:val="28"/>
                <w:szCs w:val="28"/>
                <w:lang w:eastAsia="ar-SA"/>
              </w:rPr>
              <w:t>-N/A</w:t>
            </w:r>
          </w:p>
        </w:tc>
      </w:tr>
    </w:tbl>
    <w:p w14:paraId="4B278088" w14:textId="49D943F1" w:rsidR="00C434AA" w:rsidRPr="003D1C86" w:rsidRDefault="00D00D86" w:rsidP="00D00D86">
      <w:pPr>
        <w:pStyle w:val="Heading3"/>
        <w:numPr>
          <w:ilvl w:val="0"/>
          <w:numId w:val="0"/>
        </w:numPr>
        <w:ind w:left="720"/>
        <w:rPr>
          <w:rFonts w:ascii="Times New Roman" w:hAnsi="Times New Roman"/>
          <w:sz w:val="28"/>
          <w:szCs w:val="28"/>
          <w:lang w:eastAsia="ar-SA"/>
        </w:rPr>
      </w:pPr>
      <w:bookmarkStart w:id="1157" w:name="_Toc77785452"/>
      <w:r w:rsidRPr="003D1C86">
        <w:rPr>
          <w:rFonts w:ascii="Times New Roman" w:hAnsi="Times New Roman"/>
          <w:sz w:val="28"/>
          <w:szCs w:val="28"/>
          <w:lang w:eastAsia="ar-SA"/>
        </w:rPr>
        <w:t xml:space="preserve">3.11.1 </w:t>
      </w:r>
      <w:r w:rsidR="00C434AA" w:rsidRPr="003D1C86">
        <w:rPr>
          <w:rFonts w:ascii="Times New Roman" w:hAnsi="Times New Roman"/>
          <w:sz w:val="28"/>
          <w:szCs w:val="28"/>
          <w:lang w:eastAsia="ar-SA"/>
        </w:rPr>
        <w:t>Màn hình chức năng</w:t>
      </w:r>
      <w:bookmarkEnd w:id="1157"/>
    </w:p>
    <w:p w14:paraId="7B1599B2" w14:textId="37797FC5" w:rsidR="00C434AA" w:rsidRPr="003D1C86" w:rsidRDefault="00C434AA" w:rsidP="00122300">
      <w:pPr>
        <w:rPr>
          <w:sz w:val="28"/>
          <w:szCs w:val="28"/>
        </w:rPr>
      </w:pPr>
      <w:r w:rsidRPr="003D1C86">
        <w:rPr>
          <w:sz w:val="28"/>
          <w:szCs w:val="28"/>
        </w:rPr>
        <w:br/>
      </w:r>
    </w:p>
    <w:p w14:paraId="15637D81" w14:textId="13619C75" w:rsidR="00C434AA" w:rsidRPr="003D1C86" w:rsidRDefault="006A4AF2" w:rsidP="00122300">
      <w:pPr>
        <w:rPr>
          <w:sz w:val="28"/>
          <w:szCs w:val="28"/>
        </w:rPr>
      </w:pPr>
      <w:r w:rsidRPr="006C48E9">
        <w:rPr>
          <w:noProof/>
          <w:snapToGrid/>
          <w:sz w:val="28"/>
          <w:szCs w:val="28"/>
        </w:rPr>
        <w:drawing>
          <wp:inline distT="0" distB="0" distL="0" distR="0" wp14:anchorId="22BBE1C3" wp14:editId="74CCDBFC">
            <wp:extent cx="5943600" cy="219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90750"/>
                    </a:xfrm>
                    <a:prstGeom prst="rect">
                      <a:avLst/>
                    </a:prstGeom>
                  </pic:spPr>
                </pic:pic>
              </a:graphicData>
            </a:graphic>
          </wp:inline>
        </w:drawing>
      </w:r>
    </w:p>
    <w:p w14:paraId="7C79CB2B" w14:textId="06B62985" w:rsidR="00122300" w:rsidRPr="003D1C86" w:rsidRDefault="0068285F" w:rsidP="00122300">
      <w:pPr>
        <w:rPr>
          <w:sz w:val="28"/>
          <w:szCs w:val="28"/>
        </w:rPr>
      </w:pPr>
      <w:r w:rsidRPr="006C48E9">
        <w:rPr>
          <w:noProof/>
          <w:snapToGrid/>
          <w:sz w:val="28"/>
          <w:szCs w:val="28"/>
        </w:rPr>
        <w:lastRenderedPageBreak/>
        <w:drawing>
          <wp:inline distT="0" distB="0" distL="0" distR="0" wp14:anchorId="50F6D16D" wp14:editId="27CD322B">
            <wp:extent cx="5905500" cy="4714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5500" cy="4714875"/>
                    </a:xfrm>
                    <a:prstGeom prst="rect">
                      <a:avLst/>
                    </a:prstGeom>
                  </pic:spPr>
                </pic:pic>
              </a:graphicData>
            </a:graphic>
          </wp:inline>
        </w:drawing>
      </w:r>
    </w:p>
    <w:p w14:paraId="24D27B75" w14:textId="3ACB099B" w:rsidR="00C434AA" w:rsidRPr="003D1C86" w:rsidRDefault="00D00D86" w:rsidP="00D00D86">
      <w:pPr>
        <w:pStyle w:val="Heading3"/>
        <w:numPr>
          <w:ilvl w:val="0"/>
          <w:numId w:val="0"/>
        </w:numPr>
        <w:ind w:left="720"/>
        <w:rPr>
          <w:rFonts w:ascii="Times New Roman" w:hAnsi="Times New Roman"/>
          <w:sz w:val="28"/>
          <w:szCs w:val="28"/>
          <w:lang w:eastAsia="ar-SA"/>
        </w:rPr>
      </w:pPr>
      <w:bookmarkStart w:id="1158" w:name="_Toc77785453"/>
      <w:r w:rsidRPr="003D1C86">
        <w:rPr>
          <w:rFonts w:ascii="Times New Roman" w:hAnsi="Times New Roman"/>
          <w:sz w:val="28"/>
          <w:szCs w:val="28"/>
          <w:lang w:eastAsia="ar-SA"/>
        </w:rPr>
        <w:t xml:space="preserve">3.11.2 </w:t>
      </w:r>
      <w:r w:rsidR="00C434AA" w:rsidRPr="003D1C86">
        <w:rPr>
          <w:rFonts w:ascii="Times New Roman" w:hAnsi="Times New Roman"/>
          <w:sz w:val="28"/>
          <w:szCs w:val="28"/>
          <w:lang w:eastAsia="ar-SA"/>
        </w:rPr>
        <w:t>Mô tả luồng cập nhật</w:t>
      </w:r>
      <w:bookmarkEnd w:id="1158"/>
    </w:p>
    <w:p w14:paraId="60F68916" w14:textId="77777777" w:rsidR="00C434AA" w:rsidRPr="003D1C86" w:rsidRDefault="00C434AA" w:rsidP="00122300">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C434AA" w:rsidRPr="003D1C86" w14:paraId="76DE85A6" w14:textId="77777777" w:rsidTr="00C434AA">
        <w:trPr>
          <w:trHeight w:val="530"/>
        </w:trPr>
        <w:tc>
          <w:tcPr>
            <w:tcW w:w="2497" w:type="dxa"/>
            <w:shd w:val="pct5" w:color="auto" w:fill="auto"/>
          </w:tcPr>
          <w:p w14:paraId="53D5F8C1" w14:textId="77777777" w:rsidR="00C434AA" w:rsidRPr="003D1C86" w:rsidRDefault="00C434AA" w:rsidP="00331005">
            <w:pPr>
              <w:ind w:left="0"/>
              <w:jc w:val="center"/>
              <w:rPr>
                <w:b/>
                <w:sz w:val="28"/>
                <w:szCs w:val="28"/>
              </w:rPr>
            </w:pPr>
            <w:r w:rsidRPr="003D1C86">
              <w:rPr>
                <w:b/>
                <w:sz w:val="28"/>
                <w:szCs w:val="28"/>
              </w:rPr>
              <w:t>Hành động của tác nhân</w:t>
            </w:r>
          </w:p>
        </w:tc>
        <w:tc>
          <w:tcPr>
            <w:tcW w:w="6570" w:type="dxa"/>
            <w:shd w:val="pct5" w:color="auto" w:fill="auto"/>
          </w:tcPr>
          <w:p w14:paraId="52B4F93A" w14:textId="77777777" w:rsidR="00C434AA" w:rsidRPr="003D1C86" w:rsidRDefault="00C434AA" w:rsidP="00331005">
            <w:pPr>
              <w:ind w:left="0"/>
              <w:jc w:val="center"/>
              <w:rPr>
                <w:b/>
                <w:sz w:val="28"/>
                <w:szCs w:val="28"/>
              </w:rPr>
            </w:pPr>
            <w:r w:rsidRPr="003D1C86">
              <w:rPr>
                <w:b/>
                <w:sz w:val="28"/>
                <w:szCs w:val="28"/>
              </w:rPr>
              <w:t>Phản ứng của hệ thống</w:t>
            </w:r>
          </w:p>
        </w:tc>
        <w:tc>
          <w:tcPr>
            <w:tcW w:w="1392" w:type="dxa"/>
            <w:shd w:val="pct5" w:color="auto" w:fill="auto"/>
          </w:tcPr>
          <w:p w14:paraId="03C9FC3E" w14:textId="77777777" w:rsidR="00C434AA" w:rsidRPr="003D1C86" w:rsidRDefault="00C434AA" w:rsidP="00331005">
            <w:pPr>
              <w:ind w:left="0"/>
              <w:jc w:val="center"/>
              <w:rPr>
                <w:b/>
                <w:sz w:val="28"/>
                <w:szCs w:val="28"/>
              </w:rPr>
            </w:pPr>
            <w:r w:rsidRPr="003D1C86">
              <w:rPr>
                <w:b/>
                <w:sz w:val="28"/>
                <w:szCs w:val="28"/>
              </w:rPr>
              <w:t>Dữ liệu liên quan (C/R/U/D)</w:t>
            </w:r>
          </w:p>
        </w:tc>
      </w:tr>
      <w:tr w:rsidR="00C434AA" w:rsidRPr="003D1C86" w14:paraId="58F25870" w14:textId="77777777" w:rsidTr="00C434AA">
        <w:trPr>
          <w:trHeight w:val="2411"/>
        </w:trPr>
        <w:tc>
          <w:tcPr>
            <w:tcW w:w="2497" w:type="dxa"/>
          </w:tcPr>
          <w:p w14:paraId="51BA3B2C" w14:textId="632F0807" w:rsidR="00C434AA" w:rsidRPr="003D1C86" w:rsidRDefault="006A4AF2" w:rsidP="006A4AF2">
            <w:pPr>
              <w:pStyle w:val="Sothutu-1so"/>
              <w:numPr>
                <w:ilvl w:val="0"/>
                <w:numId w:val="0"/>
              </w:numPr>
              <w:rPr>
                <w:sz w:val="28"/>
                <w:szCs w:val="28"/>
              </w:rPr>
            </w:pPr>
            <w:r w:rsidRPr="003D1C86">
              <w:rPr>
                <w:sz w:val="28"/>
                <w:szCs w:val="28"/>
              </w:rPr>
              <w:lastRenderedPageBreak/>
              <w:t>1. Tạo chương trình hỗ trợ thương mại</w:t>
            </w:r>
          </w:p>
        </w:tc>
        <w:tc>
          <w:tcPr>
            <w:tcW w:w="6570" w:type="dxa"/>
          </w:tcPr>
          <w:p w14:paraId="6E2E0F5B" w14:textId="6933150A" w:rsidR="006A4AF2" w:rsidRPr="003D1C86" w:rsidRDefault="006A4AF2" w:rsidP="00331005">
            <w:pPr>
              <w:pStyle w:val="Sothutu-1so"/>
              <w:numPr>
                <w:ilvl w:val="0"/>
                <w:numId w:val="0"/>
              </w:numPr>
              <w:ind w:left="360"/>
              <w:rPr>
                <w:sz w:val="28"/>
                <w:szCs w:val="28"/>
              </w:rPr>
            </w:pPr>
            <w:r w:rsidRPr="003D1C86">
              <w:rPr>
                <w:sz w:val="28"/>
                <w:szCs w:val="28"/>
              </w:rPr>
              <w:t xml:space="preserve">2.  Trên màn hình tạo chương trình hỗ trợ thương mại cho phép nhập </w:t>
            </w:r>
          </w:p>
          <w:p w14:paraId="36E92B32" w14:textId="49F895E2" w:rsidR="00C434AA" w:rsidRPr="003D1C86" w:rsidRDefault="006A4AF2" w:rsidP="008633E7">
            <w:pPr>
              <w:pStyle w:val="Sothutu-1so"/>
              <w:numPr>
                <w:ilvl w:val="0"/>
                <w:numId w:val="10"/>
              </w:numPr>
              <w:rPr>
                <w:sz w:val="28"/>
                <w:szCs w:val="28"/>
              </w:rPr>
            </w:pPr>
            <w:r w:rsidRPr="003D1C86">
              <w:rPr>
                <w:sz w:val="28"/>
                <w:szCs w:val="28"/>
              </w:rPr>
              <w:t>Từ ngày (Ngày bắt đầu hiệu lực chương trình)  &lt;= ngày hiện tại.</w:t>
            </w:r>
          </w:p>
          <w:p w14:paraId="6EF171DE" w14:textId="365D68AA" w:rsidR="006A4AF2" w:rsidRPr="003D1C86" w:rsidRDefault="006A4AF2" w:rsidP="008633E7">
            <w:pPr>
              <w:pStyle w:val="Sothutu-1so"/>
              <w:numPr>
                <w:ilvl w:val="0"/>
                <w:numId w:val="10"/>
              </w:numPr>
              <w:rPr>
                <w:sz w:val="28"/>
                <w:szCs w:val="28"/>
              </w:rPr>
            </w:pPr>
            <w:r w:rsidRPr="003D1C86">
              <w:rPr>
                <w:sz w:val="28"/>
                <w:szCs w:val="28"/>
              </w:rPr>
              <w:t>Đến ngày phải (Ngày hết hiệu lực chương trình) &gt;= từ ngày</w:t>
            </w:r>
          </w:p>
          <w:p w14:paraId="30A0374E" w14:textId="4B761CB9" w:rsidR="006A4AF2" w:rsidRPr="003D1C86" w:rsidRDefault="006A4AF2" w:rsidP="008633E7">
            <w:pPr>
              <w:pStyle w:val="Sothutu-1so"/>
              <w:numPr>
                <w:ilvl w:val="0"/>
                <w:numId w:val="10"/>
              </w:numPr>
              <w:rPr>
                <w:sz w:val="28"/>
                <w:szCs w:val="28"/>
              </w:rPr>
            </w:pPr>
            <w:r w:rsidRPr="003D1C86">
              <w:rPr>
                <w:sz w:val="28"/>
                <w:szCs w:val="28"/>
              </w:rPr>
              <w:t xml:space="preserve">Ngày đăng ký (Ngày KH bắt đầu được phép đăng ký) cho phép &lt;= từ ngày </w:t>
            </w:r>
          </w:p>
          <w:p w14:paraId="19AA2167" w14:textId="02106ABD" w:rsidR="006A4AF2" w:rsidRPr="003D1C86" w:rsidRDefault="006A4AF2" w:rsidP="008633E7">
            <w:pPr>
              <w:pStyle w:val="Sothutu-1so"/>
              <w:numPr>
                <w:ilvl w:val="0"/>
                <w:numId w:val="10"/>
              </w:numPr>
              <w:rPr>
                <w:sz w:val="28"/>
                <w:szCs w:val="28"/>
              </w:rPr>
            </w:pPr>
            <w:r w:rsidRPr="003D1C86">
              <w:rPr>
                <w:sz w:val="28"/>
                <w:szCs w:val="28"/>
              </w:rPr>
              <w:t>Ngày đăng ký đến (Ngày KH được phép đăng ký kết thúc) phải &lt;= đến ngày (Ngày hết hiệu lực chương trình)</w:t>
            </w:r>
          </w:p>
          <w:p w14:paraId="0639B053" w14:textId="77777777" w:rsidR="006A4AF2" w:rsidRPr="003D1C86" w:rsidRDefault="006A4AF2" w:rsidP="00331005">
            <w:pPr>
              <w:pStyle w:val="Sothutu-1so"/>
              <w:numPr>
                <w:ilvl w:val="0"/>
                <w:numId w:val="0"/>
              </w:numPr>
              <w:ind w:left="360"/>
              <w:rPr>
                <w:sz w:val="28"/>
                <w:szCs w:val="28"/>
              </w:rPr>
            </w:pPr>
          </w:p>
          <w:p w14:paraId="235C9337" w14:textId="18E8D2BC" w:rsidR="006A4AF2" w:rsidRPr="003D1C86" w:rsidRDefault="006A4AF2" w:rsidP="00331005">
            <w:pPr>
              <w:pStyle w:val="Sothutu-1so"/>
              <w:numPr>
                <w:ilvl w:val="0"/>
                <w:numId w:val="0"/>
              </w:numPr>
              <w:ind w:left="360"/>
              <w:rPr>
                <w:sz w:val="28"/>
                <w:szCs w:val="28"/>
              </w:rPr>
            </w:pPr>
          </w:p>
        </w:tc>
        <w:tc>
          <w:tcPr>
            <w:tcW w:w="1392" w:type="dxa"/>
          </w:tcPr>
          <w:p w14:paraId="3188675E" w14:textId="63335630" w:rsidR="00C434AA" w:rsidRPr="003D1C86" w:rsidRDefault="006A4AF2" w:rsidP="00331005">
            <w:pPr>
              <w:ind w:left="0"/>
              <w:jc w:val="both"/>
              <w:rPr>
                <w:sz w:val="28"/>
                <w:szCs w:val="28"/>
              </w:rPr>
            </w:pPr>
            <w:r w:rsidRPr="003D1C86">
              <w:rPr>
                <w:sz w:val="28"/>
                <w:szCs w:val="28"/>
              </w:rPr>
              <w:t>C</w:t>
            </w:r>
          </w:p>
        </w:tc>
      </w:tr>
      <w:tr w:rsidR="00C434AA" w:rsidRPr="003D1C86" w14:paraId="10D1D145" w14:textId="77777777" w:rsidTr="00222C93">
        <w:trPr>
          <w:trHeight w:val="647"/>
        </w:trPr>
        <w:tc>
          <w:tcPr>
            <w:tcW w:w="2497" w:type="dxa"/>
          </w:tcPr>
          <w:p w14:paraId="7B50BFC5" w14:textId="6CBF3CC1" w:rsidR="00C434AA" w:rsidRPr="003D1C86" w:rsidRDefault="00222C93" w:rsidP="008633E7">
            <w:pPr>
              <w:pStyle w:val="Sothutu-1so"/>
              <w:numPr>
                <w:ilvl w:val="0"/>
                <w:numId w:val="20"/>
              </w:numPr>
              <w:ind w:left="319"/>
              <w:rPr>
                <w:sz w:val="28"/>
                <w:szCs w:val="28"/>
              </w:rPr>
            </w:pPr>
            <w:r w:rsidRPr="003D1C86">
              <w:rPr>
                <w:sz w:val="28"/>
                <w:szCs w:val="28"/>
              </w:rPr>
              <w:t>Tạo mức</w:t>
            </w:r>
            <w:r w:rsidR="00C434AA" w:rsidRPr="003D1C86">
              <w:rPr>
                <w:sz w:val="28"/>
                <w:szCs w:val="28"/>
              </w:rPr>
              <w:t xml:space="preserve"> </w:t>
            </w:r>
          </w:p>
        </w:tc>
        <w:tc>
          <w:tcPr>
            <w:tcW w:w="6570" w:type="dxa"/>
          </w:tcPr>
          <w:p w14:paraId="63D9F069" w14:textId="49A46371" w:rsidR="00C434AA" w:rsidRPr="003D1C86" w:rsidRDefault="00222C93" w:rsidP="008633E7">
            <w:pPr>
              <w:pStyle w:val="Sothutu-1so"/>
              <w:numPr>
                <w:ilvl w:val="0"/>
                <w:numId w:val="20"/>
              </w:numPr>
              <w:ind w:left="612" w:hanging="270"/>
              <w:rPr>
                <w:sz w:val="28"/>
                <w:szCs w:val="28"/>
              </w:rPr>
            </w:pPr>
            <w:r w:rsidRPr="003D1C86">
              <w:rPr>
                <w:sz w:val="28"/>
                <w:szCs w:val="28"/>
              </w:rPr>
              <w:t xml:space="preserve"> Tạo mức bắt buộc chọn Số tiền, không bắt buộc nhập số lượng </w:t>
            </w:r>
          </w:p>
        </w:tc>
        <w:tc>
          <w:tcPr>
            <w:tcW w:w="1392" w:type="dxa"/>
          </w:tcPr>
          <w:p w14:paraId="3AE8D21F" w14:textId="21E80311" w:rsidR="00C434AA" w:rsidRPr="003D1C86" w:rsidRDefault="00E86ADB" w:rsidP="00331005">
            <w:pPr>
              <w:ind w:left="0"/>
              <w:jc w:val="both"/>
              <w:rPr>
                <w:sz w:val="28"/>
                <w:szCs w:val="28"/>
              </w:rPr>
            </w:pPr>
            <w:r w:rsidRPr="003D1C86">
              <w:rPr>
                <w:sz w:val="28"/>
                <w:szCs w:val="28"/>
              </w:rPr>
              <w:t>C/U</w:t>
            </w:r>
          </w:p>
        </w:tc>
      </w:tr>
      <w:tr w:rsidR="00222C93" w:rsidRPr="003D1C86" w14:paraId="363EA639" w14:textId="77777777" w:rsidTr="00C434AA">
        <w:tc>
          <w:tcPr>
            <w:tcW w:w="2497" w:type="dxa"/>
          </w:tcPr>
          <w:p w14:paraId="5C560E05" w14:textId="0739DF00" w:rsidR="00222C93" w:rsidRPr="003D1C86" w:rsidRDefault="00222C93" w:rsidP="008633E7">
            <w:pPr>
              <w:pStyle w:val="Sothutu-1so"/>
              <w:numPr>
                <w:ilvl w:val="0"/>
                <w:numId w:val="20"/>
              </w:numPr>
              <w:ind w:left="409"/>
              <w:rPr>
                <w:sz w:val="28"/>
                <w:szCs w:val="28"/>
              </w:rPr>
            </w:pPr>
            <w:r w:rsidRPr="003D1C86">
              <w:rPr>
                <w:sz w:val="28"/>
                <w:szCs w:val="28"/>
              </w:rPr>
              <w:t>Sửa chương trình</w:t>
            </w:r>
          </w:p>
        </w:tc>
        <w:tc>
          <w:tcPr>
            <w:tcW w:w="6570" w:type="dxa"/>
          </w:tcPr>
          <w:p w14:paraId="6C64BA5E" w14:textId="44060E5F" w:rsidR="00222C93" w:rsidRPr="003D1C86" w:rsidRDefault="00222C93" w:rsidP="008633E7">
            <w:pPr>
              <w:pStyle w:val="Sothutu-1so"/>
              <w:numPr>
                <w:ilvl w:val="0"/>
                <w:numId w:val="20"/>
              </w:numPr>
              <w:ind w:left="702"/>
              <w:rPr>
                <w:sz w:val="28"/>
                <w:szCs w:val="28"/>
              </w:rPr>
            </w:pPr>
            <w:r w:rsidRPr="003D1C86">
              <w:rPr>
                <w:sz w:val="28"/>
                <w:szCs w:val="28"/>
              </w:rPr>
              <w:t xml:space="preserve"> Sau khi chương trình đã hoạt động không được sửa thông tin chung của chương trình chỉ được chọn thay đổi trạng thái từ hoạt động sang tạm ngưng và ngược lại</w:t>
            </w:r>
          </w:p>
        </w:tc>
        <w:tc>
          <w:tcPr>
            <w:tcW w:w="1392" w:type="dxa"/>
          </w:tcPr>
          <w:p w14:paraId="6F4E9F35" w14:textId="77777777" w:rsidR="00222C93" w:rsidRPr="003D1C86" w:rsidRDefault="00222C93" w:rsidP="00222C93">
            <w:pPr>
              <w:ind w:left="0"/>
              <w:jc w:val="both"/>
              <w:rPr>
                <w:sz w:val="28"/>
                <w:szCs w:val="28"/>
              </w:rPr>
            </w:pPr>
            <w:r w:rsidRPr="003D1C86">
              <w:rPr>
                <w:sz w:val="28"/>
                <w:szCs w:val="28"/>
              </w:rPr>
              <w:t>U</w:t>
            </w:r>
          </w:p>
        </w:tc>
      </w:tr>
    </w:tbl>
    <w:p w14:paraId="7A52C17E" w14:textId="77777777" w:rsidR="00C434AA" w:rsidRPr="003D1C86" w:rsidRDefault="00C434AA" w:rsidP="00122300">
      <w:pPr>
        <w:rPr>
          <w:sz w:val="28"/>
          <w:szCs w:val="28"/>
        </w:rPr>
      </w:pPr>
    </w:p>
    <w:p w14:paraId="1B8D58EF" w14:textId="2B1814B6" w:rsidR="00EA7798" w:rsidRPr="003D1C86" w:rsidRDefault="00E753B2" w:rsidP="00F17FBD">
      <w:pPr>
        <w:pStyle w:val="Heading2"/>
        <w:numPr>
          <w:ilvl w:val="0"/>
          <w:numId w:val="0"/>
        </w:numPr>
        <w:ind w:left="576"/>
      </w:pPr>
      <w:r w:rsidRPr="003D1C86">
        <w:t xml:space="preserve"> </w:t>
      </w:r>
      <w:bookmarkStart w:id="1159" w:name="_Toc77785454"/>
      <w:r w:rsidR="00D00D86" w:rsidRPr="003D1C86">
        <w:t>3.</w:t>
      </w:r>
      <w:commentRangeStart w:id="1160"/>
      <w:commentRangeStart w:id="1161"/>
      <w:r w:rsidR="00D00D86" w:rsidRPr="003D1C86">
        <w:t xml:space="preserve">12 </w:t>
      </w:r>
      <w:r w:rsidR="00EA7798" w:rsidRPr="003D1C86">
        <w:t>Chương trình trọng tâm</w:t>
      </w:r>
      <w:bookmarkEnd w:id="1159"/>
      <w:commentRangeEnd w:id="1160"/>
      <w:r w:rsidR="00852110">
        <w:rPr>
          <w:rStyle w:val="CommentReference"/>
          <w:b w:val="0"/>
        </w:rPr>
        <w:commentReference w:id="1160"/>
      </w:r>
      <w:commentRangeEnd w:id="1161"/>
      <w:r w:rsidR="007E55FE">
        <w:rPr>
          <w:rStyle w:val="CommentReference"/>
          <w:b w:val="0"/>
        </w:rPr>
        <w:commentReference w:id="1161"/>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EA7798" w:rsidRPr="003D1C86" w14:paraId="4B285E22" w14:textId="77777777" w:rsidTr="009472B0">
        <w:trPr>
          <w:trHeight w:val="284"/>
          <w:jc w:val="center"/>
        </w:trPr>
        <w:tc>
          <w:tcPr>
            <w:tcW w:w="1590" w:type="pct"/>
            <w:tcBorders>
              <w:top w:val="single" w:sz="18" w:space="0" w:color="808080"/>
              <w:left w:val="single" w:sz="18" w:space="0" w:color="808080"/>
            </w:tcBorders>
            <w:shd w:val="clear" w:color="auto" w:fill="F3F3F3"/>
            <w:vAlign w:val="center"/>
          </w:tcPr>
          <w:p w14:paraId="4AB9D0AE" w14:textId="77777777" w:rsidR="00EA7798" w:rsidRPr="003D1C86" w:rsidRDefault="00EA7798" w:rsidP="009472B0">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58785E4" w14:textId="10D82482" w:rsidR="00EA7798" w:rsidRPr="003D1C86" w:rsidRDefault="00EA7798" w:rsidP="00EA7798">
            <w:pPr>
              <w:pStyle w:val="BodyText"/>
              <w:ind w:left="0"/>
              <w:rPr>
                <w:color w:val="984806"/>
                <w:sz w:val="28"/>
                <w:szCs w:val="28"/>
                <w:lang w:eastAsia="ar-SA"/>
              </w:rPr>
            </w:pPr>
            <w:r w:rsidRPr="003D1C86">
              <w:rPr>
                <w:color w:val="984806"/>
                <w:sz w:val="28"/>
                <w:szCs w:val="28"/>
                <w:lang w:eastAsia="ar-SA"/>
              </w:rPr>
              <w:t>Chương trình trọng tâm</w:t>
            </w:r>
          </w:p>
        </w:tc>
      </w:tr>
      <w:tr w:rsidR="00EA7798" w:rsidRPr="003D1C86" w14:paraId="6584E6DA" w14:textId="77777777" w:rsidTr="009472B0">
        <w:trPr>
          <w:trHeight w:val="284"/>
          <w:jc w:val="center"/>
        </w:trPr>
        <w:tc>
          <w:tcPr>
            <w:tcW w:w="1590" w:type="pct"/>
            <w:tcBorders>
              <w:left w:val="single" w:sz="18" w:space="0" w:color="808080"/>
            </w:tcBorders>
            <w:shd w:val="clear" w:color="auto" w:fill="F3F3F3"/>
            <w:vAlign w:val="center"/>
          </w:tcPr>
          <w:p w14:paraId="66B0242D" w14:textId="77777777" w:rsidR="00EA7798" w:rsidRPr="003D1C86" w:rsidRDefault="00EA7798" w:rsidP="009472B0">
            <w:pPr>
              <w:ind w:left="142"/>
              <w:rPr>
                <w:b/>
                <w:sz w:val="28"/>
                <w:szCs w:val="28"/>
              </w:rPr>
            </w:pPr>
            <w:r w:rsidRPr="003D1C86">
              <w:rPr>
                <w:b/>
                <w:sz w:val="28"/>
                <w:szCs w:val="28"/>
              </w:rPr>
              <w:t>Mô tả</w:t>
            </w:r>
          </w:p>
        </w:tc>
        <w:tc>
          <w:tcPr>
            <w:tcW w:w="3410" w:type="pct"/>
            <w:tcBorders>
              <w:right w:val="single" w:sz="18" w:space="0" w:color="808080"/>
            </w:tcBorders>
            <w:vAlign w:val="center"/>
          </w:tcPr>
          <w:p w14:paraId="16196CA6" w14:textId="77777777" w:rsidR="00EA7798" w:rsidRPr="003D1C86" w:rsidRDefault="00EA7798" w:rsidP="00EA7798">
            <w:pPr>
              <w:pStyle w:val="BodyText"/>
              <w:ind w:left="0"/>
              <w:rPr>
                <w:color w:val="984806"/>
                <w:sz w:val="28"/>
                <w:szCs w:val="28"/>
                <w:lang w:eastAsia="ar-SA"/>
              </w:rPr>
            </w:pPr>
            <w:r w:rsidRPr="003D1C86">
              <w:rPr>
                <w:color w:val="984806"/>
                <w:sz w:val="28"/>
                <w:szCs w:val="28"/>
                <w:lang w:eastAsia="ar-SA"/>
              </w:rPr>
              <w:t>Chức năng cho phép cho phép tạo mới, cập nhật chương trình trọng tâm.</w:t>
            </w:r>
          </w:p>
          <w:p w14:paraId="0E68CCC9" w14:textId="1BFDE14E" w:rsidR="00556ED9" w:rsidRPr="003D1C86" w:rsidRDefault="00EA7798" w:rsidP="00EA7798">
            <w:pPr>
              <w:pStyle w:val="BodyText"/>
              <w:ind w:left="0"/>
              <w:rPr>
                <w:color w:val="984806"/>
                <w:sz w:val="28"/>
                <w:szCs w:val="28"/>
                <w:lang w:eastAsia="ar-SA"/>
              </w:rPr>
            </w:pPr>
            <w:bookmarkStart w:id="1162" w:name="_Hlk80301723"/>
            <w:r w:rsidRPr="003D1C86">
              <w:rPr>
                <w:color w:val="984806"/>
                <w:sz w:val="28"/>
                <w:szCs w:val="28"/>
                <w:lang w:eastAsia="ar-SA"/>
              </w:rPr>
              <w:t>Cập nhật: Hiển thị loại mặt hàng trọng tâm theo tên</w:t>
            </w:r>
            <w:r w:rsidR="00CB1C7F" w:rsidRPr="003D1C86">
              <w:rPr>
                <w:color w:val="984806"/>
                <w:sz w:val="28"/>
                <w:szCs w:val="28"/>
                <w:lang w:eastAsia="ar-SA"/>
              </w:rPr>
              <w:t xml:space="preserve"> </w:t>
            </w:r>
            <w:r w:rsidR="00CB1C7F" w:rsidRPr="003D1C86">
              <w:rPr>
                <w:color w:val="984806"/>
                <w:sz w:val="28"/>
                <w:szCs w:val="28"/>
                <w:lang w:eastAsia="ar-SA"/>
              </w:rPr>
              <w:lastRenderedPageBreak/>
              <w:t>trên</w:t>
            </w:r>
            <w:r w:rsidR="00556ED9" w:rsidRPr="003D1C86">
              <w:rPr>
                <w:color w:val="984806"/>
                <w:sz w:val="28"/>
                <w:szCs w:val="28"/>
                <w:lang w:eastAsia="ar-SA"/>
              </w:rPr>
              <w:t xml:space="preserve"> danh sách chương trình trọng tâm ở bản web và ở Báo cáo mặt hàng trọng tâm trên mobile.</w:t>
            </w:r>
            <w:bookmarkEnd w:id="1162"/>
          </w:p>
        </w:tc>
      </w:tr>
      <w:tr w:rsidR="00EA7798" w:rsidRPr="003D1C86" w14:paraId="79255C1E" w14:textId="77777777" w:rsidTr="009472B0">
        <w:trPr>
          <w:trHeight w:val="395"/>
          <w:jc w:val="center"/>
        </w:trPr>
        <w:tc>
          <w:tcPr>
            <w:tcW w:w="1590" w:type="pct"/>
            <w:tcBorders>
              <w:left w:val="single" w:sz="18" w:space="0" w:color="808080"/>
            </w:tcBorders>
            <w:shd w:val="clear" w:color="auto" w:fill="F3F3F3"/>
            <w:vAlign w:val="center"/>
          </w:tcPr>
          <w:p w14:paraId="36991D00" w14:textId="77777777" w:rsidR="00EA7798" w:rsidRPr="003D1C86" w:rsidRDefault="00EA7798" w:rsidP="009472B0">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2AFA60BE" w14:textId="77777777" w:rsidR="00EA7798" w:rsidRPr="003D1C86" w:rsidRDefault="00EA7798" w:rsidP="009472B0">
            <w:pPr>
              <w:ind w:left="0"/>
              <w:rPr>
                <w:color w:val="984806"/>
                <w:sz w:val="28"/>
                <w:szCs w:val="28"/>
              </w:rPr>
            </w:pPr>
            <w:r w:rsidRPr="003D1C86">
              <w:rPr>
                <w:color w:val="984806"/>
                <w:sz w:val="28"/>
                <w:szCs w:val="28"/>
              </w:rPr>
              <w:t xml:space="preserve">- Người sử dụng: </w:t>
            </w:r>
          </w:p>
          <w:p w14:paraId="511A4DBE" w14:textId="2DB91B13" w:rsidR="00EA7798" w:rsidRPr="003D1C86" w:rsidRDefault="00EA7798" w:rsidP="00556ED9">
            <w:pPr>
              <w:widowControl/>
              <w:spacing w:before="0" w:line="240" w:lineRule="auto"/>
              <w:ind w:left="0"/>
              <w:rPr>
                <w:color w:val="984806"/>
                <w:sz w:val="28"/>
                <w:szCs w:val="28"/>
              </w:rPr>
            </w:pPr>
            <w:r w:rsidRPr="003D1C86">
              <w:rPr>
                <w:color w:val="984806"/>
                <w:sz w:val="28"/>
                <w:szCs w:val="28"/>
              </w:rPr>
              <w:t>SYSTEM ADMIN</w:t>
            </w:r>
          </w:p>
        </w:tc>
      </w:tr>
      <w:tr w:rsidR="00EA7798" w:rsidRPr="003D1C86" w14:paraId="380A2216" w14:textId="77777777" w:rsidTr="009472B0">
        <w:trPr>
          <w:trHeight w:val="1547"/>
          <w:jc w:val="center"/>
        </w:trPr>
        <w:tc>
          <w:tcPr>
            <w:tcW w:w="1590" w:type="pct"/>
            <w:tcBorders>
              <w:left w:val="single" w:sz="18" w:space="0" w:color="808080"/>
            </w:tcBorders>
            <w:shd w:val="clear" w:color="auto" w:fill="F3F3F3"/>
            <w:vAlign w:val="center"/>
          </w:tcPr>
          <w:p w14:paraId="294BF2E5" w14:textId="77777777" w:rsidR="00EA7798" w:rsidRPr="003D1C86" w:rsidRDefault="00EA7798" w:rsidP="009472B0">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1B208BE" w14:textId="77777777" w:rsidR="00EA7798" w:rsidRPr="003D1C86" w:rsidRDefault="00EA7798" w:rsidP="009472B0">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06063ACB" w14:textId="77777777" w:rsidR="00EA7798" w:rsidRPr="003D1C86" w:rsidRDefault="00EA7798" w:rsidP="009472B0">
            <w:pPr>
              <w:pStyle w:val="BodyText"/>
              <w:ind w:left="0"/>
              <w:rPr>
                <w:sz w:val="28"/>
                <w:szCs w:val="28"/>
              </w:rPr>
            </w:pPr>
            <w:r w:rsidRPr="003D1C86">
              <w:rPr>
                <w:color w:val="984806"/>
                <w:sz w:val="28"/>
                <w:szCs w:val="28"/>
                <w:lang w:eastAsia="ar-SA"/>
              </w:rPr>
              <w:t>- Có quyền vào chức năng</w:t>
            </w:r>
          </w:p>
        </w:tc>
      </w:tr>
      <w:tr w:rsidR="00EA7798" w:rsidRPr="003D1C86" w14:paraId="5B2D5C91" w14:textId="77777777" w:rsidTr="009472B0">
        <w:trPr>
          <w:trHeight w:val="530"/>
          <w:jc w:val="center"/>
        </w:trPr>
        <w:tc>
          <w:tcPr>
            <w:tcW w:w="1590" w:type="pct"/>
            <w:tcBorders>
              <w:left w:val="single" w:sz="18" w:space="0" w:color="808080"/>
              <w:bottom w:val="single" w:sz="8" w:space="0" w:color="808080"/>
            </w:tcBorders>
            <w:shd w:val="clear" w:color="auto" w:fill="F3F3F3"/>
            <w:vAlign w:val="center"/>
          </w:tcPr>
          <w:p w14:paraId="77CA8380" w14:textId="77777777" w:rsidR="00EA7798" w:rsidRPr="003D1C86" w:rsidRDefault="00EA7798" w:rsidP="009472B0">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F23B9B7" w14:textId="77777777" w:rsidR="00EA7798" w:rsidRPr="003D1C86" w:rsidRDefault="00EA7798" w:rsidP="009472B0">
            <w:pPr>
              <w:pStyle w:val="BodyText"/>
              <w:ind w:left="0"/>
              <w:jc w:val="both"/>
              <w:rPr>
                <w:color w:val="984806"/>
                <w:sz w:val="28"/>
                <w:szCs w:val="28"/>
                <w:lang w:eastAsia="ar-SA"/>
              </w:rPr>
            </w:pPr>
            <w:r w:rsidRPr="003D1C86">
              <w:rPr>
                <w:color w:val="984806"/>
                <w:sz w:val="28"/>
                <w:szCs w:val="28"/>
                <w:lang w:eastAsia="ar-SA"/>
              </w:rPr>
              <w:t>-N/A</w:t>
            </w:r>
          </w:p>
          <w:p w14:paraId="089870D5" w14:textId="77777777" w:rsidR="00EA7798" w:rsidRPr="003D1C86" w:rsidRDefault="00EA7798" w:rsidP="009472B0">
            <w:pPr>
              <w:pStyle w:val="BodyText"/>
              <w:ind w:left="1800"/>
              <w:rPr>
                <w:color w:val="984806"/>
                <w:sz w:val="28"/>
                <w:szCs w:val="28"/>
                <w:lang w:eastAsia="ar-SA"/>
              </w:rPr>
            </w:pPr>
          </w:p>
        </w:tc>
      </w:tr>
      <w:tr w:rsidR="00EA7798" w:rsidRPr="003D1C86" w14:paraId="21B932FC" w14:textId="77777777" w:rsidTr="009472B0">
        <w:trPr>
          <w:trHeight w:val="284"/>
          <w:jc w:val="center"/>
        </w:trPr>
        <w:tc>
          <w:tcPr>
            <w:tcW w:w="1590" w:type="pct"/>
            <w:tcBorders>
              <w:left w:val="single" w:sz="18" w:space="0" w:color="808080"/>
              <w:bottom w:val="single" w:sz="4" w:space="0" w:color="808080"/>
            </w:tcBorders>
            <w:shd w:val="clear" w:color="auto" w:fill="F3F3F3"/>
            <w:vAlign w:val="center"/>
          </w:tcPr>
          <w:p w14:paraId="76450190" w14:textId="77777777" w:rsidR="00EA7798" w:rsidRPr="003D1C86" w:rsidRDefault="00EA7798" w:rsidP="009472B0">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5059D7D0" w14:textId="77777777" w:rsidR="00EA7798" w:rsidRPr="003D1C86" w:rsidRDefault="00EA7798" w:rsidP="009472B0">
            <w:pPr>
              <w:pStyle w:val="BodyText"/>
              <w:ind w:left="0"/>
              <w:rPr>
                <w:color w:val="C45911" w:themeColor="accent2" w:themeShade="BF"/>
                <w:sz w:val="28"/>
                <w:szCs w:val="28"/>
                <w:lang w:eastAsia="ar-SA"/>
              </w:rPr>
            </w:pPr>
            <w:r w:rsidRPr="003D1C86">
              <w:rPr>
                <w:color w:val="984806"/>
                <w:sz w:val="28"/>
                <w:szCs w:val="28"/>
                <w:lang w:eastAsia="ar-SA"/>
              </w:rPr>
              <w:t>-N/A</w:t>
            </w:r>
          </w:p>
        </w:tc>
      </w:tr>
      <w:tr w:rsidR="00EA7798" w:rsidRPr="003D1C86" w14:paraId="5AEE07E6" w14:textId="77777777" w:rsidTr="009472B0">
        <w:trPr>
          <w:trHeight w:val="284"/>
          <w:jc w:val="center"/>
        </w:trPr>
        <w:tc>
          <w:tcPr>
            <w:tcW w:w="1590" w:type="pct"/>
            <w:tcBorders>
              <w:left w:val="single" w:sz="18" w:space="0" w:color="808080"/>
              <w:bottom w:val="single" w:sz="18" w:space="0" w:color="808080"/>
            </w:tcBorders>
            <w:shd w:val="clear" w:color="auto" w:fill="F3F3F3"/>
            <w:vAlign w:val="center"/>
          </w:tcPr>
          <w:p w14:paraId="58E5C104" w14:textId="77777777" w:rsidR="00EA7798" w:rsidRPr="003D1C86" w:rsidRDefault="00EA7798" w:rsidP="009472B0">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012A9DA2" w14:textId="77777777" w:rsidR="00EA7798" w:rsidRPr="003D1C86" w:rsidRDefault="00EA7798" w:rsidP="009472B0">
            <w:pPr>
              <w:pStyle w:val="BodyText"/>
              <w:ind w:left="0"/>
              <w:rPr>
                <w:color w:val="C45911" w:themeColor="accent2" w:themeShade="BF"/>
                <w:sz w:val="28"/>
                <w:szCs w:val="28"/>
              </w:rPr>
            </w:pPr>
          </w:p>
        </w:tc>
      </w:tr>
    </w:tbl>
    <w:p w14:paraId="07E85700" w14:textId="77777777" w:rsidR="00CB1C7F" w:rsidRPr="003D1C86" w:rsidRDefault="00CB1C7F" w:rsidP="00252FC9">
      <w:pPr>
        <w:rPr>
          <w:noProof/>
          <w:sz w:val="28"/>
          <w:szCs w:val="28"/>
        </w:rPr>
      </w:pPr>
    </w:p>
    <w:p w14:paraId="775E4675" w14:textId="77777777" w:rsidR="00CB1C7F" w:rsidRPr="003D1C86" w:rsidRDefault="00CB1C7F" w:rsidP="00252FC9">
      <w:pPr>
        <w:rPr>
          <w:noProof/>
          <w:sz w:val="28"/>
          <w:szCs w:val="28"/>
        </w:rPr>
      </w:pPr>
    </w:p>
    <w:p w14:paraId="76C1DDD4" w14:textId="77777777" w:rsidR="00CB1C7F" w:rsidRPr="003D1C86" w:rsidRDefault="00CB1C7F" w:rsidP="00252FC9">
      <w:pPr>
        <w:rPr>
          <w:noProof/>
          <w:sz w:val="28"/>
          <w:szCs w:val="28"/>
        </w:rPr>
      </w:pPr>
    </w:p>
    <w:p w14:paraId="5DFF6E3B" w14:textId="35A205D8" w:rsidR="00CB1C7F" w:rsidRPr="003D1C86" w:rsidRDefault="00CB1C7F" w:rsidP="00CB1C7F">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3.12.1 Màn hình chức năng</w:t>
      </w:r>
    </w:p>
    <w:p w14:paraId="0667FA71" w14:textId="77777777" w:rsidR="00CB1C7F" w:rsidRPr="003D1C86" w:rsidRDefault="00CB1C7F" w:rsidP="00252FC9">
      <w:pPr>
        <w:rPr>
          <w:noProof/>
          <w:sz w:val="28"/>
          <w:szCs w:val="28"/>
        </w:rPr>
      </w:pPr>
    </w:p>
    <w:p w14:paraId="35B74CEB" w14:textId="0A42683E" w:rsidR="00EA7798" w:rsidRPr="003D1C86" w:rsidRDefault="00075EA1" w:rsidP="00252FC9">
      <w:pPr>
        <w:rPr>
          <w:sz w:val="28"/>
          <w:szCs w:val="28"/>
        </w:rPr>
      </w:pPr>
      <w:r w:rsidRPr="006C48E9">
        <w:rPr>
          <w:noProof/>
          <w:sz w:val="28"/>
          <w:szCs w:val="28"/>
        </w:rPr>
        <w:lastRenderedPageBreak/>
        <w:drawing>
          <wp:inline distT="0" distB="0" distL="0" distR="0" wp14:anchorId="3EC10E33" wp14:editId="73331891">
            <wp:extent cx="5939790" cy="3447415"/>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3447415"/>
                    </a:xfrm>
                    <a:prstGeom prst="rect">
                      <a:avLst/>
                    </a:prstGeom>
                    <a:noFill/>
                    <a:ln>
                      <a:noFill/>
                    </a:ln>
                  </pic:spPr>
                </pic:pic>
              </a:graphicData>
            </a:graphic>
          </wp:inline>
        </w:drawing>
      </w:r>
    </w:p>
    <w:p w14:paraId="096EA935" w14:textId="263B67AF" w:rsidR="00CB1C7F" w:rsidRPr="003D1C86" w:rsidRDefault="00CB1C7F" w:rsidP="00CB1C7F">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3.12.2 Mô tả luồng cập nhật</w:t>
      </w:r>
    </w:p>
    <w:p w14:paraId="2B34BB94" w14:textId="77777777" w:rsidR="00CB1C7F" w:rsidRPr="003D1C86" w:rsidRDefault="00CB1C7F" w:rsidP="00252FC9">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CB1C7F" w:rsidRPr="003D1C86" w14:paraId="410AFCF4" w14:textId="77777777" w:rsidTr="00FB2A60">
        <w:trPr>
          <w:trHeight w:val="530"/>
        </w:trPr>
        <w:tc>
          <w:tcPr>
            <w:tcW w:w="2497" w:type="dxa"/>
            <w:shd w:val="pct5" w:color="auto" w:fill="auto"/>
          </w:tcPr>
          <w:p w14:paraId="7B9070B7" w14:textId="77777777" w:rsidR="00CB1C7F" w:rsidRPr="003D1C86" w:rsidRDefault="00CB1C7F" w:rsidP="00FB2A60">
            <w:pPr>
              <w:ind w:left="0"/>
              <w:jc w:val="center"/>
              <w:rPr>
                <w:b/>
                <w:sz w:val="28"/>
                <w:szCs w:val="28"/>
              </w:rPr>
            </w:pPr>
            <w:r w:rsidRPr="003D1C86">
              <w:rPr>
                <w:b/>
                <w:sz w:val="28"/>
                <w:szCs w:val="28"/>
              </w:rPr>
              <w:t>Hành động của tác nhân</w:t>
            </w:r>
          </w:p>
        </w:tc>
        <w:tc>
          <w:tcPr>
            <w:tcW w:w="6570" w:type="dxa"/>
            <w:shd w:val="pct5" w:color="auto" w:fill="auto"/>
          </w:tcPr>
          <w:p w14:paraId="6F411B68" w14:textId="77777777" w:rsidR="00CB1C7F" w:rsidRPr="003D1C86" w:rsidRDefault="00CB1C7F" w:rsidP="00FB2A60">
            <w:pPr>
              <w:ind w:left="0"/>
              <w:jc w:val="center"/>
              <w:rPr>
                <w:b/>
                <w:sz w:val="28"/>
                <w:szCs w:val="28"/>
              </w:rPr>
            </w:pPr>
            <w:r w:rsidRPr="003D1C86">
              <w:rPr>
                <w:b/>
                <w:sz w:val="28"/>
                <w:szCs w:val="28"/>
              </w:rPr>
              <w:t>Phản ứng của hệ thống</w:t>
            </w:r>
          </w:p>
        </w:tc>
        <w:tc>
          <w:tcPr>
            <w:tcW w:w="1392" w:type="dxa"/>
            <w:shd w:val="pct5" w:color="auto" w:fill="auto"/>
          </w:tcPr>
          <w:p w14:paraId="2FC55999" w14:textId="77777777" w:rsidR="00CB1C7F" w:rsidRPr="003D1C86" w:rsidRDefault="00CB1C7F" w:rsidP="00FB2A60">
            <w:pPr>
              <w:ind w:left="0"/>
              <w:jc w:val="center"/>
              <w:rPr>
                <w:b/>
                <w:sz w:val="28"/>
                <w:szCs w:val="28"/>
              </w:rPr>
            </w:pPr>
            <w:r w:rsidRPr="003D1C86">
              <w:rPr>
                <w:b/>
                <w:sz w:val="28"/>
                <w:szCs w:val="28"/>
              </w:rPr>
              <w:t>Dữ liệu liên quan (C/R/U/D)</w:t>
            </w:r>
          </w:p>
        </w:tc>
      </w:tr>
      <w:tr w:rsidR="00CB1C7F" w:rsidRPr="003D1C86" w14:paraId="74C91A21" w14:textId="77777777" w:rsidTr="00FB2A60">
        <w:trPr>
          <w:trHeight w:val="2411"/>
        </w:trPr>
        <w:tc>
          <w:tcPr>
            <w:tcW w:w="2497" w:type="dxa"/>
          </w:tcPr>
          <w:p w14:paraId="5D96E339" w14:textId="75B91D49" w:rsidR="00CB1C7F" w:rsidRPr="003D1C86" w:rsidRDefault="00CB1C7F" w:rsidP="00CB1C7F">
            <w:pPr>
              <w:pStyle w:val="Sothutu-1so"/>
              <w:numPr>
                <w:ilvl w:val="0"/>
                <w:numId w:val="0"/>
              </w:numPr>
              <w:rPr>
                <w:sz w:val="28"/>
                <w:szCs w:val="28"/>
              </w:rPr>
            </w:pPr>
            <w:r w:rsidRPr="003D1C86">
              <w:rPr>
                <w:sz w:val="28"/>
                <w:szCs w:val="28"/>
              </w:rPr>
              <w:t>1. Danh sách chương trình trọng tâm web</w:t>
            </w:r>
          </w:p>
        </w:tc>
        <w:tc>
          <w:tcPr>
            <w:tcW w:w="6570" w:type="dxa"/>
          </w:tcPr>
          <w:p w14:paraId="0097DF99" w14:textId="5B6F1166" w:rsidR="00CB1C7F" w:rsidRPr="003D1C86" w:rsidRDefault="00CB1C7F">
            <w:pPr>
              <w:pStyle w:val="Sothutu-1so"/>
              <w:numPr>
                <w:ilvl w:val="0"/>
                <w:numId w:val="0"/>
              </w:numPr>
              <w:ind w:left="360" w:hanging="360"/>
              <w:rPr>
                <w:sz w:val="28"/>
                <w:szCs w:val="28"/>
              </w:rPr>
              <w:pPrChange w:id="1163" w:author="Chungpth" w:date="2021-08-19T21:46:00Z">
                <w:pPr>
                  <w:pStyle w:val="Sothutu-1so"/>
                  <w:numPr>
                    <w:numId w:val="0"/>
                  </w:numPr>
                  <w:tabs>
                    <w:tab w:val="clear" w:pos="360"/>
                  </w:tabs>
                  <w:ind w:left="0" w:firstLine="0"/>
                </w:pPr>
              </w:pPrChange>
            </w:pPr>
            <w:r w:rsidRPr="003D1C86">
              <w:rPr>
                <w:sz w:val="28"/>
                <w:szCs w:val="28"/>
              </w:rPr>
              <w:t>2.  Trên màn hình danh sách chương trình trọng tâm. Trường loại mặt hàng trọng tâm hiện tại đang hiển thị theo mã, sửa lại hiển thị theo tên.</w:t>
            </w:r>
          </w:p>
          <w:p w14:paraId="5D69948C" w14:textId="59A58350" w:rsidR="00CB1C7F" w:rsidRPr="003D1C86" w:rsidRDefault="00CB1C7F" w:rsidP="00FB2A60">
            <w:pPr>
              <w:pStyle w:val="Sothutu-1so"/>
              <w:numPr>
                <w:ilvl w:val="0"/>
                <w:numId w:val="0"/>
              </w:numPr>
              <w:ind w:left="360"/>
              <w:rPr>
                <w:sz w:val="28"/>
                <w:szCs w:val="28"/>
              </w:rPr>
            </w:pPr>
          </w:p>
          <w:p w14:paraId="36749FE5" w14:textId="77777777" w:rsidR="00CB1C7F" w:rsidRPr="003D1C86" w:rsidRDefault="00CB1C7F" w:rsidP="00FB2A60">
            <w:pPr>
              <w:pStyle w:val="Sothutu-1so"/>
              <w:numPr>
                <w:ilvl w:val="0"/>
                <w:numId w:val="0"/>
              </w:numPr>
              <w:ind w:left="360"/>
              <w:rPr>
                <w:sz w:val="28"/>
                <w:szCs w:val="28"/>
              </w:rPr>
            </w:pPr>
          </w:p>
        </w:tc>
        <w:tc>
          <w:tcPr>
            <w:tcW w:w="1392" w:type="dxa"/>
          </w:tcPr>
          <w:p w14:paraId="3326DBC0" w14:textId="42FBDBF8" w:rsidR="00CB1C7F" w:rsidRPr="003D1C86" w:rsidRDefault="00CB1C7F" w:rsidP="00FB2A60">
            <w:pPr>
              <w:ind w:left="0"/>
              <w:jc w:val="both"/>
              <w:rPr>
                <w:sz w:val="28"/>
                <w:szCs w:val="28"/>
              </w:rPr>
            </w:pPr>
            <w:r w:rsidRPr="003D1C86">
              <w:rPr>
                <w:sz w:val="28"/>
                <w:szCs w:val="28"/>
              </w:rPr>
              <w:t>R</w:t>
            </w:r>
          </w:p>
        </w:tc>
      </w:tr>
      <w:tr w:rsidR="00CB1C7F" w:rsidRPr="003D1C86" w14:paraId="0D72D722" w14:textId="77777777" w:rsidTr="00FB2A60">
        <w:trPr>
          <w:trHeight w:val="647"/>
        </w:trPr>
        <w:tc>
          <w:tcPr>
            <w:tcW w:w="2497" w:type="dxa"/>
          </w:tcPr>
          <w:p w14:paraId="61FC6BD5" w14:textId="4E407E25" w:rsidR="00CB1C7F" w:rsidRPr="003D1C86" w:rsidRDefault="00CB1C7F">
            <w:pPr>
              <w:pStyle w:val="Sothutu-1so"/>
              <w:numPr>
                <w:ilvl w:val="0"/>
                <w:numId w:val="0"/>
              </w:numPr>
              <w:rPr>
                <w:sz w:val="28"/>
                <w:szCs w:val="28"/>
              </w:rPr>
              <w:pPrChange w:id="1164" w:author="Chungpth" w:date="2021-08-19T21:45:00Z">
                <w:pPr>
                  <w:pStyle w:val="Sothutu-1so"/>
                  <w:numPr>
                    <w:numId w:val="12"/>
                  </w:numPr>
                  <w:tabs>
                    <w:tab w:val="clear" w:pos="360"/>
                  </w:tabs>
                </w:pPr>
              </w:pPrChange>
            </w:pPr>
            <w:r w:rsidRPr="003D1C86">
              <w:rPr>
                <w:sz w:val="28"/>
                <w:szCs w:val="28"/>
              </w:rPr>
              <w:t xml:space="preserve"> </w:t>
            </w:r>
            <w:ins w:id="1165" w:author="Chungpth" w:date="2021-08-19T21:45:00Z">
              <w:r w:rsidR="007E55FE">
                <w:rPr>
                  <w:sz w:val="28"/>
                  <w:szCs w:val="28"/>
                </w:rPr>
                <w:t xml:space="preserve">3. </w:t>
              </w:r>
            </w:ins>
            <w:r w:rsidR="00DC725F" w:rsidRPr="003D1C86">
              <w:rPr>
                <w:sz w:val="28"/>
                <w:szCs w:val="28"/>
              </w:rPr>
              <w:t>Báo cáo mặt hàng</w:t>
            </w:r>
            <w:r w:rsidRPr="003D1C86">
              <w:rPr>
                <w:sz w:val="28"/>
                <w:szCs w:val="28"/>
              </w:rPr>
              <w:t xml:space="preserve"> trọng tâm tablet</w:t>
            </w:r>
          </w:p>
        </w:tc>
        <w:tc>
          <w:tcPr>
            <w:tcW w:w="6570" w:type="dxa"/>
          </w:tcPr>
          <w:p w14:paraId="082F3656" w14:textId="27BB139C" w:rsidR="00CB1C7F" w:rsidRPr="003D1C86" w:rsidDel="007E55FE" w:rsidRDefault="00DC725F">
            <w:pPr>
              <w:pStyle w:val="Sothutu-1so"/>
              <w:numPr>
                <w:ilvl w:val="0"/>
                <w:numId w:val="0"/>
              </w:numPr>
              <w:rPr>
                <w:del w:id="1166" w:author="Chungpth" w:date="2021-08-19T21:47:00Z"/>
                <w:sz w:val="28"/>
                <w:szCs w:val="28"/>
              </w:rPr>
            </w:pPr>
            <w:r w:rsidRPr="003D1C86">
              <w:rPr>
                <w:sz w:val="28"/>
                <w:szCs w:val="28"/>
              </w:rPr>
              <w:t>4</w:t>
            </w:r>
            <w:r w:rsidR="00CB1C7F" w:rsidRPr="003D1C86">
              <w:rPr>
                <w:sz w:val="28"/>
                <w:szCs w:val="28"/>
              </w:rPr>
              <w:t xml:space="preserve">.  Trên màn hình danh sách </w:t>
            </w:r>
            <w:r w:rsidRPr="003D1C86">
              <w:rPr>
                <w:sz w:val="28"/>
                <w:szCs w:val="28"/>
              </w:rPr>
              <w:t>báo cáo mặt hàng</w:t>
            </w:r>
            <w:r w:rsidR="00CB1C7F" w:rsidRPr="003D1C86">
              <w:rPr>
                <w:sz w:val="28"/>
                <w:szCs w:val="28"/>
              </w:rPr>
              <w:t xml:space="preserve"> trọng tâm. Trường loại mặt hàng trọng tâm hiện tại đang hiển thị theo mã, sửa lại hiển thị theo tên</w:t>
            </w:r>
            <w:ins w:id="1167" w:author="Chungpth" w:date="2021-08-19T21:47:00Z">
              <w:r w:rsidR="007E55FE">
                <w:rPr>
                  <w:sz w:val="28"/>
                  <w:szCs w:val="28"/>
                </w:rPr>
                <w:t>.</w:t>
              </w:r>
            </w:ins>
            <w:del w:id="1168" w:author="Chungpth" w:date="2021-08-19T21:47:00Z">
              <w:r w:rsidR="00CB1C7F" w:rsidRPr="003D1C86" w:rsidDel="007E55FE">
                <w:rPr>
                  <w:sz w:val="28"/>
                  <w:szCs w:val="28"/>
                </w:rPr>
                <w:delText>.</w:delText>
              </w:r>
            </w:del>
          </w:p>
          <w:p w14:paraId="164432EC" w14:textId="77777777" w:rsidR="00CB1C7F" w:rsidRPr="003D1C86" w:rsidDel="007E55FE" w:rsidRDefault="00CB1C7F">
            <w:pPr>
              <w:pStyle w:val="Sothutu-1so"/>
              <w:numPr>
                <w:ilvl w:val="0"/>
                <w:numId w:val="0"/>
              </w:numPr>
              <w:rPr>
                <w:del w:id="1169" w:author="Chungpth" w:date="2021-08-19T21:47:00Z"/>
                <w:sz w:val="28"/>
                <w:szCs w:val="28"/>
              </w:rPr>
            </w:pPr>
          </w:p>
          <w:p w14:paraId="2BC1B05C" w14:textId="6D6649EF" w:rsidR="00CB1C7F" w:rsidRPr="003D1C86" w:rsidRDefault="00CB1C7F">
            <w:pPr>
              <w:pStyle w:val="Sothutu-1so"/>
              <w:numPr>
                <w:ilvl w:val="0"/>
                <w:numId w:val="0"/>
              </w:numPr>
              <w:rPr>
                <w:sz w:val="28"/>
                <w:szCs w:val="28"/>
              </w:rPr>
              <w:pPrChange w:id="1170" w:author="Chungpth" w:date="2021-08-19T21:45:00Z">
                <w:pPr>
                  <w:pStyle w:val="Sothutu-1so"/>
                  <w:numPr>
                    <w:numId w:val="0"/>
                  </w:numPr>
                  <w:tabs>
                    <w:tab w:val="clear" w:pos="360"/>
                  </w:tabs>
                  <w:ind w:left="612" w:firstLine="0"/>
                </w:pPr>
              </w:pPrChange>
            </w:pPr>
          </w:p>
        </w:tc>
        <w:tc>
          <w:tcPr>
            <w:tcW w:w="1392" w:type="dxa"/>
          </w:tcPr>
          <w:p w14:paraId="40977511" w14:textId="5325300F" w:rsidR="00CB1C7F" w:rsidRPr="003D1C86" w:rsidRDefault="00CB1C7F" w:rsidP="00CB1C7F">
            <w:pPr>
              <w:ind w:left="0"/>
              <w:jc w:val="both"/>
              <w:rPr>
                <w:sz w:val="28"/>
                <w:szCs w:val="28"/>
              </w:rPr>
            </w:pPr>
            <w:r w:rsidRPr="003D1C86">
              <w:rPr>
                <w:sz w:val="28"/>
                <w:szCs w:val="28"/>
              </w:rPr>
              <w:t>R</w:t>
            </w:r>
          </w:p>
        </w:tc>
      </w:tr>
    </w:tbl>
    <w:p w14:paraId="50056217" w14:textId="7613039E" w:rsidR="00CB1C7F" w:rsidRPr="003D1C86" w:rsidDel="004B71E1" w:rsidRDefault="00CB1C7F" w:rsidP="00252FC9">
      <w:pPr>
        <w:rPr>
          <w:del w:id="1171" w:author="Chungpth" w:date="2021-08-17T17:03:00Z"/>
          <w:sz w:val="28"/>
          <w:szCs w:val="28"/>
        </w:rPr>
      </w:pPr>
    </w:p>
    <w:p w14:paraId="7990EB10" w14:textId="527EAA4D" w:rsidR="00CB1C7F" w:rsidRPr="003D1C86" w:rsidDel="004B71E1" w:rsidRDefault="00CB1C7F" w:rsidP="00252FC9">
      <w:pPr>
        <w:rPr>
          <w:del w:id="1172" w:author="Chungpth" w:date="2021-08-17T17:03:00Z"/>
          <w:sz w:val="28"/>
          <w:szCs w:val="28"/>
        </w:rPr>
      </w:pPr>
    </w:p>
    <w:p w14:paraId="4796B56E" w14:textId="60582702" w:rsidR="00CB1C7F" w:rsidRPr="003D1C86" w:rsidDel="004B71E1" w:rsidRDefault="00CB1C7F" w:rsidP="00252FC9">
      <w:pPr>
        <w:rPr>
          <w:del w:id="1173" w:author="Chungpth" w:date="2021-08-17T17:03:00Z"/>
          <w:sz w:val="28"/>
          <w:szCs w:val="28"/>
        </w:rPr>
      </w:pPr>
    </w:p>
    <w:p w14:paraId="7BBB1719" w14:textId="30DD6C2B" w:rsidR="00CB1C7F" w:rsidRPr="003D1C86" w:rsidDel="004B71E1" w:rsidRDefault="00CB1C7F" w:rsidP="00252FC9">
      <w:pPr>
        <w:rPr>
          <w:del w:id="1174" w:author="Chungpth" w:date="2021-08-17T17:03:00Z"/>
          <w:sz w:val="28"/>
          <w:szCs w:val="28"/>
        </w:rPr>
      </w:pPr>
    </w:p>
    <w:p w14:paraId="537207A0" w14:textId="398B6B70" w:rsidR="00CB1C7F" w:rsidRPr="003D1C86" w:rsidDel="004B71E1" w:rsidRDefault="00CB1C7F" w:rsidP="00252FC9">
      <w:pPr>
        <w:rPr>
          <w:del w:id="1175" w:author="Chungpth" w:date="2021-08-17T17:03:00Z"/>
          <w:sz w:val="28"/>
          <w:szCs w:val="28"/>
        </w:rPr>
      </w:pPr>
    </w:p>
    <w:p w14:paraId="589B748B" w14:textId="34A57BE8" w:rsidR="00CB1C7F" w:rsidRPr="003D1C86" w:rsidDel="004B71E1" w:rsidRDefault="00CB1C7F" w:rsidP="00252FC9">
      <w:pPr>
        <w:rPr>
          <w:del w:id="1176" w:author="Chungpth" w:date="2021-08-17T17:03:00Z"/>
          <w:sz w:val="28"/>
          <w:szCs w:val="28"/>
        </w:rPr>
      </w:pPr>
    </w:p>
    <w:p w14:paraId="5ED2D628" w14:textId="5ECB0FD9" w:rsidR="00CB1C7F" w:rsidRPr="003D1C86" w:rsidDel="004B71E1" w:rsidRDefault="00CB1C7F" w:rsidP="00252FC9">
      <w:pPr>
        <w:rPr>
          <w:del w:id="1177" w:author="Chungpth" w:date="2021-08-17T17:03:00Z"/>
          <w:sz w:val="28"/>
          <w:szCs w:val="28"/>
        </w:rPr>
      </w:pPr>
    </w:p>
    <w:p w14:paraId="596E9851" w14:textId="2F2BE5C1" w:rsidR="00CB1C7F" w:rsidRPr="003D1C86" w:rsidDel="004B71E1" w:rsidRDefault="00CB1C7F" w:rsidP="00252FC9">
      <w:pPr>
        <w:rPr>
          <w:del w:id="1178" w:author="Chungpth" w:date="2021-08-17T17:03:00Z"/>
          <w:sz w:val="28"/>
          <w:szCs w:val="28"/>
        </w:rPr>
      </w:pPr>
    </w:p>
    <w:p w14:paraId="02D648D3" w14:textId="4219E27F" w:rsidR="00CB1C7F" w:rsidRPr="003D1C86" w:rsidDel="004B71E1" w:rsidRDefault="00CB1C7F" w:rsidP="00252FC9">
      <w:pPr>
        <w:rPr>
          <w:del w:id="1179" w:author="Chungpth" w:date="2021-08-17T17:03:00Z"/>
          <w:sz w:val="28"/>
          <w:szCs w:val="28"/>
        </w:rPr>
      </w:pPr>
    </w:p>
    <w:p w14:paraId="71B4819E" w14:textId="4B8F536A" w:rsidR="00CB1C7F" w:rsidRPr="003D1C86" w:rsidDel="004B71E1" w:rsidRDefault="00CB1C7F" w:rsidP="00252FC9">
      <w:pPr>
        <w:rPr>
          <w:del w:id="1180" w:author="Chungpth" w:date="2021-08-17T17:03:00Z"/>
          <w:sz w:val="28"/>
          <w:szCs w:val="28"/>
        </w:rPr>
      </w:pPr>
    </w:p>
    <w:p w14:paraId="34DD88BB" w14:textId="547FE512" w:rsidR="00CB1C7F" w:rsidRPr="003D1C86" w:rsidDel="004B71E1" w:rsidRDefault="00CB1C7F" w:rsidP="00252FC9">
      <w:pPr>
        <w:rPr>
          <w:del w:id="1181" w:author="Chungpth" w:date="2021-08-17T17:03:00Z"/>
          <w:sz w:val="28"/>
          <w:szCs w:val="28"/>
        </w:rPr>
      </w:pPr>
    </w:p>
    <w:p w14:paraId="362AB941" w14:textId="146F46F4" w:rsidR="00E753B2" w:rsidRPr="003D1C86" w:rsidRDefault="00E753B2" w:rsidP="00F17FBD">
      <w:pPr>
        <w:pStyle w:val="Heading2"/>
        <w:numPr>
          <w:ilvl w:val="0"/>
          <w:numId w:val="0"/>
        </w:numPr>
        <w:ind w:left="576"/>
      </w:pPr>
      <w:r w:rsidRPr="003D1C86">
        <w:t xml:space="preserve"> </w:t>
      </w:r>
      <w:bookmarkStart w:id="1182" w:name="_Toc77785455"/>
      <w:r w:rsidR="00040AF6" w:rsidRPr="003D1C86">
        <w:t xml:space="preserve">3.13 </w:t>
      </w:r>
      <w:r w:rsidRPr="003D1C86">
        <w:t>Quản lý đơn mua hàng</w:t>
      </w:r>
      <w:bookmarkEnd w:id="1182"/>
      <w:r w:rsidRPr="003D1C86">
        <w:t xml:space="preserve">  </w:t>
      </w:r>
    </w:p>
    <w:p w14:paraId="2011D0E0" w14:textId="77777777" w:rsidR="00E753B2" w:rsidRPr="003D1C86" w:rsidRDefault="00E753B2" w:rsidP="00F567FB">
      <w:pPr>
        <w:rPr>
          <w:sz w:val="28"/>
          <w:szCs w:val="28"/>
        </w:rPr>
      </w:pPr>
      <w:bookmarkStart w:id="1183" w:name="_Toc77785456"/>
      <w:r w:rsidRPr="003D1C86">
        <w:rPr>
          <w:sz w:val="28"/>
          <w:szCs w:val="28"/>
        </w:rPr>
        <w:t>Yêu cầu bổ sung:</w:t>
      </w:r>
      <w:bookmarkEnd w:id="1183"/>
    </w:p>
    <w:p w14:paraId="7BB11046" w14:textId="32DAF696" w:rsidR="00E753B2" w:rsidRPr="003D1C86" w:rsidRDefault="00E753B2" w:rsidP="00E753B2">
      <w:pPr>
        <w:pStyle w:val="NormalIndent"/>
        <w:rPr>
          <w:sz w:val="28"/>
          <w:szCs w:val="28"/>
        </w:rPr>
      </w:pPr>
      <w:r w:rsidRPr="003D1C86">
        <w:rPr>
          <w:sz w:val="28"/>
          <w:szCs w:val="28"/>
        </w:rPr>
        <w:t>'- Cho phép chọn nhiều loại đơn hàng cùng lúc</w:t>
      </w:r>
    </w:p>
    <w:p w14:paraId="49BA88B0" w14:textId="52CA3834" w:rsidR="00E753B2" w:rsidRPr="003D1C86" w:rsidRDefault="00E753B2" w:rsidP="00E753B2">
      <w:pPr>
        <w:pStyle w:val="NormalIndent"/>
        <w:rPr>
          <w:sz w:val="28"/>
          <w:szCs w:val="28"/>
        </w:rPr>
      </w:pPr>
      <w:r w:rsidRPr="003D1C86">
        <w:rPr>
          <w:sz w:val="28"/>
          <w:szCs w:val="28"/>
        </w:rPr>
        <w:t>- File excel xuất thêm cột quy đổi gói</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E753B2" w:rsidRPr="003D1C86" w14:paraId="1FD8295E" w14:textId="77777777" w:rsidTr="00331005">
        <w:trPr>
          <w:trHeight w:val="284"/>
          <w:jc w:val="center"/>
        </w:trPr>
        <w:tc>
          <w:tcPr>
            <w:tcW w:w="1590" w:type="pct"/>
            <w:tcBorders>
              <w:top w:val="single" w:sz="18" w:space="0" w:color="808080"/>
              <w:left w:val="single" w:sz="18" w:space="0" w:color="808080"/>
            </w:tcBorders>
            <w:shd w:val="clear" w:color="auto" w:fill="F3F3F3"/>
            <w:vAlign w:val="center"/>
          </w:tcPr>
          <w:p w14:paraId="141A9963" w14:textId="77777777" w:rsidR="00E753B2" w:rsidRPr="003D1C86" w:rsidRDefault="00E753B2" w:rsidP="0033100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B7B2F73" w14:textId="5509D3DF" w:rsidR="00E753B2" w:rsidRPr="003D1C86" w:rsidRDefault="00E753B2" w:rsidP="00331005">
            <w:pPr>
              <w:pStyle w:val="BodyText"/>
              <w:ind w:left="0"/>
              <w:rPr>
                <w:color w:val="984806"/>
                <w:sz w:val="28"/>
                <w:szCs w:val="28"/>
                <w:lang w:eastAsia="ar-SA"/>
              </w:rPr>
            </w:pPr>
            <w:r w:rsidRPr="003D1C86">
              <w:rPr>
                <w:color w:val="984806"/>
                <w:sz w:val="28"/>
                <w:szCs w:val="28"/>
                <w:lang w:eastAsia="ar-SA"/>
              </w:rPr>
              <w:t>Quản đơn hàng PO</w:t>
            </w:r>
          </w:p>
        </w:tc>
      </w:tr>
      <w:tr w:rsidR="00E753B2" w:rsidRPr="003D1C86" w14:paraId="36D10599" w14:textId="77777777" w:rsidTr="00331005">
        <w:trPr>
          <w:trHeight w:val="284"/>
          <w:jc w:val="center"/>
        </w:trPr>
        <w:tc>
          <w:tcPr>
            <w:tcW w:w="1590" w:type="pct"/>
            <w:tcBorders>
              <w:left w:val="single" w:sz="18" w:space="0" w:color="808080"/>
            </w:tcBorders>
            <w:shd w:val="clear" w:color="auto" w:fill="F3F3F3"/>
            <w:vAlign w:val="center"/>
          </w:tcPr>
          <w:p w14:paraId="42B7C5C7" w14:textId="77777777" w:rsidR="00E753B2" w:rsidRPr="003D1C86" w:rsidRDefault="00E753B2" w:rsidP="00331005">
            <w:pPr>
              <w:ind w:left="142"/>
              <w:rPr>
                <w:b/>
                <w:sz w:val="28"/>
                <w:szCs w:val="28"/>
              </w:rPr>
            </w:pPr>
            <w:r w:rsidRPr="003D1C86">
              <w:rPr>
                <w:b/>
                <w:sz w:val="28"/>
                <w:szCs w:val="28"/>
              </w:rPr>
              <w:t>Mô tả</w:t>
            </w:r>
          </w:p>
        </w:tc>
        <w:tc>
          <w:tcPr>
            <w:tcW w:w="3410" w:type="pct"/>
            <w:tcBorders>
              <w:right w:val="single" w:sz="18" w:space="0" w:color="808080"/>
            </w:tcBorders>
            <w:vAlign w:val="center"/>
          </w:tcPr>
          <w:p w14:paraId="1F2B39D6" w14:textId="2FC52D30" w:rsidR="00E753B2" w:rsidRPr="003D1C86" w:rsidRDefault="00E753B2" w:rsidP="00331005">
            <w:pPr>
              <w:pStyle w:val="BodyText"/>
              <w:ind w:left="0"/>
              <w:rPr>
                <w:color w:val="984806"/>
                <w:sz w:val="28"/>
                <w:szCs w:val="28"/>
                <w:lang w:eastAsia="ar-SA"/>
              </w:rPr>
            </w:pPr>
            <w:r w:rsidRPr="003D1C86">
              <w:rPr>
                <w:color w:val="984806"/>
                <w:sz w:val="28"/>
                <w:szCs w:val="28"/>
                <w:lang w:eastAsia="ar-SA"/>
              </w:rPr>
              <w:t>Màn hình quản lý đơn hàng PO:</w:t>
            </w:r>
          </w:p>
          <w:p w14:paraId="585698B6" w14:textId="77777777" w:rsidR="00E753B2" w:rsidRPr="003D1C86" w:rsidRDefault="00E753B2" w:rsidP="00331005">
            <w:pPr>
              <w:pStyle w:val="BodyText"/>
              <w:ind w:left="0"/>
              <w:rPr>
                <w:color w:val="984806"/>
                <w:sz w:val="28"/>
                <w:szCs w:val="28"/>
                <w:lang w:eastAsia="ar-SA"/>
              </w:rPr>
            </w:pPr>
            <w:r w:rsidRPr="003D1C86">
              <w:rPr>
                <w:color w:val="984806"/>
                <w:sz w:val="28"/>
                <w:szCs w:val="28"/>
                <w:lang w:eastAsia="ar-SA"/>
              </w:rPr>
              <w:t xml:space="preserve">Cập nhật: </w:t>
            </w:r>
          </w:p>
          <w:p w14:paraId="6175E002" w14:textId="545FACB3" w:rsidR="00E753B2" w:rsidRPr="003D1C86" w:rsidRDefault="00E753B2" w:rsidP="008633E7">
            <w:pPr>
              <w:pStyle w:val="BodyText"/>
              <w:numPr>
                <w:ilvl w:val="0"/>
                <w:numId w:val="10"/>
              </w:numPr>
              <w:rPr>
                <w:color w:val="984806"/>
                <w:sz w:val="28"/>
                <w:szCs w:val="28"/>
                <w:lang w:eastAsia="ar-SA"/>
              </w:rPr>
            </w:pPr>
            <w:commentRangeStart w:id="1184"/>
            <w:commentRangeStart w:id="1185"/>
            <w:r w:rsidRPr="003D1C86">
              <w:rPr>
                <w:color w:val="984806"/>
                <w:sz w:val="28"/>
                <w:szCs w:val="28"/>
                <w:lang w:eastAsia="ar-SA"/>
              </w:rPr>
              <w:t xml:space="preserve">Cho phép </w:t>
            </w:r>
            <w:del w:id="1186" w:author="Chungpth" w:date="2021-08-19T21:47:00Z">
              <w:r w:rsidRPr="003D1C86" w:rsidDel="007E55FE">
                <w:rPr>
                  <w:color w:val="984806"/>
                  <w:sz w:val="28"/>
                  <w:szCs w:val="28"/>
                  <w:lang w:eastAsia="ar-SA"/>
                </w:rPr>
                <w:delText>tìm kiếm nhiều loại đơn hàng khi tìm kiếm</w:delText>
              </w:r>
              <w:commentRangeEnd w:id="1184"/>
              <w:r w:rsidR="00BA63B8" w:rsidDel="007E55FE">
                <w:rPr>
                  <w:rStyle w:val="CommentReference"/>
                </w:rPr>
                <w:commentReference w:id="1184"/>
              </w:r>
            </w:del>
            <w:commentRangeEnd w:id="1185"/>
            <w:r w:rsidR="007E55FE">
              <w:rPr>
                <w:rStyle w:val="CommentReference"/>
              </w:rPr>
              <w:commentReference w:id="1185"/>
            </w:r>
            <w:ins w:id="1187" w:author="Chungpth" w:date="2021-08-19T21:47:00Z">
              <w:r w:rsidR="007E55FE">
                <w:rPr>
                  <w:color w:val="984806"/>
                  <w:sz w:val="28"/>
                  <w:szCs w:val="28"/>
                  <w:lang w:eastAsia="ar-SA"/>
                </w:rPr>
                <w:t>chọn 1 hoặc nhiều loại đơn</w:t>
              </w:r>
            </w:ins>
          </w:p>
          <w:p w14:paraId="0128B068" w14:textId="77777777" w:rsidR="00E753B2" w:rsidRPr="003D1C86" w:rsidRDefault="00E753B2" w:rsidP="008633E7">
            <w:pPr>
              <w:pStyle w:val="BodyText"/>
              <w:numPr>
                <w:ilvl w:val="0"/>
                <w:numId w:val="10"/>
              </w:numPr>
              <w:rPr>
                <w:color w:val="984806"/>
                <w:sz w:val="28"/>
                <w:szCs w:val="28"/>
                <w:lang w:eastAsia="ar-SA"/>
              </w:rPr>
            </w:pPr>
            <w:r w:rsidRPr="003D1C86">
              <w:rPr>
                <w:color w:val="984806"/>
                <w:sz w:val="28"/>
                <w:szCs w:val="28"/>
                <w:lang w:eastAsia="ar-SA"/>
              </w:rPr>
              <w:t>File excel xuất thêm cột quy đổi gói</w:t>
            </w:r>
          </w:p>
          <w:p w14:paraId="450D76D9" w14:textId="77777777" w:rsidR="00166AD4" w:rsidRPr="003D1C86" w:rsidRDefault="00166AD4" w:rsidP="008633E7">
            <w:pPr>
              <w:pStyle w:val="BodyText"/>
              <w:numPr>
                <w:ilvl w:val="0"/>
                <w:numId w:val="10"/>
              </w:numPr>
              <w:rPr>
                <w:color w:val="984806"/>
                <w:sz w:val="28"/>
                <w:szCs w:val="28"/>
                <w:lang w:eastAsia="ar-SA"/>
              </w:rPr>
            </w:pPr>
            <w:r w:rsidRPr="003D1C86">
              <w:rPr>
                <w:color w:val="984806"/>
                <w:sz w:val="28"/>
                <w:szCs w:val="28"/>
                <w:lang w:eastAsia="ar-SA"/>
              </w:rPr>
              <w:t>Chi tiết đơn hàng bổ sung 2 trường</w:t>
            </w:r>
          </w:p>
          <w:p w14:paraId="781772CC" w14:textId="77777777" w:rsidR="00166AD4" w:rsidRPr="003D1C86" w:rsidRDefault="00166AD4" w:rsidP="00166AD4">
            <w:pPr>
              <w:pStyle w:val="BodyText"/>
              <w:ind w:left="720"/>
              <w:rPr>
                <w:color w:val="984806"/>
                <w:sz w:val="28"/>
                <w:szCs w:val="28"/>
                <w:lang w:eastAsia="ar-SA"/>
              </w:rPr>
            </w:pPr>
            <w:r w:rsidRPr="003D1C86">
              <w:rPr>
                <w:color w:val="984806"/>
                <w:sz w:val="28"/>
                <w:szCs w:val="28"/>
                <w:lang w:eastAsia="ar-SA"/>
              </w:rPr>
              <w:t>+ Thời gian gửi đơn.</w:t>
            </w:r>
          </w:p>
          <w:p w14:paraId="18924653" w14:textId="69FD99A3" w:rsidR="00166AD4" w:rsidDel="007E55FE" w:rsidRDefault="00166AD4" w:rsidP="007E55FE">
            <w:pPr>
              <w:pStyle w:val="BodyText"/>
              <w:ind w:left="720"/>
              <w:rPr>
                <w:del w:id="1188" w:author="Chungpth" w:date="2021-08-19T21:48:00Z"/>
                <w:color w:val="984806"/>
                <w:sz w:val="28"/>
                <w:szCs w:val="28"/>
                <w:lang w:eastAsia="ar-SA"/>
              </w:rPr>
            </w:pPr>
            <w:r w:rsidRPr="003D1C86">
              <w:rPr>
                <w:color w:val="984806"/>
                <w:sz w:val="28"/>
                <w:szCs w:val="28"/>
                <w:lang w:eastAsia="ar-SA"/>
              </w:rPr>
              <w:t xml:space="preserve">+ </w:t>
            </w:r>
            <w:commentRangeStart w:id="1189"/>
            <w:commentRangeStart w:id="1190"/>
            <w:r w:rsidRPr="003D1C86">
              <w:rPr>
                <w:color w:val="984806"/>
                <w:sz w:val="28"/>
                <w:szCs w:val="28"/>
                <w:lang w:eastAsia="ar-SA"/>
              </w:rPr>
              <w:t xml:space="preserve">Số </w:t>
            </w:r>
            <w:ins w:id="1191" w:author="Chungpth" w:date="2021-08-19T21:48:00Z">
              <w:r w:rsidR="007E55FE">
                <w:rPr>
                  <w:color w:val="984806"/>
                  <w:sz w:val="28"/>
                  <w:szCs w:val="28"/>
                  <w:lang w:eastAsia="ar-SA"/>
                </w:rPr>
                <w:t>đơn ERP</w:t>
              </w:r>
            </w:ins>
            <w:del w:id="1192" w:author="Chungpth" w:date="2021-08-19T21:48:00Z">
              <w:r w:rsidRPr="003D1C86" w:rsidDel="007E55FE">
                <w:rPr>
                  <w:color w:val="984806"/>
                  <w:sz w:val="28"/>
                  <w:szCs w:val="28"/>
                  <w:lang w:eastAsia="ar-SA"/>
                </w:rPr>
                <w:delText>SO</w:delText>
              </w:r>
              <w:commentRangeEnd w:id="1189"/>
              <w:r w:rsidR="00BA63B8" w:rsidDel="007E55FE">
                <w:rPr>
                  <w:rStyle w:val="CommentReference"/>
                </w:rPr>
                <w:commentReference w:id="1189"/>
              </w:r>
            </w:del>
            <w:commentRangeEnd w:id="1190"/>
            <w:r w:rsidR="007E55FE">
              <w:rPr>
                <w:rStyle w:val="CommentReference"/>
              </w:rPr>
              <w:commentReference w:id="1190"/>
            </w:r>
          </w:p>
          <w:p w14:paraId="40FBFBD3" w14:textId="77777777" w:rsidR="007E55FE" w:rsidRPr="003D1C86" w:rsidRDefault="007E55FE">
            <w:pPr>
              <w:pStyle w:val="BodyText"/>
              <w:ind w:left="720"/>
              <w:rPr>
                <w:ins w:id="1193" w:author="Chungpth" w:date="2021-08-19T21:48:00Z"/>
                <w:color w:val="984806"/>
                <w:sz w:val="28"/>
                <w:szCs w:val="28"/>
                <w:lang w:eastAsia="ar-SA"/>
              </w:rPr>
            </w:pPr>
          </w:p>
          <w:p w14:paraId="39D4E138" w14:textId="117C8B8C" w:rsidR="00166AD4" w:rsidRPr="003D1C86" w:rsidRDefault="00166AD4">
            <w:pPr>
              <w:pStyle w:val="BodyText"/>
              <w:ind w:left="720"/>
              <w:rPr>
                <w:color w:val="984806"/>
                <w:sz w:val="28"/>
                <w:szCs w:val="28"/>
                <w:lang w:eastAsia="ar-SA"/>
              </w:rPr>
            </w:pPr>
            <w:r w:rsidRPr="003D1C86">
              <w:rPr>
                <w:color w:val="984806"/>
                <w:sz w:val="28"/>
                <w:szCs w:val="28"/>
                <w:lang w:eastAsia="ar-SA"/>
              </w:rPr>
              <w:t>+ Bỏ trường liên hệ</w:t>
            </w:r>
          </w:p>
        </w:tc>
      </w:tr>
      <w:tr w:rsidR="00E753B2" w:rsidRPr="003D1C86" w14:paraId="32AB67B4" w14:textId="77777777" w:rsidTr="00331005">
        <w:trPr>
          <w:trHeight w:val="395"/>
          <w:jc w:val="center"/>
        </w:trPr>
        <w:tc>
          <w:tcPr>
            <w:tcW w:w="1590" w:type="pct"/>
            <w:tcBorders>
              <w:left w:val="single" w:sz="18" w:space="0" w:color="808080"/>
            </w:tcBorders>
            <w:shd w:val="clear" w:color="auto" w:fill="F3F3F3"/>
            <w:vAlign w:val="center"/>
          </w:tcPr>
          <w:p w14:paraId="0BD099C6" w14:textId="369BF352" w:rsidR="00E753B2" w:rsidRPr="003D1C86" w:rsidRDefault="00E753B2" w:rsidP="0033100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5CA7F694" w14:textId="77777777" w:rsidR="00E753B2" w:rsidRPr="003D1C86" w:rsidRDefault="00E753B2" w:rsidP="00331005">
            <w:pPr>
              <w:ind w:left="0"/>
              <w:rPr>
                <w:sz w:val="28"/>
                <w:szCs w:val="28"/>
              </w:rPr>
            </w:pPr>
            <w:r w:rsidRPr="003D1C86">
              <w:rPr>
                <w:color w:val="984806"/>
                <w:sz w:val="28"/>
                <w:szCs w:val="28"/>
              </w:rPr>
              <w:t>- Người sử dụng HO</w:t>
            </w:r>
          </w:p>
        </w:tc>
      </w:tr>
      <w:tr w:rsidR="00E753B2" w:rsidRPr="003D1C86" w14:paraId="369E0D72" w14:textId="77777777" w:rsidTr="00331005">
        <w:trPr>
          <w:trHeight w:val="920"/>
          <w:jc w:val="center"/>
        </w:trPr>
        <w:tc>
          <w:tcPr>
            <w:tcW w:w="1590" w:type="pct"/>
            <w:tcBorders>
              <w:left w:val="single" w:sz="18" w:space="0" w:color="808080"/>
            </w:tcBorders>
            <w:shd w:val="clear" w:color="auto" w:fill="F3F3F3"/>
            <w:vAlign w:val="center"/>
          </w:tcPr>
          <w:p w14:paraId="74B6395B" w14:textId="77777777" w:rsidR="00E753B2" w:rsidRPr="003D1C86" w:rsidRDefault="00E753B2" w:rsidP="0033100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DC35784" w14:textId="77777777" w:rsidR="00E753B2" w:rsidRPr="003D1C86" w:rsidRDefault="00E753B2" w:rsidP="00331005">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A011562" w14:textId="77777777" w:rsidR="00E753B2" w:rsidRPr="003D1C86" w:rsidRDefault="00E753B2" w:rsidP="00331005">
            <w:pPr>
              <w:pStyle w:val="BodyText"/>
              <w:ind w:left="0"/>
              <w:rPr>
                <w:sz w:val="28"/>
                <w:szCs w:val="28"/>
              </w:rPr>
            </w:pPr>
            <w:r w:rsidRPr="003D1C86">
              <w:rPr>
                <w:color w:val="984806"/>
                <w:sz w:val="28"/>
                <w:szCs w:val="28"/>
                <w:lang w:eastAsia="ar-SA"/>
              </w:rPr>
              <w:t>- Có quyền vào chức năng</w:t>
            </w:r>
          </w:p>
        </w:tc>
      </w:tr>
      <w:tr w:rsidR="00E753B2" w:rsidRPr="003D1C86" w14:paraId="43321956" w14:textId="77777777" w:rsidTr="00331005">
        <w:trPr>
          <w:trHeight w:val="530"/>
          <w:jc w:val="center"/>
        </w:trPr>
        <w:tc>
          <w:tcPr>
            <w:tcW w:w="1590" w:type="pct"/>
            <w:tcBorders>
              <w:left w:val="single" w:sz="18" w:space="0" w:color="808080"/>
              <w:bottom w:val="single" w:sz="8" w:space="0" w:color="808080"/>
            </w:tcBorders>
            <w:shd w:val="clear" w:color="auto" w:fill="F3F3F3"/>
            <w:vAlign w:val="center"/>
          </w:tcPr>
          <w:p w14:paraId="687694C5" w14:textId="77777777" w:rsidR="00E753B2" w:rsidRPr="003D1C86" w:rsidRDefault="00E753B2" w:rsidP="0033100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83638E9" w14:textId="77777777" w:rsidR="00E753B2" w:rsidRPr="003D1C86" w:rsidRDefault="00E753B2" w:rsidP="00331005">
            <w:pPr>
              <w:pStyle w:val="BodyText"/>
              <w:ind w:left="0"/>
              <w:rPr>
                <w:sz w:val="28"/>
                <w:szCs w:val="28"/>
                <w:lang w:eastAsia="ar-SA"/>
              </w:rPr>
            </w:pPr>
            <w:r w:rsidRPr="003D1C86">
              <w:rPr>
                <w:color w:val="984806"/>
                <w:sz w:val="28"/>
                <w:szCs w:val="28"/>
                <w:lang w:eastAsia="ar-SA"/>
              </w:rPr>
              <w:t>- N/A</w:t>
            </w:r>
          </w:p>
        </w:tc>
      </w:tr>
      <w:tr w:rsidR="00E753B2" w:rsidRPr="003D1C86" w14:paraId="0C178196" w14:textId="77777777" w:rsidTr="00331005">
        <w:trPr>
          <w:trHeight w:val="284"/>
          <w:jc w:val="center"/>
        </w:trPr>
        <w:tc>
          <w:tcPr>
            <w:tcW w:w="1590" w:type="pct"/>
            <w:tcBorders>
              <w:left w:val="single" w:sz="18" w:space="0" w:color="808080"/>
              <w:bottom w:val="single" w:sz="4" w:space="0" w:color="808080"/>
            </w:tcBorders>
            <w:shd w:val="clear" w:color="auto" w:fill="F3F3F3"/>
            <w:vAlign w:val="center"/>
          </w:tcPr>
          <w:p w14:paraId="7402D826" w14:textId="77777777" w:rsidR="00E753B2" w:rsidRPr="003D1C86" w:rsidRDefault="00E753B2" w:rsidP="0033100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2C2B16D4" w14:textId="77777777" w:rsidR="00E753B2" w:rsidRPr="003D1C86" w:rsidRDefault="00E753B2" w:rsidP="00331005">
            <w:pPr>
              <w:pStyle w:val="BodyText"/>
              <w:ind w:left="0"/>
              <w:rPr>
                <w:sz w:val="28"/>
                <w:szCs w:val="28"/>
                <w:lang w:eastAsia="ar-SA"/>
              </w:rPr>
            </w:pPr>
            <w:r w:rsidRPr="003D1C86">
              <w:rPr>
                <w:sz w:val="28"/>
                <w:szCs w:val="28"/>
                <w:lang w:eastAsia="ar-SA"/>
              </w:rPr>
              <w:t>-N/A</w:t>
            </w:r>
          </w:p>
        </w:tc>
      </w:tr>
      <w:tr w:rsidR="00E753B2" w:rsidRPr="003D1C86" w14:paraId="612D5A25" w14:textId="77777777" w:rsidTr="00331005">
        <w:trPr>
          <w:trHeight w:val="284"/>
          <w:jc w:val="center"/>
        </w:trPr>
        <w:tc>
          <w:tcPr>
            <w:tcW w:w="1590" w:type="pct"/>
            <w:tcBorders>
              <w:left w:val="single" w:sz="18" w:space="0" w:color="808080"/>
              <w:bottom w:val="single" w:sz="18" w:space="0" w:color="808080"/>
            </w:tcBorders>
            <w:shd w:val="clear" w:color="auto" w:fill="F3F3F3"/>
            <w:vAlign w:val="center"/>
          </w:tcPr>
          <w:p w14:paraId="7CD2FE4D" w14:textId="77777777" w:rsidR="00E753B2" w:rsidRPr="003D1C86" w:rsidRDefault="00E753B2" w:rsidP="00331005">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4572D39F" w14:textId="77777777" w:rsidR="00E753B2" w:rsidRPr="003D1C86" w:rsidRDefault="00E753B2" w:rsidP="00331005">
            <w:pPr>
              <w:pStyle w:val="BodyText"/>
              <w:ind w:left="0"/>
              <w:rPr>
                <w:sz w:val="28"/>
                <w:szCs w:val="28"/>
              </w:rPr>
            </w:pPr>
            <w:r w:rsidRPr="003D1C86">
              <w:rPr>
                <w:sz w:val="28"/>
                <w:szCs w:val="28"/>
                <w:lang w:eastAsia="ar-SA"/>
              </w:rPr>
              <w:t>-N/A</w:t>
            </w:r>
          </w:p>
        </w:tc>
      </w:tr>
    </w:tbl>
    <w:p w14:paraId="23E8200D" w14:textId="77C01F27" w:rsidR="00E753B2" w:rsidRPr="003D1C86" w:rsidRDefault="00F567FB" w:rsidP="00F567FB">
      <w:pPr>
        <w:pStyle w:val="Heading3"/>
        <w:numPr>
          <w:ilvl w:val="0"/>
          <w:numId w:val="0"/>
        </w:numPr>
        <w:ind w:left="720"/>
        <w:rPr>
          <w:rFonts w:ascii="Times New Roman" w:hAnsi="Times New Roman"/>
          <w:sz w:val="28"/>
          <w:szCs w:val="28"/>
          <w:lang w:eastAsia="ar-SA"/>
        </w:rPr>
      </w:pPr>
      <w:bookmarkStart w:id="1194" w:name="_Toc77785457"/>
      <w:r w:rsidRPr="003D1C86">
        <w:rPr>
          <w:rFonts w:ascii="Times New Roman" w:hAnsi="Times New Roman"/>
          <w:sz w:val="28"/>
          <w:szCs w:val="28"/>
          <w:lang w:eastAsia="ar-SA"/>
        </w:rPr>
        <w:lastRenderedPageBreak/>
        <w:t xml:space="preserve">3.13.1 </w:t>
      </w:r>
      <w:r w:rsidR="00E753B2" w:rsidRPr="003D1C86">
        <w:rPr>
          <w:rFonts w:ascii="Times New Roman" w:hAnsi="Times New Roman"/>
          <w:sz w:val="28"/>
          <w:szCs w:val="28"/>
          <w:lang w:eastAsia="ar-SA"/>
        </w:rPr>
        <w:t>Màn hình chức năng</w:t>
      </w:r>
      <w:bookmarkEnd w:id="1194"/>
    </w:p>
    <w:p w14:paraId="1B2247B3" w14:textId="77777777" w:rsidR="00E753B2" w:rsidRPr="003D1C86" w:rsidRDefault="00E753B2" w:rsidP="00E753B2">
      <w:pPr>
        <w:rPr>
          <w:sz w:val="28"/>
          <w:szCs w:val="28"/>
        </w:rPr>
      </w:pPr>
      <w:r w:rsidRPr="003D1C86">
        <w:rPr>
          <w:sz w:val="28"/>
          <w:szCs w:val="28"/>
        </w:rPr>
        <w:br/>
      </w:r>
    </w:p>
    <w:p w14:paraId="0D25619E" w14:textId="0E9804E6" w:rsidR="00E753B2" w:rsidRPr="003D1C86" w:rsidRDefault="00E753B2" w:rsidP="00E753B2">
      <w:pPr>
        <w:rPr>
          <w:sz w:val="28"/>
          <w:szCs w:val="28"/>
        </w:rPr>
      </w:pPr>
      <w:r w:rsidRPr="006C48E9">
        <w:rPr>
          <w:noProof/>
          <w:snapToGrid/>
          <w:sz w:val="28"/>
          <w:szCs w:val="28"/>
        </w:rPr>
        <w:drawing>
          <wp:inline distT="0" distB="0" distL="0" distR="0" wp14:anchorId="7900AFF6" wp14:editId="28D07DC6">
            <wp:extent cx="5943600" cy="1570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70990"/>
                    </a:xfrm>
                    <a:prstGeom prst="rect">
                      <a:avLst/>
                    </a:prstGeom>
                  </pic:spPr>
                </pic:pic>
              </a:graphicData>
            </a:graphic>
          </wp:inline>
        </w:drawing>
      </w:r>
    </w:p>
    <w:p w14:paraId="4BB4CFD9" w14:textId="159034E3" w:rsidR="0086358E" w:rsidRPr="003D1C86" w:rsidRDefault="0086358E" w:rsidP="00E753B2">
      <w:pPr>
        <w:rPr>
          <w:sz w:val="28"/>
          <w:szCs w:val="28"/>
        </w:rPr>
      </w:pPr>
      <w:r w:rsidRPr="003D1C86">
        <w:rPr>
          <w:sz w:val="28"/>
          <w:szCs w:val="28"/>
        </w:rPr>
        <w:tab/>
      </w:r>
      <w:r w:rsidRPr="003D1C86">
        <w:rPr>
          <w:sz w:val="28"/>
          <w:szCs w:val="28"/>
        </w:rPr>
        <w:tab/>
      </w:r>
      <w:r w:rsidRPr="003D1C86">
        <w:rPr>
          <w:sz w:val="28"/>
          <w:szCs w:val="28"/>
        </w:rPr>
        <w:tab/>
      </w:r>
      <w:r w:rsidRPr="003D1C86">
        <w:rPr>
          <w:sz w:val="28"/>
          <w:szCs w:val="28"/>
        </w:rPr>
        <w:tab/>
      </w:r>
      <w:r w:rsidRPr="003D1C86">
        <w:rPr>
          <w:sz w:val="28"/>
          <w:szCs w:val="28"/>
        </w:rPr>
        <w:tab/>
      </w:r>
    </w:p>
    <w:p w14:paraId="6E1E97BA" w14:textId="67A3409E" w:rsidR="00E753B2" w:rsidRPr="003D1C86" w:rsidRDefault="00E753B2" w:rsidP="00E753B2">
      <w:pPr>
        <w:rPr>
          <w:sz w:val="28"/>
          <w:szCs w:val="28"/>
        </w:rPr>
      </w:pPr>
      <w:r w:rsidRPr="006C48E9">
        <w:rPr>
          <w:noProof/>
          <w:snapToGrid/>
          <w:sz w:val="28"/>
          <w:szCs w:val="28"/>
        </w:rPr>
        <w:drawing>
          <wp:inline distT="0" distB="0" distL="0" distR="0" wp14:anchorId="7CF2EC06" wp14:editId="3395FE91">
            <wp:extent cx="5943600" cy="15271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27175"/>
                    </a:xfrm>
                    <a:prstGeom prst="rect">
                      <a:avLst/>
                    </a:prstGeom>
                  </pic:spPr>
                </pic:pic>
              </a:graphicData>
            </a:graphic>
          </wp:inline>
        </w:drawing>
      </w:r>
    </w:p>
    <w:p w14:paraId="26AFB6A7" w14:textId="4D80F94C" w:rsidR="00E753B2" w:rsidRPr="003D1C86" w:rsidRDefault="00F567FB" w:rsidP="00F567FB">
      <w:pPr>
        <w:pStyle w:val="Heading3"/>
        <w:numPr>
          <w:ilvl w:val="0"/>
          <w:numId w:val="0"/>
        </w:numPr>
        <w:ind w:left="720"/>
        <w:rPr>
          <w:rFonts w:ascii="Times New Roman" w:hAnsi="Times New Roman"/>
          <w:sz w:val="28"/>
          <w:szCs w:val="28"/>
          <w:lang w:eastAsia="ar-SA"/>
        </w:rPr>
      </w:pPr>
      <w:bookmarkStart w:id="1195" w:name="_Toc77785458"/>
      <w:r w:rsidRPr="003D1C86">
        <w:rPr>
          <w:rFonts w:ascii="Times New Roman" w:hAnsi="Times New Roman"/>
          <w:sz w:val="28"/>
          <w:szCs w:val="28"/>
          <w:lang w:eastAsia="ar-SA"/>
        </w:rPr>
        <w:t xml:space="preserve">3.13.2 </w:t>
      </w:r>
      <w:r w:rsidR="00E753B2" w:rsidRPr="003D1C86">
        <w:rPr>
          <w:rFonts w:ascii="Times New Roman" w:hAnsi="Times New Roman"/>
          <w:sz w:val="28"/>
          <w:szCs w:val="28"/>
          <w:lang w:eastAsia="ar-SA"/>
        </w:rPr>
        <w:t>Mô tả luồng cập nhật</w:t>
      </w:r>
      <w:bookmarkEnd w:id="1195"/>
    </w:p>
    <w:p w14:paraId="3DFEF6B7" w14:textId="77777777" w:rsidR="00E753B2" w:rsidRPr="003D1C86" w:rsidRDefault="00E753B2" w:rsidP="00E753B2">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E753B2" w:rsidRPr="003D1C86" w14:paraId="65D3C653" w14:textId="77777777" w:rsidTr="00331005">
        <w:trPr>
          <w:trHeight w:val="530"/>
        </w:trPr>
        <w:tc>
          <w:tcPr>
            <w:tcW w:w="2497" w:type="dxa"/>
            <w:shd w:val="pct5" w:color="auto" w:fill="auto"/>
          </w:tcPr>
          <w:p w14:paraId="794BA058" w14:textId="77777777" w:rsidR="00E753B2" w:rsidRPr="003D1C86" w:rsidRDefault="00E753B2" w:rsidP="00331005">
            <w:pPr>
              <w:ind w:left="0"/>
              <w:jc w:val="center"/>
              <w:rPr>
                <w:b/>
                <w:sz w:val="28"/>
                <w:szCs w:val="28"/>
              </w:rPr>
            </w:pPr>
            <w:r w:rsidRPr="003D1C86">
              <w:rPr>
                <w:b/>
                <w:sz w:val="28"/>
                <w:szCs w:val="28"/>
              </w:rPr>
              <w:t>Hành động của tác nhân</w:t>
            </w:r>
          </w:p>
        </w:tc>
        <w:tc>
          <w:tcPr>
            <w:tcW w:w="6570" w:type="dxa"/>
            <w:shd w:val="pct5" w:color="auto" w:fill="auto"/>
          </w:tcPr>
          <w:p w14:paraId="65535650" w14:textId="77777777" w:rsidR="00E753B2" w:rsidRPr="003D1C86" w:rsidRDefault="00E753B2" w:rsidP="00331005">
            <w:pPr>
              <w:ind w:left="0"/>
              <w:jc w:val="center"/>
              <w:rPr>
                <w:b/>
                <w:sz w:val="28"/>
                <w:szCs w:val="28"/>
              </w:rPr>
            </w:pPr>
            <w:r w:rsidRPr="003D1C86">
              <w:rPr>
                <w:b/>
                <w:sz w:val="28"/>
                <w:szCs w:val="28"/>
              </w:rPr>
              <w:t>Phản ứng của hệ thống</w:t>
            </w:r>
          </w:p>
        </w:tc>
        <w:tc>
          <w:tcPr>
            <w:tcW w:w="1392" w:type="dxa"/>
            <w:shd w:val="pct5" w:color="auto" w:fill="auto"/>
          </w:tcPr>
          <w:p w14:paraId="49232F20" w14:textId="77777777" w:rsidR="00E753B2" w:rsidRPr="003D1C86" w:rsidRDefault="00E753B2" w:rsidP="00331005">
            <w:pPr>
              <w:ind w:left="0"/>
              <w:jc w:val="center"/>
              <w:rPr>
                <w:b/>
                <w:sz w:val="28"/>
                <w:szCs w:val="28"/>
              </w:rPr>
            </w:pPr>
            <w:r w:rsidRPr="003D1C86">
              <w:rPr>
                <w:b/>
                <w:sz w:val="28"/>
                <w:szCs w:val="28"/>
              </w:rPr>
              <w:t>Dữ liệu liên quan (C/R/U/D)</w:t>
            </w:r>
          </w:p>
        </w:tc>
      </w:tr>
      <w:tr w:rsidR="00E753B2" w:rsidRPr="003D1C86" w14:paraId="04563AC9" w14:textId="77777777" w:rsidTr="00331005">
        <w:trPr>
          <w:trHeight w:val="2411"/>
        </w:trPr>
        <w:tc>
          <w:tcPr>
            <w:tcW w:w="2497" w:type="dxa"/>
          </w:tcPr>
          <w:p w14:paraId="086C46FB" w14:textId="55302C02" w:rsidR="00E753B2" w:rsidRPr="003D1C86" w:rsidRDefault="00E753B2" w:rsidP="0086358E">
            <w:pPr>
              <w:pStyle w:val="Sothutu-1so"/>
              <w:numPr>
                <w:ilvl w:val="0"/>
                <w:numId w:val="0"/>
              </w:numPr>
              <w:rPr>
                <w:sz w:val="28"/>
                <w:szCs w:val="28"/>
              </w:rPr>
            </w:pPr>
            <w:r w:rsidRPr="003D1C86">
              <w:rPr>
                <w:sz w:val="28"/>
                <w:szCs w:val="28"/>
              </w:rPr>
              <w:lastRenderedPageBreak/>
              <w:t xml:space="preserve">1. </w:t>
            </w:r>
            <w:r w:rsidR="0086358E" w:rsidRPr="003D1C86">
              <w:rPr>
                <w:sz w:val="28"/>
                <w:szCs w:val="28"/>
              </w:rPr>
              <w:t>Tìm kiếm đơn hàng</w:t>
            </w:r>
          </w:p>
        </w:tc>
        <w:tc>
          <w:tcPr>
            <w:tcW w:w="6570" w:type="dxa"/>
          </w:tcPr>
          <w:p w14:paraId="3F329871" w14:textId="2644595B" w:rsidR="00E753B2" w:rsidRPr="003D1C86" w:rsidRDefault="00E753B2" w:rsidP="00166AD4">
            <w:pPr>
              <w:pStyle w:val="Sothutu-1so"/>
              <w:numPr>
                <w:ilvl w:val="0"/>
                <w:numId w:val="0"/>
              </w:numPr>
              <w:ind w:left="360" w:hanging="360"/>
              <w:rPr>
                <w:sz w:val="28"/>
                <w:szCs w:val="28"/>
              </w:rPr>
            </w:pPr>
            <w:r w:rsidRPr="003D1C86">
              <w:rPr>
                <w:sz w:val="28"/>
                <w:szCs w:val="28"/>
              </w:rPr>
              <w:t xml:space="preserve">2.  Trên màn hình </w:t>
            </w:r>
            <w:r w:rsidR="0086358E" w:rsidRPr="003D1C86">
              <w:rPr>
                <w:sz w:val="28"/>
                <w:szCs w:val="28"/>
              </w:rPr>
              <w:t>danh sách đơn hàng, cho phép chọn</w:t>
            </w:r>
            <w:ins w:id="1196" w:author="Chungpth" w:date="2021-08-19T21:48:00Z">
              <w:r w:rsidR="007E55FE">
                <w:rPr>
                  <w:sz w:val="28"/>
                  <w:szCs w:val="28"/>
                </w:rPr>
                <w:t xml:space="preserve"> 1 hoặc</w:t>
              </w:r>
            </w:ins>
            <w:r w:rsidR="0086358E" w:rsidRPr="003D1C86">
              <w:rPr>
                <w:sz w:val="28"/>
                <w:szCs w:val="28"/>
              </w:rPr>
              <w:t xml:space="preserve"> nhiều loại đơn hàng. Mặc định là tìm kiếm theo đơn hàng bán</w:t>
            </w:r>
          </w:p>
          <w:p w14:paraId="7502457B" w14:textId="084DA5BA" w:rsidR="0086358E" w:rsidRPr="003D1C86" w:rsidRDefault="0086358E" w:rsidP="0086358E">
            <w:pPr>
              <w:pStyle w:val="Sothutu-1so"/>
              <w:numPr>
                <w:ilvl w:val="0"/>
                <w:numId w:val="0"/>
              </w:numPr>
              <w:ind w:left="360"/>
              <w:rPr>
                <w:sz w:val="28"/>
                <w:szCs w:val="28"/>
              </w:rPr>
            </w:pPr>
            <w:r w:rsidRPr="006C48E9">
              <w:rPr>
                <w:noProof/>
                <w:sz w:val="28"/>
                <w:szCs w:val="28"/>
              </w:rPr>
              <w:drawing>
                <wp:inline distT="0" distB="0" distL="0" distR="0" wp14:anchorId="25DB73CA" wp14:editId="6EF5CE18">
                  <wp:extent cx="4034790" cy="51435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34790" cy="514350"/>
                          </a:xfrm>
                          <a:prstGeom prst="rect">
                            <a:avLst/>
                          </a:prstGeom>
                        </pic:spPr>
                      </pic:pic>
                    </a:graphicData>
                  </a:graphic>
                </wp:inline>
              </w:drawing>
            </w:r>
          </w:p>
          <w:p w14:paraId="41573FDD" w14:textId="77777777" w:rsidR="00E753B2" w:rsidRPr="003D1C86" w:rsidRDefault="00E753B2" w:rsidP="00331005">
            <w:pPr>
              <w:pStyle w:val="Sothutu-1so"/>
              <w:numPr>
                <w:ilvl w:val="0"/>
                <w:numId w:val="0"/>
              </w:numPr>
              <w:ind w:left="360"/>
              <w:rPr>
                <w:sz w:val="28"/>
                <w:szCs w:val="28"/>
              </w:rPr>
            </w:pPr>
          </w:p>
        </w:tc>
        <w:tc>
          <w:tcPr>
            <w:tcW w:w="1392" w:type="dxa"/>
          </w:tcPr>
          <w:p w14:paraId="4B39D2BB" w14:textId="59D4982A" w:rsidR="00E753B2" w:rsidRPr="003D1C86" w:rsidRDefault="00166AD4" w:rsidP="00331005">
            <w:pPr>
              <w:ind w:left="0"/>
              <w:jc w:val="both"/>
              <w:rPr>
                <w:sz w:val="28"/>
                <w:szCs w:val="28"/>
              </w:rPr>
            </w:pPr>
            <w:r w:rsidRPr="003D1C86">
              <w:rPr>
                <w:sz w:val="28"/>
                <w:szCs w:val="28"/>
              </w:rPr>
              <w:t>R</w:t>
            </w:r>
          </w:p>
        </w:tc>
      </w:tr>
      <w:tr w:rsidR="00E753B2" w:rsidRPr="003D1C86" w14:paraId="61DA0C1B" w14:textId="77777777" w:rsidTr="00331005">
        <w:trPr>
          <w:trHeight w:val="647"/>
        </w:trPr>
        <w:tc>
          <w:tcPr>
            <w:tcW w:w="2497" w:type="dxa"/>
          </w:tcPr>
          <w:p w14:paraId="7B19E53E" w14:textId="5555640A" w:rsidR="00E753B2" w:rsidRPr="003D1C86" w:rsidRDefault="00166AD4" w:rsidP="00166AD4">
            <w:pPr>
              <w:pStyle w:val="Sothutu-1so"/>
              <w:numPr>
                <w:ilvl w:val="0"/>
                <w:numId w:val="0"/>
              </w:numPr>
              <w:rPr>
                <w:sz w:val="28"/>
                <w:szCs w:val="28"/>
              </w:rPr>
            </w:pPr>
            <w:r w:rsidRPr="003D1C86">
              <w:rPr>
                <w:sz w:val="28"/>
                <w:szCs w:val="28"/>
              </w:rPr>
              <w:t xml:space="preserve">3. </w:t>
            </w:r>
            <w:r w:rsidR="0086358E" w:rsidRPr="003D1C86">
              <w:rPr>
                <w:sz w:val="28"/>
                <w:szCs w:val="28"/>
              </w:rPr>
              <w:t xml:space="preserve">Chọn nhiều loại đơn hàng </w:t>
            </w:r>
            <w:r w:rsidR="0086358E" w:rsidRPr="003D1C86">
              <w:rPr>
                <w:sz w:val="28"/>
                <w:szCs w:val="28"/>
              </w:rPr>
              <w:sym w:font="Wingdings" w:char="F0E0"/>
            </w:r>
            <w:r w:rsidR="0086358E" w:rsidRPr="003D1C86">
              <w:rPr>
                <w:sz w:val="28"/>
                <w:szCs w:val="28"/>
              </w:rPr>
              <w:t xml:space="preserve"> Tìm kiếm</w:t>
            </w:r>
            <w:r w:rsidR="00E753B2" w:rsidRPr="003D1C86">
              <w:rPr>
                <w:sz w:val="28"/>
                <w:szCs w:val="28"/>
              </w:rPr>
              <w:t xml:space="preserve"> </w:t>
            </w:r>
          </w:p>
        </w:tc>
        <w:tc>
          <w:tcPr>
            <w:tcW w:w="6570" w:type="dxa"/>
          </w:tcPr>
          <w:p w14:paraId="452314F3" w14:textId="77777777" w:rsidR="00E753B2" w:rsidRDefault="00E753B2" w:rsidP="007E55FE">
            <w:pPr>
              <w:pStyle w:val="Sothutu-1so"/>
              <w:numPr>
                <w:ilvl w:val="0"/>
                <w:numId w:val="56"/>
              </w:numPr>
              <w:rPr>
                <w:ins w:id="1197" w:author="Chungpth" w:date="2021-08-19T21:49:00Z"/>
                <w:sz w:val="28"/>
                <w:szCs w:val="28"/>
              </w:rPr>
            </w:pPr>
            <w:r w:rsidRPr="003D1C86">
              <w:rPr>
                <w:sz w:val="28"/>
                <w:szCs w:val="28"/>
              </w:rPr>
              <w:t xml:space="preserve"> </w:t>
            </w:r>
            <w:r w:rsidR="0086358E" w:rsidRPr="003D1C86">
              <w:rPr>
                <w:sz w:val="28"/>
                <w:szCs w:val="28"/>
              </w:rPr>
              <w:t>Hệ thống hiển thị danh sách đơn hàng theo các loại đơn hàng tìm kiếm.</w:t>
            </w:r>
            <w:r w:rsidRPr="003D1C86">
              <w:rPr>
                <w:sz w:val="28"/>
                <w:szCs w:val="28"/>
              </w:rPr>
              <w:t xml:space="preserve"> </w:t>
            </w:r>
          </w:p>
          <w:p w14:paraId="2B7C6C84" w14:textId="2724AD8F" w:rsidR="007E55FE" w:rsidRPr="003D1C86" w:rsidRDefault="007E55FE">
            <w:pPr>
              <w:pStyle w:val="Sothutu-1so"/>
              <w:numPr>
                <w:ilvl w:val="0"/>
                <w:numId w:val="0"/>
              </w:numPr>
              <w:ind w:left="720"/>
              <w:rPr>
                <w:sz w:val="28"/>
                <w:szCs w:val="28"/>
              </w:rPr>
              <w:pPrChange w:id="1198" w:author="Chungpth" w:date="2021-08-19T21:49:00Z">
                <w:pPr>
                  <w:pStyle w:val="Sothutu-1so"/>
                  <w:numPr>
                    <w:numId w:val="12"/>
                  </w:numPr>
                  <w:tabs>
                    <w:tab w:val="clear" w:pos="360"/>
                  </w:tabs>
                </w:pPr>
              </w:pPrChange>
            </w:pPr>
          </w:p>
        </w:tc>
        <w:tc>
          <w:tcPr>
            <w:tcW w:w="1392" w:type="dxa"/>
          </w:tcPr>
          <w:p w14:paraId="5F5BDA7E" w14:textId="4070D535" w:rsidR="00E753B2" w:rsidRPr="003D1C86" w:rsidRDefault="00166AD4" w:rsidP="00331005">
            <w:pPr>
              <w:ind w:left="0"/>
              <w:jc w:val="both"/>
              <w:rPr>
                <w:sz w:val="28"/>
                <w:szCs w:val="28"/>
              </w:rPr>
            </w:pPr>
            <w:r w:rsidRPr="003D1C86">
              <w:rPr>
                <w:sz w:val="28"/>
                <w:szCs w:val="28"/>
              </w:rPr>
              <w:t>R</w:t>
            </w:r>
          </w:p>
        </w:tc>
      </w:tr>
      <w:tr w:rsidR="00E753B2" w:rsidRPr="003D1C86" w14:paraId="75AFDE0D" w14:textId="77777777" w:rsidTr="00331005">
        <w:tc>
          <w:tcPr>
            <w:tcW w:w="2497" w:type="dxa"/>
          </w:tcPr>
          <w:p w14:paraId="050F5D13" w14:textId="63EE02D8" w:rsidR="00E753B2" w:rsidRPr="003D1C86" w:rsidRDefault="0086358E">
            <w:pPr>
              <w:pStyle w:val="Sothutu-1so"/>
              <w:numPr>
                <w:ilvl w:val="0"/>
                <w:numId w:val="56"/>
              </w:numPr>
              <w:ind w:left="409"/>
              <w:rPr>
                <w:sz w:val="28"/>
                <w:szCs w:val="28"/>
              </w:rPr>
              <w:pPrChange w:id="1199" w:author="Chungpth" w:date="2021-08-19T21:45:00Z">
                <w:pPr>
                  <w:pStyle w:val="Sothutu-1so"/>
                  <w:numPr>
                    <w:numId w:val="12"/>
                  </w:numPr>
                  <w:tabs>
                    <w:tab w:val="clear" w:pos="360"/>
                  </w:tabs>
                  <w:ind w:left="409"/>
                </w:pPr>
              </w:pPrChange>
            </w:pPr>
            <w:r w:rsidRPr="003D1C86">
              <w:rPr>
                <w:sz w:val="28"/>
                <w:szCs w:val="28"/>
              </w:rPr>
              <w:t xml:space="preserve">Chọn nhiều loại đơn hàng </w:t>
            </w:r>
            <w:r w:rsidRPr="003D1C86">
              <w:rPr>
                <w:sz w:val="28"/>
                <w:szCs w:val="28"/>
              </w:rPr>
              <w:sym w:font="Wingdings" w:char="F0E0"/>
            </w:r>
            <w:r w:rsidRPr="003D1C86">
              <w:rPr>
                <w:sz w:val="28"/>
                <w:szCs w:val="28"/>
              </w:rPr>
              <w:t xml:space="preserve"> Xuất báo cáo </w:t>
            </w:r>
          </w:p>
        </w:tc>
        <w:tc>
          <w:tcPr>
            <w:tcW w:w="6570" w:type="dxa"/>
          </w:tcPr>
          <w:p w14:paraId="1F0C85D0" w14:textId="4F330A5B" w:rsidR="00E753B2" w:rsidRPr="003D1C86" w:rsidRDefault="00E753B2">
            <w:pPr>
              <w:pStyle w:val="Sothutu-1so"/>
              <w:numPr>
                <w:ilvl w:val="0"/>
                <w:numId w:val="56"/>
              </w:numPr>
              <w:rPr>
                <w:sz w:val="28"/>
                <w:szCs w:val="28"/>
              </w:rPr>
              <w:pPrChange w:id="1200" w:author="Chungpth" w:date="2021-08-19T21:45:00Z">
                <w:pPr>
                  <w:pStyle w:val="Sothutu-1so"/>
                  <w:numPr>
                    <w:numId w:val="12"/>
                  </w:numPr>
                  <w:tabs>
                    <w:tab w:val="clear" w:pos="360"/>
                  </w:tabs>
                </w:pPr>
              </w:pPrChange>
            </w:pPr>
            <w:r w:rsidRPr="003D1C86">
              <w:rPr>
                <w:sz w:val="28"/>
                <w:szCs w:val="28"/>
              </w:rPr>
              <w:t xml:space="preserve"> </w:t>
            </w:r>
            <w:r w:rsidR="0086358E" w:rsidRPr="003D1C86">
              <w:rPr>
                <w:sz w:val="28"/>
                <w:szCs w:val="28"/>
              </w:rPr>
              <w:t>Hệ thống xuất ra danh sách đơn hàng theo loại đơn hàng được chọn.</w:t>
            </w:r>
          </w:p>
          <w:p w14:paraId="4CF7FFF1" w14:textId="77777777" w:rsidR="0086358E" w:rsidRPr="003D1C86" w:rsidRDefault="0086358E" w:rsidP="0086358E">
            <w:pPr>
              <w:pStyle w:val="Sothutu-1so"/>
              <w:numPr>
                <w:ilvl w:val="0"/>
                <w:numId w:val="0"/>
              </w:numPr>
              <w:ind w:left="702"/>
              <w:rPr>
                <w:sz w:val="28"/>
                <w:szCs w:val="28"/>
              </w:rPr>
            </w:pPr>
            <w:r w:rsidRPr="003D1C86">
              <w:rPr>
                <w:sz w:val="28"/>
                <w:szCs w:val="28"/>
              </w:rPr>
              <w:t>Trên màn hình xuất báo cáo bổ sung thêm các cột:</w:t>
            </w:r>
          </w:p>
          <w:p w14:paraId="46601738" w14:textId="77777777" w:rsidR="00066ECC" w:rsidRPr="003D1C86" w:rsidRDefault="00066ECC" w:rsidP="00066ECC">
            <w:pPr>
              <w:keepLines/>
              <w:spacing w:after="120" w:line="240" w:lineRule="atLeast"/>
              <w:ind w:left="72"/>
              <w:jc w:val="both"/>
              <w:rPr>
                <w:sz w:val="28"/>
                <w:szCs w:val="28"/>
              </w:rPr>
            </w:pPr>
            <w:r w:rsidRPr="003D1C86">
              <w:rPr>
                <w:sz w:val="28"/>
                <w:szCs w:val="28"/>
              </w:rPr>
              <w:t>Phần File excel: Hiển thị danh sách đơn hàng theo những loại đơn đã chọn bao gồm các thông tin:</w:t>
            </w:r>
          </w:p>
          <w:p w14:paraId="6F679F1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STT</w:t>
            </w:r>
          </w:p>
          <w:p w14:paraId="754F878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Loại đơn</w:t>
            </w:r>
          </w:p>
          <w:p w14:paraId="070F3338"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Số đơn hàng </w:t>
            </w:r>
          </w:p>
          <w:p w14:paraId="6D2C917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Mã NPP </w:t>
            </w:r>
          </w:p>
          <w:p w14:paraId="61D606F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NPP</w:t>
            </w:r>
          </w:p>
          <w:p w14:paraId="6AD6A93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Ngày đặt/trả hàng </w:t>
            </w:r>
          </w:p>
          <w:p w14:paraId="4C18841E" w14:textId="4E7118D2" w:rsidR="00486BAB" w:rsidRPr="003D1C86" w:rsidRDefault="00486BAB" w:rsidP="008633E7">
            <w:pPr>
              <w:pStyle w:val="ListParagraph"/>
              <w:keepLines/>
              <w:numPr>
                <w:ilvl w:val="0"/>
                <w:numId w:val="21"/>
              </w:numPr>
              <w:spacing w:before="0" w:after="120" w:line="240" w:lineRule="atLeast"/>
              <w:jc w:val="both"/>
              <w:rPr>
                <w:sz w:val="28"/>
                <w:szCs w:val="28"/>
                <w:rPrChange w:id="1201" w:author="Chungpth" w:date="2021-08-17T15:49:00Z">
                  <w:rPr>
                    <w:sz w:val="28"/>
                    <w:szCs w:val="28"/>
                    <w:highlight w:val="yellow"/>
                  </w:rPr>
                </w:rPrChange>
              </w:rPr>
            </w:pPr>
            <w:r w:rsidRPr="003D1C86">
              <w:rPr>
                <w:sz w:val="28"/>
                <w:szCs w:val="28"/>
                <w:rPrChange w:id="1202" w:author="Chungpth" w:date="2021-08-17T15:49:00Z">
                  <w:rPr>
                    <w:sz w:val="28"/>
                    <w:szCs w:val="28"/>
                    <w:highlight w:val="yellow"/>
                  </w:rPr>
                </w:rPrChange>
              </w:rPr>
              <w:t>Thời gian gửi đơn</w:t>
            </w:r>
          </w:p>
          <w:p w14:paraId="4826A19C"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Người đặt/trả</w:t>
            </w:r>
          </w:p>
          <w:p w14:paraId="0D12B69D"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yc giao hàng</w:t>
            </w:r>
          </w:p>
          <w:p w14:paraId="21F46FD1"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Kho npp nhận hàng/ địa chỉ giao hàng</w:t>
            </w:r>
          </w:p>
          <w:p w14:paraId="3972630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duyệt</w:t>
            </w:r>
          </w:p>
          <w:p w14:paraId="744E66B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Ngày nhập</w:t>
            </w:r>
          </w:p>
          <w:p w14:paraId="7EC7BD3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Trạng thái</w:t>
            </w:r>
          </w:p>
          <w:p w14:paraId="4FB2EA7B"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ngành hàng</w:t>
            </w:r>
          </w:p>
          <w:p w14:paraId="1DDA422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Mã sản phẩm</w:t>
            </w:r>
          </w:p>
          <w:p w14:paraId="5927D6D6"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Tên sản phẩm</w:t>
            </w:r>
          </w:p>
          <w:p w14:paraId="6869AA54"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Loại giá</w:t>
            </w:r>
          </w:p>
          <w:p w14:paraId="38B8498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Đơn vị tính</w:t>
            </w:r>
          </w:p>
          <w:p w14:paraId="10E8D6C6"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đặt/trả: số lượng đặt/trả của đơn PO/RO</w:t>
            </w:r>
          </w:p>
          <w:p w14:paraId="4F84158A" w14:textId="77777777" w:rsidR="00066ECC" w:rsidRPr="003D1C86" w:rsidRDefault="00066ECC" w:rsidP="008633E7">
            <w:pPr>
              <w:pStyle w:val="ListParagraph"/>
              <w:keepLines/>
              <w:numPr>
                <w:ilvl w:val="0"/>
                <w:numId w:val="21"/>
              </w:numPr>
              <w:spacing w:before="0" w:after="120" w:line="240" w:lineRule="atLeast"/>
              <w:jc w:val="both"/>
              <w:rPr>
                <w:color w:val="FF0000"/>
                <w:sz w:val="28"/>
                <w:szCs w:val="28"/>
              </w:rPr>
            </w:pPr>
            <w:r w:rsidRPr="003D1C86">
              <w:rPr>
                <w:sz w:val="28"/>
                <w:szCs w:val="28"/>
                <w:rPrChange w:id="1203" w:author="Chungpth" w:date="2021-08-17T15:49:00Z">
                  <w:rPr>
                    <w:sz w:val="28"/>
                    <w:szCs w:val="28"/>
                    <w:highlight w:val="yellow"/>
                  </w:rPr>
                </w:rPrChange>
              </w:rPr>
              <w:lastRenderedPageBreak/>
              <w:t>Quy đổi đơn vị gói</w:t>
            </w:r>
            <w:r w:rsidRPr="003D1C86">
              <w:rPr>
                <w:sz w:val="28"/>
                <w:szCs w:val="28"/>
              </w:rPr>
              <w:t>:=số lượng đặt/Trả*quy cách đóng gói của đơn vị tính</w:t>
            </w:r>
          </w:p>
          <w:p w14:paraId="193B1E0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duyệt: số lượng duyệt từ ERP</w:t>
            </w:r>
          </w:p>
          <w:p w14:paraId="0BFBFD04"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Change w:id="1204" w:author="Chungpth" w:date="2021-08-17T15:49:00Z">
                  <w:rPr>
                    <w:sz w:val="28"/>
                    <w:szCs w:val="28"/>
                    <w:highlight w:val="yellow"/>
                  </w:rPr>
                </w:rPrChange>
              </w:rPr>
              <w:t>Quy đổi đơn vị gói</w:t>
            </w:r>
            <w:r w:rsidRPr="003D1C86">
              <w:rPr>
                <w:sz w:val="28"/>
                <w:szCs w:val="28"/>
              </w:rPr>
              <w:t>:=số lượng duyệt*Quy cách đóng gói của đơn vị duyệt</w:t>
            </w:r>
          </w:p>
          <w:p w14:paraId="5D262957"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Đơn vị duyệt</w:t>
            </w:r>
          </w:p>
          <w:p w14:paraId="1C0CD2DD"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Số lượng xuất: Số lượng xuất của DO</w:t>
            </w:r>
          </w:p>
          <w:p w14:paraId="33021D1C"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Change w:id="1205" w:author="Chungpth" w:date="2021-08-17T15:49:00Z">
                  <w:rPr>
                    <w:sz w:val="28"/>
                    <w:szCs w:val="28"/>
                    <w:highlight w:val="yellow"/>
                  </w:rPr>
                </w:rPrChange>
              </w:rPr>
              <w:t>Quy đổi đơn vị gói:=</w:t>
            </w:r>
            <w:r w:rsidRPr="003D1C86">
              <w:rPr>
                <w:sz w:val="28"/>
                <w:szCs w:val="28"/>
              </w:rPr>
              <w:t>số lượng xuất * quy cách đóng gói đơn vị xuất</w:t>
            </w:r>
          </w:p>
          <w:p w14:paraId="7323972E"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 xml:space="preserve">Số lượng nhập: số lượng NPP nhập </w:t>
            </w:r>
          </w:p>
          <w:p w14:paraId="376BC203" w14:textId="77777777" w:rsidR="00066ECC" w:rsidRPr="003D1C86" w:rsidRDefault="00066ECC" w:rsidP="008633E7">
            <w:pPr>
              <w:pStyle w:val="ListParagraph"/>
              <w:keepLines/>
              <w:numPr>
                <w:ilvl w:val="0"/>
                <w:numId w:val="21"/>
              </w:numPr>
              <w:spacing w:before="0" w:after="120" w:line="240" w:lineRule="atLeast"/>
              <w:jc w:val="both"/>
              <w:rPr>
                <w:sz w:val="28"/>
                <w:szCs w:val="28"/>
                <w:rPrChange w:id="1206" w:author="Chungpth" w:date="2021-08-17T15:49:00Z">
                  <w:rPr>
                    <w:sz w:val="28"/>
                    <w:szCs w:val="28"/>
                    <w:highlight w:val="yellow"/>
                  </w:rPr>
                </w:rPrChange>
              </w:rPr>
            </w:pPr>
            <w:r w:rsidRPr="003D1C86">
              <w:rPr>
                <w:sz w:val="28"/>
                <w:szCs w:val="28"/>
                <w:rPrChange w:id="1207" w:author="Chungpth" w:date="2021-08-17T15:49:00Z">
                  <w:rPr>
                    <w:sz w:val="28"/>
                    <w:szCs w:val="28"/>
                    <w:highlight w:val="yellow"/>
                  </w:rPr>
                </w:rPrChange>
              </w:rPr>
              <w:t>Quy đổi đơn vị gói:=số lượng nhập *quy cách đóng gói đơn vị nhập</w:t>
            </w:r>
          </w:p>
          <w:p w14:paraId="2E618202" w14:textId="65F49CAE" w:rsidR="00EE3E5A" w:rsidRPr="003D1C86" w:rsidRDefault="00EE3E5A" w:rsidP="008633E7">
            <w:pPr>
              <w:pStyle w:val="ListParagraph"/>
              <w:keepLines/>
              <w:numPr>
                <w:ilvl w:val="0"/>
                <w:numId w:val="21"/>
              </w:numPr>
              <w:spacing w:before="0" w:after="120" w:line="240" w:lineRule="atLeast"/>
              <w:jc w:val="both"/>
              <w:rPr>
                <w:sz w:val="28"/>
                <w:szCs w:val="28"/>
                <w:rPrChange w:id="1208" w:author="Chungpth" w:date="2021-08-17T15:49:00Z">
                  <w:rPr>
                    <w:sz w:val="28"/>
                    <w:szCs w:val="28"/>
                    <w:highlight w:val="yellow"/>
                  </w:rPr>
                </w:rPrChange>
              </w:rPr>
            </w:pPr>
            <w:r w:rsidRPr="003D1C86">
              <w:rPr>
                <w:sz w:val="28"/>
                <w:szCs w:val="28"/>
                <w:rPrChange w:id="1209" w:author="Chungpth" w:date="2021-08-17T15:49:00Z">
                  <w:rPr>
                    <w:sz w:val="28"/>
                    <w:szCs w:val="28"/>
                    <w:highlight w:val="yellow"/>
                  </w:rPr>
                </w:rPrChange>
              </w:rPr>
              <w:t xml:space="preserve">Số lượng hoá đơn: số lượng trên hoá đơn </w:t>
            </w:r>
          </w:p>
          <w:p w14:paraId="6DC56403" w14:textId="343E2A14" w:rsidR="00EE3E5A" w:rsidRPr="003D1C86" w:rsidRDefault="00EE3E5A" w:rsidP="008633E7">
            <w:pPr>
              <w:pStyle w:val="ListParagraph"/>
              <w:keepLines/>
              <w:numPr>
                <w:ilvl w:val="0"/>
                <w:numId w:val="21"/>
              </w:numPr>
              <w:spacing w:before="0" w:after="120" w:line="240" w:lineRule="atLeast"/>
              <w:jc w:val="both"/>
              <w:rPr>
                <w:sz w:val="28"/>
                <w:szCs w:val="28"/>
                <w:rPrChange w:id="1210" w:author="Chungpth" w:date="2021-08-17T15:49:00Z">
                  <w:rPr>
                    <w:sz w:val="28"/>
                    <w:szCs w:val="28"/>
                    <w:highlight w:val="yellow"/>
                  </w:rPr>
                </w:rPrChange>
              </w:rPr>
            </w:pPr>
            <w:r w:rsidRPr="003D1C86">
              <w:rPr>
                <w:sz w:val="28"/>
                <w:szCs w:val="28"/>
                <w:rPrChange w:id="1211" w:author="Chungpth" w:date="2021-08-17T15:49:00Z">
                  <w:rPr>
                    <w:sz w:val="28"/>
                    <w:szCs w:val="28"/>
                    <w:highlight w:val="yellow"/>
                  </w:rPr>
                </w:rPrChange>
              </w:rPr>
              <w:t xml:space="preserve">Quy đổi đơn vị gói:=số lượng trên hoá đơn *quy cách đóng gói đơn vị </w:t>
            </w:r>
            <w:r w:rsidR="00787875" w:rsidRPr="003D1C86">
              <w:rPr>
                <w:sz w:val="28"/>
                <w:szCs w:val="28"/>
                <w:rPrChange w:id="1212" w:author="Chungpth" w:date="2021-08-17T15:49:00Z">
                  <w:rPr>
                    <w:sz w:val="28"/>
                    <w:szCs w:val="28"/>
                    <w:highlight w:val="yellow"/>
                  </w:rPr>
                </w:rPrChange>
              </w:rPr>
              <w:t>trên hoá đơn</w:t>
            </w:r>
          </w:p>
          <w:p w14:paraId="3BFEC222"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đặt/trả</w:t>
            </w:r>
          </w:p>
          <w:p w14:paraId="376A7269" w14:textId="77777777" w:rsidR="00066ECC"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duyệt</w:t>
            </w:r>
          </w:p>
          <w:p w14:paraId="09F39893" w14:textId="77777777" w:rsidR="00EE3E5A"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xuất</w:t>
            </w:r>
          </w:p>
          <w:p w14:paraId="2CD9FF4F" w14:textId="77777777" w:rsidR="0086358E" w:rsidRPr="003D1C86" w:rsidRDefault="00066ECC" w:rsidP="008633E7">
            <w:pPr>
              <w:pStyle w:val="ListParagraph"/>
              <w:keepLines/>
              <w:numPr>
                <w:ilvl w:val="0"/>
                <w:numId w:val="21"/>
              </w:numPr>
              <w:spacing w:before="0" w:after="120" w:line="240" w:lineRule="atLeast"/>
              <w:jc w:val="both"/>
              <w:rPr>
                <w:sz w:val="28"/>
                <w:szCs w:val="28"/>
              </w:rPr>
            </w:pPr>
            <w:r w:rsidRPr="003D1C86">
              <w:rPr>
                <w:sz w:val="28"/>
                <w:szCs w:val="28"/>
              </w:rPr>
              <w:t>Tổng tiền nhập</w:t>
            </w:r>
          </w:p>
          <w:p w14:paraId="39725FA5" w14:textId="6130EBFC" w:rsidR="00EE3E5A" w:rsidRPr="003D1C86" w:rsidRDefault="00EE3E5A" w:rsidP="008633E7">
            <w:pPr>
              <w:pStyle w:val="ListParagraph"/>
              <w:keepLines/>
              <w:numPr>
                <w:ilvl w:val="0"/>
                <w:numId w:val="21"/>
              </w:numPr>
              <w:spacing w:before="0" w:after="120" w:line="240" w:lineRule="atLeast"/>
              <w:jc w:val="both"/>
              <w:rPr>
                <w:sz w:val="28"/>
                <w:szCs w:val="28"/>
              </w:rPr>
            </w:pPr>
          </w:p>
        </w:tc>
        <w:tc>
          <w:tcPr>
            <w:tcW w:w="1392" w:type="dxa"/>
          </w:tcPr>
          <w:p w14:paraId="73CC0A31" w14:textId="08D86E1C" w:rsidR="00E753B2" w:rsidRPr="003D1C86" w:rsidRDefault="00166AD4" w:rsidP="00331005">
            <w:pPr>
              <w:ind w:left="0"/>
              <w:jc w:val="both"/>
              <w:rPr>
                <w:sz w:val="28"/>
                <w:szCs w:val="28"/>
              </w:rPr>
            </w:pPr>
            <w:r w:rsidRPr="003D1C86">
              <w:rPr>
                <w:sz w:val="28"/>
                <w:szCs w:val="28"/>
              </w:rPr>
              <w:lastRenderedPageBreak/>
              <w:t>R</w:t>
            </w:r>
          </w:p>
        </w:tc>
      </w:tr>
      <w:tr w:rsidR="00166AD4" w:rsidRPr="003D1C86" w14:paraId="6675EEC2" w14:textId="77777777" w:rsidTr="00331005">
        <w:tc>
          <w:tcPr>
            <w:tcW w:w="2497" w:type="dxa"/>
          </w:tcPr>
          <w:p w14:paraId="5BCF31A2" w14:textId="34CDD930" w:rsidR="00166AD4" w:rsidRPr="003D1C86" w:rsidRDefault="00166AD4">
            <w:pPr>
              <w:pStyle w:val="Sothutu-1so"/>
              <w:numPr>
                <w:ilvl w:val="0"/>
                <w:numId w:val="56"/>
              </w:numPr>
              <w:ind w:left="409"/>
              <w:rPr>
                <w:sz w:val="28"/>
                <w:szCs w:val="28"/>
              </w:rPr>
              <w:pPrChange w:id="1213" w:author="Chungpth" w:date="2021-08-19T21:45:00Z">
                <w:pPr>
                  <w:pStyle w:val="Sothutu-1so"/>
                  <w:numPr>
                    <w:numId w:val="12"/>
                  </w:numPr>
                  <w:tabs>
                    <w:tab w:val="clear" w:pos="360"/>
                  </w:tabs>
                  <w:ind w:left="409"/>
                </w:pPr>
              </w:pPrChange>
            </w:pPr>
            <w:r w:rsidRPr="003D1C86">
              <w:rPr>
                <w:sz w:val="28"/>
                <w:szCs w:val="28"/>
              </w:rPr>
              <w:t>Xem chi tiết đơn hàng</w:t>
            </w:r>
          </w:p>
        </w:tc>
        <w:tc>
          <w:tcPr>
            <w:tcW w:w="6570" w:type="dxa"/>
          </w:tcPr>
          <w:p w14:paraId="5594A857" w14:textId="77777777" w:rsidR="00166AD4" w:rsidRPr="003D1C86" w:rsidRDefault="00166AD4">
            <w:pPr>
              <w:pStyle w:val="Sothutu-1so"/>
              <w:numPr>
                <w:ilvl w:val="0"/>
                <w:numId w:val="56"/>
              </w:numPr>
              <w:ind w:left="702"/>
              <w:rPr>
                <w:sz w:val="28"/>
                <w:szCs w:val="28"/>
              </w:rPr>
              <w:pPrChange w:id="1214" w:author="Chungpth" w:date="2021-08-19T21:45:00Z">
                <w:pPr>
                  <w:pStyle w:val="Sothutu-1so"/>
                  <w:numPr>
                    <w:numId w:val="12"/>
                  </w:numPr>
                  <w:tabs>
                    <w:tab w:val="clear" w:pos="360"/>
                  </w:tabs>
                  <w:ind w:left="702"/>
                </w:pPr>
              </w:pPrChange>
            </w:pPr>
            <w:r w:rsidRPr="003D1C86">
              <w:rPr>
                <w:sz w:val="28"/>
                <w:szCs w:val="28"/>
              </w:rPr>
              <w:t>Màn hình chi tiết đơn hàng:</w:t>
            </w:r>
          </w:p>
          <w:p w14:paraId="24E3AC4B" w14:textId="77777777" w:rsidR="00166AD4" w:rsidRPr="003D1C86" w:rsidRDefault="00166AD4" w:rsidP="00166AD4">
            <w:pPr>
              <w:pStyle w:val="Sothutu-1so"/>
              <w:numPr>
                <w:ilvl w:val="0"/>
                <w:numId w:val="0"/>
              </w:numPr>
              <w:rPr>
                <w:sz w:val="28"/>
                <w:szCs w:val="28"/>
              </w:rPr>
            </w:pPr>
            <w:r w:rsidRPr="003D1C86">
              <w:rPr>
                <w:sz w:val="28"/>
                <w:szCs w:val="28"/>
              </w:rPr>
              <w:t>Thêm trường:</w:t>
            </w:r>
          </w:p>
          <w:p w14:paraId="79469CBE" w14:textId="77777777" w:rsidR="00166AD4" w:rsidRPr="003D1C86" w:rsidRDefault="00166AD4" w:rsidP="008633E7">
            <w:pPr>
              <w:pStyle w:val="Sothutu-1so"/>
              <w:numPr>
                <w:ilvl w:val="0"/>
                <w:numId w:val="21"/>
              </w:numPr>
              <w:rPr>
                <w:sz w:val="28"/>
                <w:szCs w:val="28"/>
              </w:rPr>
            </w:pPr>
            <w:r w:rsidRPr="003D1C86">
              <w:rPr>
                <w:sz w:val="28"/>
                <w:szCs w:val="28"/>
              </w:rPr>
              <w:t>Thời gian gửi đơn</w:t>
            </w:r>
          </w:p>
          <w:p w14:paraId="57780DAD" w14:textId="7B8B0BF6" w:rsidR="00166AD4" w:rsidRPr="003D1C86" w:rsidRDefault="00166AD4" w:rsidP="008633E7">
            <w:pPr>
              <w:pStyle w:val="Sothutu-1so"/>
              <w:numPr>
                <w:ilvl w:val="0"/>
                <w:numId w:val="21"/>
              </w:numPr>
              <w:rPr>
                <w:sz w:val="28"/>
                <w:szCs w:val="28"/>
              </w:rPr>
            </w:pPr>
            <w:r w:rsidRPr="003D1C86">
              <w:rPr>
                <w:sz w:val="28"/>
                <w:szCs w:val="28"/>
              </w:rPr>
              <w:t>Số</w:t>
            </w:r>
            <w:ins w:id="1215" w:author="Chungpth" w:date="2021-08-19T21:49:00Z">
              <w:r w:rsidR="007E55FE">
                <w:rPr>
                  <w:sz w:val="28"/>
                  <w:szCs w:val="28"/>
                </w:rPr>
                <w:t xml:space="preserve"> đơn ERP</w:t>
              </w:r>
            </w:ins>
            <w:del w:id="1216" w:author="Chungpth" w:date="2021-08-19T21:49:00Z">
              <w:r w:rsidRPr="003D1C86" w:rsidDel="007E55FE">
                <w:rPr>
                  <w:sz w:val="28"/>
                  <w:szCs w:val="28"/>
                </w:rPr>
                <w:delText xml:space="preserve"> SO</w:delText>
              </w:r>
            </w:del>
          </w:p>
          <w:p w14:paraId="72737904" w14:textId="77777777" w:rsidR="00166AD4" w:rsidRPr="003D1C86" w:rsidRDefault="00166AD4" w:rsidP="00166AD4">
            <w:pPr>
              <w:pStyle w:val="Sothutu-1so"/>
              <w:numPr>
                <w:ilvl w:val="0"/>
                <w:numId w:val="0"/>
              </w:numPr>
              <w:ind w:left="360" w:hanging="360"/>
              <w:rPr>
                <w:sz w:val="28"/>
                <w:szCs w:val="28"/>
              </w:rPr>
            </w:pPr>
            <w:r w:rsidRPr="003D1C86">
              <w:rPr>
                <w:sz w:val="28"/>
                <w:szCs w:val="28"/>
              </w:rPr>
              <w:t>Bỏ trường: Liên hệ</w:t>
            </w:r>
          </w:p>
          <w:p w14:paraId="36AFF808" w14:textId="41F8474A" w:rsidR="00166AD4" w:rsidRPr="003D1C86" w:rsidRDefault="00166AD4" w:rsidP="00166AD4">
            <w:pPr>
              <w:pStyle w:val="Sothutu-1so"/>
              <w:numPr>
                <w:ilvl w:val="0"/>
                <w:numId w:val="0"/>
              </w:numPr>
              <w:ind w:left="360" w:hanging="360"/>
              <w:rPr>
                <w:sz w:val="28"/>
                <w:szCs w:val="28"/>
              </w:rPr>
            </w:pPr>
            <w:r w:rsidRPr="006C48E9">
              <w:rPr>
                <w:noProof/>
                <w:sz w:val="28"/>
                <w:szCs w:val="28"/>
              </w:rPr>
              <w:drawing>
                <wp:inline distT="0" distB="0" distL="0" distR="0" wp14:anchorId="6CD3C3BD" wp14:editId="13090C0B">
                  <wp:extent cx="4034790" cy="122301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4790" cy="1223010"/>
                          </a:xfrm>
                          <a:prstGeom prst="rect">
                            <a:avLst/>
                          </a:prstGeom>
                        </pic:spPr>
                      </pic:pic>
                    </a:graphicData>
                  </a:graphic>
                </wp:inline>
              </w:drawing>
            </w:r>
          </w:p>
        </w:tc>
        <w:tc>
          <w:tcPr>
            <w:tcW w:w="1392" w:type="dxa"/>
          </w:tcPr>
          <w:p w14:paraId="17CB1F21" w14:textId="5D1FC881" w:rsidR="00166AD4" w:rsidRPr="003D1C86" w:rsidRDefault="00166AD4" w:rsidP="00331005">
            <w:pPr>
              <w:ind w:left="0"/>
              <w:jc w:val="both"/>
              <w:rPr>
                <w:sz w:val="28"/>
                <w:szCs w:val="28"/>
              </w:rPr>
            </w:pPr>
            <w:r w:rsidRPr="003D1C86">
              <w:rPr>
                <w:sz w:val="28"/>
                <w:szCs w:val="28"/>
              </w:rPr>
              <w:t>R</w:t>
            </w:r>
          </w:p>
        </w:tc>
      </w:tr>
    </w:tbl>
    <w:p w14:paraId="76E69A6C" w14:textId="24F80B14" w:rsidR="00E753B2" w:rsidRPr="003D1C86" w:rsidRDefault="00E753B2" w:rsidP="00FD6D34">
      <w:pPr>
        <w:rPr>
          <w:sz w:val="28"/>
          <w:szCs w:val="28"/>
        </w:rPr>
      </w:pPr>
    </w:p>
    <w:p w14:paraId="26F35929" w14:textId="2F3E9716" w:rsidR="002E2622" w:rsidRPr="003D1C86" w:rsidRDefault="002E2622" w:rsidP="008633E7">
      <w:pPr>
        <w:pStyle w:val="Heading1"/>
        <w:numPr>
          <w:ilvl w:val="1"/>
          <w:numId w:val="27"/>
        </w:numPr>
        <w:rPr>
          <w:sz w:val="28"/>
          <w:szCs w:val="28"/>
        </w:rPr>
      </w:pPr>
      <w:r w:rsidRPr="003D1C86">
        <w:rPr>
          <w:sz w:val="28"/>
          <w:szCs w:val="28"/>
        </w:rPr>
        <w:lastRenderedPageBreak/>
        <w:t xml:space="preserve"> </w:t>
      </w:r>
      <w:bookmarkStart w:id="1217" w:name="_Toc77785459"/>
      <w:r w:rsidRPr="003D1C86">
        <w:rPr>
          <w:sz w:val="28"/>
          <w:szCs w:val="28"/>
        </w:rPr>
        <w:t>Tạo đơn hàng web</w:t>
      </w:r>
      <w:bookmarkEnd w:id="1217"/>
      <w:r w:rsidRPr="003D1C86">
        <w:rPr>
          <w:sz w:val="28"/>
          <w:szCs w:val="28"/>
        </w:rPr>
        <w:t xml:space="preserve">  </w:t>
      </w:r>
    </w:p>
    <w:p w14:paraId="60B038AF" w14:textId="77777777" w:rsidR="002E2622" w:rsidRPr="003D1C86" w:rsidRDefault="002E2622" w:rsidP="00F567FB">
      <w:pPr>
        <w:rPr>
          <w:sz w:val="28"/>
          <w:szCs w:val="28"/>
        </w:rPr>
      </w:pPr>
      <w:bookmarkStart w:id="1218" w:name="_Toc77785460"/>
      <w:r w:rsidRPr="003D1C86">
        <w:rPr>
          <w:sz w:val="28"/>
          <w:szCs w:val="28"/>
        </w:rPr>
        <w:t>Yêu cầu bổ sung:</w:t>
      </w:r>
      <w:bookmarkEnd w:id="1218"/>
    </w:p>
    <w:p w14:paraId="49937AD2" w14:textId="77777777" w:rsidR="002E2622" w:rsidRPr="003D1C86" w:rsidRDefault="002E2622" w:rsidP="002E2622">
      <w:pPr>
        <w:pStyle w:val="NormalIndent"/>
        <w:rPr>
          <w:sz w:val="28"/>
          <w:szCs w:val="28"/>
        </w:rPr>
      </w:pPr>
      <w:r w:rsidRPr="003D1C86">
        <w:rPr>
          <w:sz w:val="28"/>
          <w:szCs w:val="28"/>
        </w:rPr>
        <w:t xml:space="preserve">   + Các mặt hàng trong cùng 1 đơn hàng chỉ được lấy từ 1 kho</w:t>
      </w:r>
    </w:p>
    <w:p w14:paraId="39DBA9F9" w14:textId="77777777" w:rsidR="002E2622" w:rsidRPr="003D1C86" w:rsidRDefault="002E2622" w:rsidP="002E2622">
      <w:pPr>
        <w:pStyle w:val="NormalIndent"/>
        <w:rPr>
          <w:sz w:val="28"/>
          <w:szCs w:val="28"/>
        </w:rPr>
      </w:pPr>
      <w:r w:rsidRPr="003D1C86">
        <w:rPr>
          <w:sz w:val="28"/>
          <w:szCs w:val="28"/>
        </w:rPr>
        <w:t xml:space="preserve">   + Trên đơn hàng cho phép 2 dòng sản phẩm giống nhau, mỗi dòng chỉ được chọn để tính cho 1 khuyến mãi</w:t>
      </w:r>
    </w:p>
    <w:p w14:paraId="1210C4F5" w14:textId="1E880B42" w:rsidR="002E2622" w:rsidRPr="003D1C86" w:rsidRDefault="002E2622" w:rsidP="002E2622">
      <w:pPr>
        <w:pStyle w:val="NormalIndent"/>
        <w:rPr>
          <w:sz w:val="28"/>
          <w:szCs w:val="28"/>
        </w:rPr>
      </w:pPr>
      <w:r w:rsidRPr="003D1C86">
        <w:rPr>
          <w:sz w:val="28"/>
          <w:szCs w:val="28"/>
        </w:rPr>
        <w:t>2. Tạo đơn bán hàng không check tồn kho. Chỉ check tồn kho khi duyệt</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E2622" w:rsidRPr="003D1C86" w14:paraId="6BAB30D3" w14:textId="77777777" w:rsidTr="00331005">
        <w:trPr>
          <w:trHeight w:val="284"/>
          <w:jc w:val="center"/>
        </w:trPr>
        <w:tc>
          <w:tcPr>
            <w:tcW w:w="1590" w:type="pct"/>
            <w:tcBorders>
              <w:top w:val="single" w:sz="18" w:space="0" w:color="808080"/>
              <w:left w:val="single" w:sz="18" w:space="0" w:color="808080"/>
            </w:tcBorders>
            <w:shd w:val="clear" w:color="auto" w:fill="F3F3F3"/>
            <w:vAlign w:val="center"/>
          </w:tcPr>
          <w:p w14:paraId="2860A513" w14:textId="77777777" w:rsidR="002E2622" w:rsidRPr="003D1C86" w:rsidRDefault="002E2622" w:rsidP="0033100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1EA99AFA" w14:textId="5A44C9CC" w:rsidR="002E2622" w:rsidRPr="003D1C86" w:rsidRDefault="0003087E" w:rsidP="00331005">
            <w:pPr>
              <w:pStyle w:val="BodyText"/>
              <w:ind w:left="0"/>
              <w:rPr>
                <w:color w:val="984806"/>
                <w:sz w:val="28"/>
                <w:szCs w:val="28"/>
                <w:lang w:eastAsia="ar-SA"/>
              </w:rPr>
            </w:pPr>
            <w:r w:rsidRPr="003D1C86">
              <w:rPr>
                <w:color w:val="984806"/>
                <w:sz w:val="28"/>
                <w:szCs w:val="28"/>
                <w:lang w:eastAsia="ar-SA"/>
              </w:rPr>
              <w:t>Tạo đơn hàng trên web</w:t>
            </w:r>
          </w:p>
        </w:tc>
      </w:tr>
      <w:tr w:rsidR="002E2622" w:rsidRPr="003D1C86" w14:paraId="363835FD" w14:textId="77777777" w:rsidTr="00331005">
        <w:trPr>
          <w:trHeight w:val="284"/>
          <w:jc w:val="center"/>
        </w:trPr>
        <w:tc>
          <w:tcPr>
            <w:tcW w:w="1590" w:type="pct"/>
            <w:tcBorders>
              <w:left w:val="single" w:sz="18" w:space="0" w:color="808080"/>
            </w:tcBorders>
            <w:shd w:val="clear" w:color="auto" w:fill="F3F3F3"/>
            <w:vAlign w:val="center"/>
          </w:tcPr>
          <w:p w14:paraId="217CFDD9" w14:textId="77777777" w:rsidR="002E2622" w:rsidRPr="003D1C86" w:rsidRDefault="002E2622" w:rsidP="00331005">
            <w:pPr>
              <w:ind w:left="142"/>
              <w:rPr>
                <w:b/>
                <w:sz w:val="28"/>
                <w:szCs w:val="28"/>
              </w:rPr>
            </w:pPr>
            <w:r w:rsidRPr="003D1C86">
              <w:rPr>
                <w:b/>
                <w:sz w:val="28"/>
                <w:szCs w:val="28"/>
              </w:rPr>
              <w:t>Mô tả</w:t>
            </w:r>
          </w:p>
        </w:tc>
        <w:tc>
          <w:tcPr>
            <w:tcW w:w="3410" w:type="pct"/>
            <w:tcBorders>
              <w:right w:val="single" w:sz="18" w:space="0" w:color="808080"/>
            </w:tcBorders>
            <w:vAlign w:val="center"/>
          </w:tcPr>
          <w:p w14:paraId="53233696" w14:textId="0A7B1F22" w:rsidR="002E2622" w:rsidRPr="003D1C86" w:rsidRDefault="0003087E" w:rsidP="00331005">
            <w:pPr>
              <w:pStyle w:val="BodyText"/>
              <w:ind w:left="0"/>
              <w:rPr>
                <w:color w:val="984806"/>
                <w:sz w:val="28"/>
                <w:szCs w:val="28"/>
                <w:lang w:eastAsia="ar-SA"/>
              </w:rPr>
            </w:pPr>
            <w:r w:rsidRPr="003D1C86">
              <w:rPr>
                <w:color w:val="984806"/>
                <w:sz w:val="28"/>
                <w:szCs w:val="28"/>
                <w:lang w:eastAsia="ar-SA"/>
              </w:rPr>
              <w:t>Tạo đơn hàng trên web</w:t>
            </w:r>
          </w:p>
          <w:p w14:paraId="08F200A5" w14:textId="77777777" w:rsidR="002E2622" w:rsidRPr="003D1C86" w:rsidRDefault="002E2622" w:rsidP="00331005">
            <w:pPr>
              <w:pStyle w:val="BodyText"/>
              <w:ind w:left="0"/>
              <w:rPr>
                <w:color w:val="984806"/>
                <w:sz w:val="28"/>
                <w:szCs w:val="28"/>
                <w:lang w:eastAsia="ar-SA"/>
              </w:rPr>
            </w:pPr>
            <w:r w:rsidRPr="003D1C86">
              <w:rPr>
                <w:color w:val="984806"/>
                <w:sz w:val="28"/>
                <w:szCs w:val="28"/>
                <w:lang w:eastAsia="ar-SA"/>
              </w:rPr>
              <w:t xml:space="preserve">Cập nhật: </w:t>
            </w:r>
          </w:p>
          <w:p w14:paraId="2E0BA4E5" w14:textId="77777777" w:rsidR="00331005" w:rsidRPr="003D1C86" w:rsidRDefault="00331005" w:rsidP="00331005">
            <w:pPr>
              <w:pStyle w:val="NormalIndent"/>
              <w:rPr>
                <w:sz w:val="28"/>
                <w:szCs w:val="28"/>
              </w:rPr>
            </w:pPr>
            <w:r w:rsidRPr="003D1C86">
              <w:rPr>
                <w:sz w:val="28"/>
                <w:szCs w:val="28"/>
              </w:rPr>
              <w:t>+ Các mặt hàng trong cùng 1 đơn hàng chỉ được lấy từ 1 kho</w:t>
            </w:r>
          </w:p>
          <w:p w14:paraId="0FC1C0FB" w14:textId="77777777" w:rsidR="00331005" w:rsidRPr="003D1C86" w:rsidRDefault="00331005" w:rsidP="00331005">
            <w:pPr>
              <w:pStyle w:val="NormalIndent"/>
              <w:rPr>
                <w:sz w:val="28"/>
                <w:szCs w:val="28"/>
              </w:rPr>
            </w:pPr>
            <w:r w:rsidRPr="003D1C86">
              <w:rPr>
                <w:sz w:val="28"/>
                <w:szCs w:val="28"/>
              </w:rPr>
              <w:t xml:space="preserve">   + Trên đơn hàng cho phép 2 dòng sản phẩm giống nhau, mỗi dòng chỉ được chọn để tính cho 1 khuyến mãi</w:t>
            </w:r>
          </w:p>
          <w:p w14:paraId="38A893BB" w14:textId="211B3351" w:rsidR="002E2622" w:rsidRPr="003D1C86" w:rsidRDefault="00331005" w:rsidP="00331005">
            <w:pPr>
              <w:pStyle w:val="NormalIndent"/>
              <w:rPr>
                <w:sz w:val="28"/>
                <w:szCs w:val="28"/>
              </w:rPr>
            </w:pPr>
            <w:r w:rsidRPr="003D1C86">
              <w:rPr>
                <w:sz w:val="28"/>
                <w:szCs w:val="28"/>
              </w:rPr>
              <w:t>2. Tạo đơn bán hàng không check tồn kho. Chỉ check tồn kho khi duyệt</w:t>
            </w:r>
          </w:p>
        </w:tc>
      </w:tr>
      <w:tr w:rsidR="002E2622" w:rsidRPr="003D1C86" w14:paraId="16FD200D" w14:textId="77777777" w:rsidTr="00331005">
        <w:trPr>
          <w:trHeight w:val="395"/>
          <w:jc w:val="center"/>
        </w:trPr>
        <w:tc>
          <w:tcPr>
            <w:tcW w:w="1590" w:type="pct"/>
            <w:tcBorders>
              <w:left w:val="single" w:sz="18" w:space="0" w:color="808080"/>
            </w:tcBorders>
            <w:shd w:val="clear" w:color="auto" w:fill="F3F3F3"/>
            <w:vAlign w:val="center"/>
          </w:tcPr>
          <w:p w14:paraId="257C0893" w14:textId="77777777" w:rsidR="002E2622" w:rsidRPr="003D1C86" w:rsidRDefault="002E2622" w:rsidP="0033100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2261A4D4" w14:textId="77777777" w:rsidR="002E2622" w:rsidRPr="003D1C86" w:rsidRDefault="002E2622" w:rsidP="00331005">
            <w:pPr>
              <w:ind w:left="0"/>
              <w:rPr>
                <w:sz w:val="28"/>
                <w:szCs w:val="28"/>
              </w:rPr>
            </w:pPr>
            <w:r w:rsidRPr="003D1C86">
              <w:rPr>
                <w:color w:val="984806"/>
                <w:sz w:val="28"/>
                <w:szCs w:val="28"/>
              </w:rPr>
              <w:t>- Người sử dụng HO</w:t>
            </w:r>
          </w:p>
        </w:tc>
      </w:tr>
      <w:tr w:rsidR="002E2622" w:rsidRPr="003D1C86" w14:paraId="15ADC6E0" w14:textId="77777777" w:rsidTr="00331005">
        <w:trPr>
          <w:trHeight w:val="920"/>
          <w:jc w:val="center"/>
        </w:trPr>
        <w:tc>
          <w:tcPr>
            <w:tcW w:w="1590" w:type="pct"/>
            <w:tcBorders>
              <w:left w:val="single" w:sz="18" w:space="0" w:color="808080"/>
            </w:tcBorders>
            <w:shd w:val="clear" w:color="auto" w:fill="F3F3F3"/>
            <w:vAlign w:val="center"/>
          </w:tcPr>
          <w:p w14:paraId="07C34DB2" w14:textId="77777777" w:rsidR="002E2622" w:rsidRPr="003D1C86" w:rsidRDefault="002E2622" w:rsidP="0033100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A885744" w14:textId="77777777" w:rsidR="002E2622" w:rsidRPr="003D1C86" w:rsidRDefault="002E2622" w:rsidP="00331005">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0B88AEFD" w14:textId="77777777" w:rsidR="002E2622" w:rsidRPr="003D1C86" w:rsidRDefault="002E2622" w:rsidP="00331005">
            <w:pPr>
              <w:pStyle w:val="BodyText"/>
              <w:ind w:left="0"/>
              <w:rPr>
                <w:sz w:val="28"/>
                <w:szCs w:val="28"/>
              </w:rPr>
            </w:pPr>
            <w:r w:rsidRPr="003D1C86">
              <w:rPr>
                <w:color w:val="984806"/>
                <w:sz w:val="28"/>
                <w:szCs w:val="28"/>
                <w:lang w:eastAsia="ar-SA"/>
              </w:rPr>
              <w:t>- Có quyền vào chức năng</w:t>
            </w:r>
          </w:p>
        </w:tc>
      </w:tr>
      <w:tr w:rsidR="002E2622" w:rsidRPr="003D1C86" w14:paraId="478862AC" w14:textId="77777777" w:rsidTr="00331005">
        <w:trPr>
          <w:trHeight w:val="530"/>
          <w:jc w:val="center"/>
        </w:trPr>
        <w:tc>
          <w:tcPr>
            <w:tcW w:w="1590" w:type="pct"/>
            <w:tcBorders>
              <w:left w:val="single" w:sz="18" w:space="0" w:color="808080"/>
              <w:bottom w:val="single" w:sz="8" w:space="0" w:color="808080"/>
            </w:tcBorders>
            <w:shd w:val="clear" w:color="auto" w:fill="F3F3F3"/>
            <w:vAlign w:val="center"/>
          </w:tcPr>
          <w:p w14:paraId="46B3443C" w14:textId="77777777" w:rsidR="002E2622" w:rsidRPr="003D1C86" w:rsidRDefault="002E2622" w:rsidP="0033100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64D88DD" w14:textId="77777777" w:rsidR="002E2622" w:rsidRPr="003D1C86" w:rsidRDefault="002E2622" w:rsidP="00331005">
            <w:pPr>
              <w:pStyle w:val="BodyText"/>
              <w:ind w:left="0"/>
              <w:rPr>
                <w:sz w:val="28"/>
                <w:szCs w:val="28"/>
                <w:lang w:eastAsia="ar-SA"/>
              </w:rPr>
            </w:pPr>
            <w:r w:rsidRPr="003D1C86">
              <w:rPr>
                <w:color w:val="984806"/>
                <w:sz w:val="28"/>
                <w:szCs w:val="28"/>
                <w:lang w:eastAsia="ar-SA"/>
              </w:rPr>
              <w:t>- N/A</w:t>
            </w:r>
          </w:p>
        </w:tc>
      </w:tr>
      <w:tr w:rsidR="002E2622" w:rsidRPr="003D1C86" w14:paraId="7172C31E" w14:textId="77777777" w:rsidTr="00331005">
        <w:trPr>
          <w:trHeight w:val="284"/>
          <w:jc w:val="center"/>
        </w:trPr>
        <w:tc>
          <w:tcPr>
            <w:tcW w:w="1590" w:type="pct"/>
            <w:tcBorders>
              <w:left w:val="single" w:sz="18" w:space="0" w:color="808080"/>
              <w:bottom w:val="single" w:sz="4" w:space="0" w:color="808080"/>
            </w:tcBorders>
            <w:shd w:val="clear" w:color="auto" w:fill="F3F3F3"/>
            <w:vAlign w:val="center"/>
          </w:tcPr>
          <w:p w14:paraId="563E38E6" w14:textId="77777777" w:rsidR="002E2622" w:rsidRPr="003D1C86" w:rsidRDefault="002E2622" w:rsidP="0033100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2C19B648" w14:textId="77777777" w:rsidR="002E2622" w:rsidRPr="003D1C86" w:rsidRDefault="002E2622" w:rsidP="00331005">
            <w:pPr>
              <w:pStyle w:val="BodyText"/>
              <w:ind w:left="0"/>
              <w:rPr>
                <w:sz w:val="28"/>
                <w:szCs w:val="28"/>
                <w:lang w:eastAsia="ar-SA"/>
              </w:rPr>
            </w:pPr>
            <w:r w:rsidRPr="003D1C86">
              <w:rPr>
                <w:sz w:val="28"/>
                <w:szCs w:val="28"/>
                <w:lang w:eastAsia="ar-SA"/>
              </w:rPr>
              <w:t>-N/A</w:t>
            </w:r>
          </w:p>
        </w:tc>
      </w:tr>
      <w:tr w:rsidR="002E2622" w:rsidRPr="003D1C86" w14:paraId="3FA2D07E" w14:textId="77777777" w:rsidTr="00331005">
        <w:trPr>
          <w:trHeight w:val="284"/>
          <w:jc w:val="center"/>
        </w:trPr>
        <w:tc>
          <w:tcPr>
            <w:tcW w:w="1590" w:type="pct"/>
            <w:tcBorders>
              <w:left w:val="single" w:sz="18" w:space="0" w:color="808080"/>
              <w:bottom w:val="single" w:sz="18" w:space="0" w:color="808080"/>
            </w:tcBorders>
            <w:shd w:val="clear" w:color="auto" w:fill="F3F3F3"/>
            <w:vAlign w:val="center"/>
          </w:tcPr>
          <w:p w14:paraId="5AB4435E" w14:textId="77777777" w:rsidR="002E2622" w:rsidRPr="003D1C86" w:rsidRDefault="002E2622" w:rsidP="00331005">
            <w:pPr>
              <w:ind w:left="142"/>
              <w:rPr>
                <w:b/>
                <w:sz w:val="28"/>
                <w:szCs w:val="28"/>
              </w:rPr>
            </w:pPr>
            <w:r w:rsidRPr="003D1C86">
              <w:rPr>
                <w:b/>
                <w:sz w:val="28"/>
                <w:szCs w:val="28"/>
              </w:rPr>
              <w:lastRenderedPageBreak/>
              <w:t>Các yêu cầu đặc biệt</w:t>
            </w:r>
          </w:p>
        </w:tc>
        <w:tc>
          <w:tcPr>
            <w:tcW w:w="3410" w:type="pct"/>
            <w:tcBorders>
              <w:bottom w:val="single" w:sz="18" w:space="0" w:color="808080"/>
              <w:right w:val="single" w:sz="18" w:space="0" w:color="808080"/>
            </w:tcBorders>
            <w:vAlign w:val="center"/>
          </w:tcPr>
          <w:p w14:paraId="50895586" w14:textId="77777777" w:rsidR="002E2622" w:rsidRPr="003D1C86" w:rsidRDefault="002E2622" w:rsidP="00331005">
            <w:pPr>
              <w:pStyle w:val="BodyText"/>
              <w:ind w:left="0"/>
              <w:rPr>
                <w:sz w:val="28"/>
                <w:szCs w:val="28"/>
              </w:rPr>
            </w:pPr>
            <w:r w:rsidRPr="003D1C86">
              <w:rPr>
                <w:sz w:val="28"/>
                <w:szCs w:val="28"/>
                <w:lang w:eastAsia="ar-SA"/>
              </w:rPr>
              <w:t>-N/A</w:t>
            </w:r>
          </w:p>
        </w:tc>
      </w:tr>
    </w:tbl>
    <w:p w14:paraId="6425514E" w14:textId="463049C8" w:rsidR="002E2622" w:rsidRPr="003D1C86" w:rsidRDefault="00F567FB" w:rsidP="00F567FB">
      <w:pPr>
        <w:pStyle w:val="Heading3"/>
        <w:numPr>
          <w:ilvl w:val="0"/>
          <w:numId w:val="0"/>
        </w:numPr>
        <w:ind w:left="720"/>
        <w:rPr>
          <w:rFonts w:ascii="Times New Roman" w:hAnsi="Times New Roman"/>
          <w:sz w:val="28"/>
          <w:szCs w:val="28"/>
          <w:lang w:eastAsia="ar-SA"/>
        </w:rPr>
      </w:pPr>
      <w:bookmarkStart w:id="1219" w:name="_Toc77785461"/>
      <w:r w:rsidRPr="003D1C86">
        <w:rPr>
          <w:rFonts w:ascii="Times New Roman" w:hAnsi="Times New Roman"/>
          <w:sz w:val="28"/>
          <w:szCs w:val="28"/>
          <w:lang w:eastAsia="ar-SA"/>
        </w:rPr>
        <w:t xml:space="preserve">3.14.1 </w:t>
      </w:r>
      <w:r w:rsidR="002E2622" w:rsidRPr="003D1C86">
        <w:rPr>
          <w:rFonts w:ascii="Times New Roman" w:hAnsi="Times New Roman"/>
          <w:sz w:val="28"/>
          <w:szCs w:val="28"/>
          <w:lang w:eastAsia="ar-SA"/>
        </w:rPr>
        <w:t>Màn hình chức năng</w:t>
      </w:r>
      <w:bookmarkEnd w:id="1219"/>
    </w:p>
    <w:p w14:paraId="17092D14" w14:textId="0E444128" w:rsidR="002E2622" w:rsidRPr="003D1C86" w:rsidRDefault="00254D7E" w:rsidP="002E2622">
      <w:pPr>
        <w:rPr>
          <w:sz w:val="28"/>
          <w:szCs w:val="28"/>
        </w:rPr>
      </w:pPr>
      <w:r w:rsidRPr="006C48E9">
        <w:rPr>
          <w:noProof/>
          <w:snapToGrid/>
          <w:sz w:val="28"/>
          <w:szCs w:val="28"/>
        </w:rPr>
        <w:drawing>
          <wp:inline distT="0" distB="0" distL="0" distR="0" wp14:anchorId="6BE7CB7F" wp14:editId="756C7F23">
            <wp:extent cx="5943600" cy="1776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76095"/>
                    </a:xfrm>
                    <a:prstGeom prst="rect">
                      <a:avLst/>
                    </a:prstGeom>
                  </pic:spPr>
                </pic:pic>
              </a:graphicData>
            </a:graphic>
          </wp:inline>
        </w:drawing>
      </w:r>
      <w:r w:rsidR="002E2622" w:rsidRPr="003D1C86">
        <w:rPr>
          <w:sz w:val="28"/>
          <w:szCs w:val="28"/>
        </w:rPr>
        <w:br/>
      </w:r>
      <w:r w:rsidR="002E2622" w:rsidRPr="003D1C86">
        <w:rPr>
          <w:sz w:val="28"/>
          <w:szCs w:val="28"/>
        </w:rPr>
        <w:tab/>
      </w:r>
      <w:r w:rsidR="002E2622" w:rsidRPr="003D1C86">
        <w:rPr>
          <w:sz w:val="28"/>
          <w:szCs w:val="28"/>
        </w:rPr>
        <w:tab/>
      </w:r>
      <w:r w:rsidR="002E2622" w:rsidRPr="003D1C86">
        <w:rPr>
          <w:sz w:val="28"/>
          <w:szCs w:val="28"/>
        </w:rPr>
        <w:tab/>
      </w:r>
    </w:p>
    <w:p w14:paraId="561324EB" w14:textId="3060F72A" w:rsidR="002E2622" w:rsidRPr="003D1C86" w:rsidRDefault="002E2622" w:rsidP="002E2622">
      <w:pPr>
        <w:rPr>
          <w:sz w:val="28"/>
          <w:szCs w:val="28"/>
        </w:rPr>
      </w:pPr>
    </w:p>
    <w:p w14:paraId="377C1E3E" w14:textId="16ED0550" w:rsidR="002E2622" w:rsidRPr="003D1C86" w:rsidRDefault="00F567FB" w:rsidP="00F567FB">
      <w:pPr>
        <w:pStyle w:val="Heading3"/>
        <w:numPr>
          <w:ilvl w:val="0"/>
          <w:numId w:val="0"/>
        </w:numPr>
        <w:ind w:left="720"/>
        <w:rPr>
          <w:rFonts w:ascii="Times New Roman" w:hAnsi="Times New Roman"/>
          <w:sz w:val="28"/>
          <w:szCs w:val="28"/>
          <w:lang w:eastAsia="ar-SA"/>
        </w:rPr>
      </w:pPr>
      <w:bookmarkStart w:id="1220" w:name="_Toc77785462"/>
      <w:r w:rsidRPr="003D1C86">
        <w:rPr>
          <w:rFonts w:ascii="Times New Roman" w:hAnsi="Times New Roman"/>
          <w:sz w:val="28"/>
          <w:szCs w:val="28"/>
          <w:lang w:eastAsia="ar-SA"/>
        </w:rPr>
        <w:t xml:space="preserve">3.14.2 </w:t>
      </w:r>
      <w:r w:rsidR="002E2622" w:rsidRPr="003D1C86">
        <w:rPr>
          <w:rFonts w:ascii="Times New Roman" w:hAnsi="Times New Roman"/>
          <w:sz w:val="28"/>
          <w:szCs w:val="28"/>
          <w:lang w:eastAsia="ar-SA"/>
        </w:rPr>
        <w:t>Mô tả luồng cập nhật</w:t>
      </w:r>
      <w:bookmarkEnd w:id="1220"/>
    </w:p>
    <w:p w14:paraId="2FA10651" w14:textId="77777777" w:rsidR="002E2622" w:rsidRPr="003D1C86" w:rsidRDefault="002E2622" w:rsidP="002E2622">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2E2622" w:rsidRPr="003D1C86" w14:paraId="1A2BC1B3" w14:textId="77777777" w:rsidTr="00331005">
        <w:trPr>
          <w:trHeight w:val="530"/>
        </w:trPr>
        <w:tc>
          <w:tcPr>
            <w:tcW w:w="2497" w:type="dxa"/>
            <w:shd w:val="pct5" w:color="auto" w:fill="auto"/>
          </w:tcPr>
          <w:p w14:paraId="4F7C2A71" w14:textId="77777777" w:rsidR="002E2622" w:rsidRPr="003D1C86" w:rsidRDefault="002E2622" w:rsidP="00331005">
            <w:pPr>
              <w:ind w:left="0"/>
              <w:jc w:val="center"/>
              <w:rPr>
                <w:b/>
                <w:sz w:val="28"/>
                <w:szCs w:val="28"/>
              </w:rPr>
            </w:pPr>
            <w:r w:rsidRPr="003D1C86">
              <w:rPr>
                <w:b/>
                <w:sz w:val="28"/>
                <w:szCs w:val="28"/>
              </w:rPr>
              <w:t>Hành động của tác nhân</w:t>
            </w:r>
          </w:p>
        </w:tc>
        <w:tc>
          <w:tcPr>
            <w:tcW w:w="6570" w:type="dxa"/>
            <w:shd w:val="pct5" w:color="auto" w:fill="auto"/>
          </w:tcPr>
          <w:p w14:paraId="697502CC" w14:textId="77777777" w:rsidR="002E2622" w:rsidRPr="003D1C86" w:rsidRDefault="002E2622" w:rsidP="00331005">
            <w:pPr>
              <w:ind w:left="0"/>
              <w:jc w:val="center"/>
              <w:rPr>
                <w:b/>
                <w:sz w:val="28"/>
                <w:szCs w:val="28"/>
              </w:rPr>
            </w:pPr>
            <w:r w:rsidRPr="003D1C86">
              <w:rPr>
                <w:b/>
                <w:sz w:val="28"/>
                <w:szCs w:val="28"/>
              </w:rPr>
              <w:t>Phản ứng của hệ thống</w:t>
            </w:r>
          </w:p>
        </w:tc>
        <w:tc>
          <w:tcPr>
            <w:tcW w:w="1392" w:type="dxa"/>
            <w:shd w:val="pct5" w:color="auto" w:fill="auto"/>
          </w:tcPr>
          <w:p w14:paraId="48F92C78" w14:textId="77777777" w:rsidR="002E2622" w:rsidRPr="003D1C86" w:rsidRDefault="002E2622" w:rsidP="00331005">
            <w:pPr>
              <w:ind w:left="0"/>
              <w:jc w:val="center"/>
              <w:rPr>
                <w:b/>
                <w:sz w:val="28"/>
                <w:szCs w:val="28"/>
              </w:rPr>
            </w:pPr>
            <w:r w:rsidRPr="003D1C86">
              <w:rPr>
                <w:b/>
                <w:sz w:val="28"/>
                <w:szCs w:val="28"/>
              </w:rPr>
              <w:t>Dữ liệu liên quan (C/R/U/D)</w:t>
            </w:r>
          </w:p>
        </w:tc>
      </w:tr>
      <w:tr w:rsidR="002E2622" w:rsidRPr="003D1C86" w14:paraId="1FEA0BA7" w14:textId="77777777" w:rsidTr="00331005">
        <w:trPr>
          <w:trHeight w:val="2411"/>
        </w:trPr>
        <w:tc>
          <w:tcPr>
            <w:tcW w:w="2497" w:type="dxa"/>
          </w:tcPr>
          <w:p w14:paraId="1BB2BC28" w14:textId="083E3DE2" w:rsidR="002E2622" w:rsidRPr="003D1C86" w:rsidRDefault="002E2622" w:rsidP="00D81D10">
            <w:pPr>
              <w:pStyle w:val="Sothutu-1so"/>
              <w:numPr>
                <w:ilvl w:val="0"/>
                <w:numId w:val="0"/>
              </w:numPr>
              <w:rPr>
                <w:sz w:val="28"/>
                <w:szCs w:val="28"/>
              </w:rPr>
            </w:pPr>
            <w:r w:rsidRPr="003D1C86">
              <w:rPr>
                <w:sz w:val="28"/>
                <w:szCs w:val="28"/>
              </w:rPr>
              <w:t xml:space="preserve">1. </w:t>
            </w:r>
            <w:r w:rsidR="00D81D10" w:rsidRPr="003D1C86">
              <w:rPr>
                <w:sz w:val="28"/>
                <w:szCs w:val="28"/>
              </w:rPr>
              <w:t>Tạo đơn hàng trên web</w:t>
            </w:r>
          </w:p>
        </w:tc>
        <w:tc>
          <w:tcPr>
            <w:tcW w:w="6570" w:type="dxa"/>
          </w:tcPr>
          <w:p w14:paraId="32E912FD" w14:textId="6D4FDBC8" w:rsidR="002E2622" w:rsidRPr="003D1C86" w:rsidRDefault="002E2622" w:rsidP="00331005">
            <w:pPr>
              <w:pStyle w:val="Sothutu-1so"/>
              <w:numPr>
                <w:ilvl w:val="0"/>
                <w:numId w:val="0"/>
              </w:numPr>
              <w:ind w:left="360"/>
              <w:rPr>
                <w:sz w:val="28"/>
                <w:szCs w:val="28"/>
              </w:rPr>
            </w:pPr>
            <w:r w:rsidRPr="003D1C86">
              <w:rPr>
                <w:sz w:val="28"/>
                <w:szCs w:val="28"/>
              </w:rPr>
              <w:t xml:space="preserve">2.  </w:t>
            </w:r>
            <w:r w:rsidR="00D81D10" w:rsidRPr="003D1C86">
              <w:rPr>
                <w:sz w:val="28"/>
                <w:szCs w:val="28"/>
              </w:rPr>
              <w:t xml:space="preserve">Màn hình tạo đơn hàng trên web </w:t>
            </w:r>
          </w:p>
          <w:p w14:paraId="2BAF8A55" w14:textId="4E87807C" w:rsidR="00D81D10" w:rsidRPr="003D1C86" w:rsidRDefault="00D81D10" w:rsidP="00331005">
            <w:pPr>
              <w:pStyle w:val="Sothutu-1so"/>
              <w:numPr>
                <w:ilvl w:val="0"/>
                <w:numId w:val="0"/>
              </w:numPr>
              <w:ind w:left="360"/>
              <w:rPr>
                <w:sz w:val="28"/>
                <w:szCs w:val="28"/>
              </w:rPr>
            </w:pPr>
            <w:r w:rsidRPr="003D1C86">
              <w:rPr>
                <w:sz w:val="28"/>
                <w:szCs w:val="28"/>
              </w:rPr>
              <w:t>- Cho phép chọn kho khi tạo đơn hàng.</w:t>
            </w:r>
          </w:p>
          <w:p w14:paraId="3F58EB97" w14:textId="6DEDE863" w:rsidR="00D81D10" w:rsidRPr="003D1C86" w:rsidRDefault="00D81D10" w:rsidP="00331005">
            <w:pPr>
              <w:pStyle w:val="Sothutu-1so"/>
              <w:numPr>
                <w:ilvl w:val="0"/>
                <w:numId w:val="0"/>
              </w:numPr>
              <w:ind w:left="360"/>
              <w:rPr>
                <w:sz w:val="28"/>
                <w:szCs w:val="28"/>
              </w:rPr>
            </w:pPr>
            <w:r w:rsidRPr="003D1C86">
              <w:rPr>
                <w:sz w:val="28"/>
                <w:szCs w:val="28"/>
              </w:rPr>
              <w:t>- Trên đơn hàng cho phép 2 dòng sản phẩm khác nhau, Cho phép chọn ch</w:t>
            </w:r>
            <w:r w:rsidR="00190FCC" w:rsidRPr="003D1C86">
              <w:rPr>
                <w:sz w:val="28"/>
                <w:szCs w:val="28"/>
              </w:rPr>
              <w:t>ương trình khuyến mãi tương ứng.</w:t>
            </w:r>
            <w:ins w:id="1221" w:author="Chungpth" w:date="2021-08-17T17:05:00Z">
              <w:r w:rsidR="004B71E1">
                <w:rPr>
                  <w:sz w:val="28"/>
                  <w:szCs w:val="28"/>
                </w:rPr>
                <w:t xml:space="preserve"> Tính khuyến mãi theo từng dòng.</w:t>
              </w:r>
            </w:ins>
          </w:p>
          <w:p w14:paraId="4B25EC0B" w14:textId="416DD363" w:rsidR="00190FCC" w:rsidRPr="003D1C86" w:rsidRDefault="00190FCC" w:rsidP="00190FCC">
            <w:pPr>
              <w:pStyle w:val="Sothutu-1so"/>
              <w:numPr>
                <w:ilvl w:val="0"/>
                <w:numId w:val="0"/>
              </w:numPr>
              <w:ind w:left="360"/>
              <w:rPr>
                <w:sz w:val="28"/>
                <w:szCs w:val="28"/>
              </w:rPr>
            </w:pPr>
            <w:commentRangeStart w:id="1222"/>
            <w:commentRangeStart w:id="1223"/>
            <w:r w:rsidRPr="003D1C86">
              <w:rPr>
                <w:sz w:val="28"/>
                <w:szCs w:val="28"/>
              </w:rPr>
              <w:t xml:space="preserve">- </w:t>
            </w:r>
            <w:ins w:id="1224" w:author="Chungpth" w:date="2021-08-19T21:50:00Z">
              <w:r w:rsidR="007E55FE">
                <w:rPr>
                  <w:sz w:val="28"/>
                  <w:szCs w:val="28"/>
                </w:rPr>
                <w:t>1 đ</w:t>
              </w:r>
            </w:ins>
            <w:ins w:id="1225" w:author="Chungpth" w:date="2021-08-19T21:51:00Z">
              <w:r w:rsidR="007E55FE">
                <w:rPr>
                  <w:sz w:val="28"/>
                  <w:szCs w:val="28"/>
                </w:rPr>
                <w:t>ơn hàng chỉ chọn được 1 kho</w:t>
              </w:r>
            </w:ins>
            <w:del w:id="1226" w:author="Chungpth" w:date="2021-08-19T21:50:00Z">
              <w:r w:rsidRPr="003D1C86" w:rsidDel="007E55FE">
                <w:rPr>
                  <w:sz w:val="28"/>
                  <w:szCs w:val="28"/>
                </w:rPr>
                <w:delText>Trên đơn hàng hiện tại đang có thể chọn 1 kho hoặc nhiều kho.</w:delText>
              </w:r>
              <w:commentRangeEnd w:id="1222"/>
              <w:r w:rsidR="00CC70CD" w:rsidDel="007E55FE">
                <w:rPr>
                  <w:rStyle w:val="CommentReference"/>
                  <w:snapToGrid w:val="0"/>
                </w:rPr>
                <w:commentReference w:id="1222"/>
              </w:r>
            </w:del>
            <w:commentRangeEnd w:id="1223"/>
            <w:r w:rsidR="007E55FE">
              <w:rPr>
                <w:rStyle w:val="CommentReference"/>
                <w:snapToGrid w:val="0"/>
              </w:rPr>
              <w:commentReference w:id="1223"/>
            </w:r>
          </w:p>
          <w:p w14:paraId="328A4030" w14:textId="21D372AD" w:rsidR="002E2622" w:rsidRPr="003D1C86" w:rsidRDefault="002E2622" w:rsidP="00331005">
            <w:pPr>
              <w:pStyle w:val="Sothutu-1so"/>
              <w:numPr>
                <w:ilvl w:val="0"/>
                <w:numId w:val="0"/>
              </w:numPr>
              <w:ind w:left="360"/>
              <w:rPr>
                <w:sz w:val="28"/>
                <w:szCs w:val="28"/>
              </w:rPr>
            </w:pPr>
          </w:p>
          <w:p w14:paraId="7CCD47D4" w14:textId="77777777" w:rsidR="002E2622" w:rsidRPr="003D1C86" w:rsidRDefault="002E2622" w:rsidP="00331005">
            <w:pPr>
              <w:pStyle w:val="Sothutu-1so"/>
              <w:numPr>
                <w:ilvl w:val="0"/>
                <w:numId w:val="0"/>
              </w:numPr>
              <w:ind w:left="360"/>
              <w:rPr>
                <w:sz w:val="28"/>
                <w:szCs w:val="28"/>
              </w:rPr>
            </w:pPr>
          </w:p>
        </w:tc>
        <w:tc>
          <w:tcPr>
            <w:tcW w:w="1392" w:type="dxa"/>
          </w:tcPr>
          <w:p w14:paraId="6A497A69" w14:textId="77777777" w:rsidR="002E2622" w:rsidRPr="003D1C86" w:rsidRDefault="002E2622" w:rsidP="00331005">
            <w:pPr>
              <w:ind w:left="0"/>
              <w:jc w:val="both"/>
              <w:rPr>
                <w:sz w:val="28"/>
                <w:szCs w:val="28"/>
              </w:rPr>
            </w:pPr>
            <w:r w:rsidRPr="003D1C86">
              <w:rPr>
                <w:sz w:val="28"/>
                <w:szCs w:val="28"/>
              </w:rPr>
              <w:t>C</w:t>
            </w:r>
          </w:p>
        </w:tc>
      </w:tr>
      <w:tr w:rsidR="002E2622" w:rsidRPr="003D1C86" w14:paraId="3B346AF2" w14:textId="77777777" w:rsidTr="00331005">
        <w:trPr>
          <w:trHeight w:val="647"/>
        </w:trPr>
        <w:tc>
          <w:tcPr>
            <w:tcW w:w="2497" w:type="dxa"/>
          </w:tcPr>
          <w:p w14:paraId="70CDC2A8" w14:textId="08DD4A60" w:rsidR="002E2622" w:rsidRPr="003D1C86" w:rsidRDefault="00254D7E" w:rsidP="008633E7">
            <w:pPr>
              <w:pStyle w:val="Sothutu-1so"/>
              <w:numPr>
                <w:ilvl w:val="0"/>
                <w:numId w:val="16"/>
              </w:numPr>
              <w:ind w:left="409"/>
              <w:rPr>
                <w:sz w:val="28"/>
                <w:szCs w:val="28"/>
              </w:rPr>
            </w:pPr>
            <w:r w:rsidRPr="003D1C86">
              <w:rPr>
                <w:sz w:val="28"/>
                <w:szCs w:val="28"/>
              </w:rPr>
              <w:lastRenderedPageBreak/>
              <w:t>Tính khuyến mãi</w:t>
            </w:r>
            <w:r w:rsidR="002E2622" w:rsidRPr="003D1C86">
              <w:rPr>
                <w:sz w:val="28"/>
                <w:szCs w:val="28"/>
              </w:rPr>
              <w:t xml:space="preserve"> </w:t>
            </w:r>
          </w:p>
        </w:tc>
        <w:tc>
          <w:tcPr>
            <w:tcW w:w="6570" w:type="dxa"/>
          </w:tcPr>
          <w:p w14:paraId="20B1A1B1" w14:textId="029046EC" w:rsidR="002E2622" w:rsidRPr="003D1C86" w:rsidRDefault="002E2622" w:rsidP="008633E7">
            <w:pPr>
              <w:pStyle w:val="Sothutu-1so"/>
              <w:numPr>
                <w:ilvl w:val="0"/>
                <w:numId w:val="16"/>
              </w:numPr>
              <w:ind w:left="612" w:hanging="270"/>
              <w:rPr>
                <w:sz w:val="28"/>
                <w:szCs w:val="28"/>
              </w:rPr>
            </w:pPr>
            <w:r w:rsidRPr="003D1C86">
              <w:rPr>
                <w:sz w:val="28"/>
                <w:szCs w:val="28"/>
              </w:rPr>
              <w:t xml:space="preserve"> </w:t>
            </w:r>
            <w:r w:rsidR="00254D7E" w:rsidRPr="003D1C86">
              <w:rPr>
                <w:sz w:val="28"/>
                <w:szCs w:val="28"/>
              </w:rPr>
              <w:t>Tính khuyến mãi không check tồn kho</w:t>
            </w:r>
            <w:r w:rsidRPr="003D1C86">
              <w:rPr>
                <w:sz w:val="28"/>
                <w:szCs w:val="28"/>
              </w:rPr>
              <w:t xml:space="preserve"> </w:t>
            </w:r>
          </w:p>
        </w:tc>
        <w:tc>
          <w:tcPr>
            <w:tcW w:w="1392" w:type="dxa"/>
          </w:tcPr>
          <w:p w14:paraId="5994C41D" w14:textId="455D2B88" w:rsidR="002E2622" w:rsidRPr="003D1C86" w:rsidRDefault="00254D7E" w:rsidP="00331005">
            <w:pPr>
              <w:ind w:left="0"/>
              <w:jc w:val="both"/>
              <w:rPr>
                <w:sz w:val="28"/>
                <w:szCs w:val="28"/>
              </w:rPr>
            </w:pPr>
            <w:r w:rsidRPr="003D1C86">
              <w:rPr>
                <w:sz w:val="28"/>
                <w:szCs w:val="28"/>
              </w:rPr>
              <w:t>R</w:t>
            </w:r>
          </w:p>
        </w:tc>
      </w:tr>
      <w:tr w:rsidR="002E2622" w:rsidRPr="003D1C86" w14:paraId="228A9D97" w14:textId="77777777" w:rsidTr="00331005">
        <w:tc>
          <w:tcPr>
            <w:tcW w:w="2497" w:type="dxa"/>
          </w:tcPr>
          <w:p w14:paraId="64F79AA8" w14:textId="31DC324C" w:rsidR="002E2622" w:rsidRPr="003D1C86" w:rsidRDefault="00254D7E" w:rsidP="008633E7">
            <w:pPr>
              <w:pStyle w:val="Sothutu-1so"/>
              <w:numPr>
                <w:ilvl w:val="0"/>
                <w:numId w:val="16"/>
              </w:numPr>
              <w:ind w:left="409"/>
              <w:rPr>
                <w:sz w:val="28"/>
                <w:szCs w:val="28"/>
              </w:rPr>
            </w:pPr>
            <w:r w:rsidRPr="003D1C86">
              <w:rPr>
                <w:sz w:val="28"/>
                <w:szCs w:val="28"/>
              </w:rPr>
              <w:t>Lưu đơn hàng</w:t>
            </w:r>
            <w:r w:rsidR="002E2622" w:rsidRPr="003D1C86">
              <w:rPr>
                <w:sz w:val="28"/>
                <w:szCs w:val="28"/>
              </w:rPr>
              <w:t xml:space="preserve"> </w:t>
            </w:r>
          </w:p>
        </w:tc>
        <w:tc>
          <w:tcPr>
            <w:tcW w:w="6570" w:type="dxa"/>
          </w:tcPr>
          <w:p w14:paraId="09F50995" w14:textId="62E16CEC" w:rsidR="002E2622" w:rsidRPr="003D1C86" w:rsidRDefault="002E2622" w:rsidP="008633E7">
            <w:pPr>
              <w:pStyle w:val="Sothutu-1so"/>
              <w:numPr>
                <w:ilvl w:val="0"/>
                <w:numId w:val="16"/>
              </w:numPr>
              <w:ind w:left="702"/>
              <w:rPr>
                <w:sz w:val="28"/>
                <w:szCs w:val="28"/>
              </w:rPr>
            </w:pPr>
            <w:r w:rsidRPr="003D1C86">
              <w:rPr>
                <w:sz w:val="28"/>
                <w:szCs w:val="28"/>
              </w:rPr>
              <w:t xml:space="preserve"> </w:t>
            </w:r>
            <w:r w:rsidR="00254D7E" w:rsidRPr="003D1C86">
              <w:rPr>
                <w:sz w:val="28"/>
                <w:szCs w:val="28"/>
              </w:rPr>
              <w:t>Cho phép lưu thành công khi số lượng đặt nhỏ hoặc lớn hơn tồn kho (Không check tồn kho khi tạo đơn hàng)</w:t>
            </w:r>
            <w:r w:rsidRPr="003D1C86">
              <w:rPr>
                <w:sz w:val="28"/>
                <w:szCs w:val="28"/>
              </w:rPr>
              <w:t>.</w:t>
            </w:r>
          </w:p>
          <w:p w14:paraId="65E2E877" w14:textId="77777777" w:rsidR="002E2622" w:rsidRPr="003D1C86" w:rsidRDefault="002E2622" w:rsidP="00254D7E">
            <w:pPr>
              <w:pStyle w:val="Sothutu-1so"/>
              <w:numPr>
                <w:ilvl w:val="0"/>
                <w:numId w:val="0"/>
              </w:numPr>
              <w:rPr>
                <w:sz w:val="28"/>
                <w:szCs w:val="28"/>
              </w:rPr>
            </w:pPr>
          </w:p>
        </w:tc>
        <w:tc>
          <w:tcPr>
            <w:tcW w:w="1392" w:type="dxa"/>
          </w:tcPr>
          <w:p w14:paraId="4CFD0A8D" w14:textId="77777777" w:rsidR="002E2622" w:rsidRPr="003D1C86" w:rsidRDefault="002E2622" w:rsidP="00331005">
            <w:pPr>
              <w:ind w:left="0"/>
              <w:jc w:val="both"/>
              <w:rPr>
                <w:sz w:val="28"/>
                <w:szCs w:val="28"/>
              </w:rPr>
            </w:pPr>
            <w:r w:rsidRPr="003D1C86">
              <w:rPr>
                <w:sz w:val="28"/>
                <w:szCs w:val="28"/>
              </w:rPr>
              <w:t>U</w:t>
            </w:r>
          </w:p>
        </w:tc>
      </w:tr>
      <w:tr w:rsidR="00254D7E" w:rsidRPr="003D1C86" w14:paraId="01815EB0" w14:textId="77777777" w:rsidTr="00331005">
        <w:tc>
          <w:tcPr>
            <w:tcW w:w="2497" w:type="dxa"/>
          </w:tcPr>
          <w:p w14:paraId="2239CCD9" w14:textId="1A13526C" w:rsidR="00254D7E" w:rsidRPr="003D1C86" w:rsidRDefault="00254D7E" w:rsidP="008633E7">
            <w:pPr>
              <w:pStyle w:val="Sothutu-1so"/>
              <w:numPr>
                <w:ilvl w:val="0"/>
                <w:numId w:val="16"/>
              </w:numPr>
              <w:ind w:left="409"/>
              <w:rPr>
                <w:sz w:val="28"/>
                <w:szCs w:val="28"/>
              </w:rPr>
            </w:pPr>
            <w:r w:rsidRPr="003D1C86">
              <w:rPr>
                <w:sz w:val="28"/>
                <w:szCs w:val="28"/>
              </w:rPr>
              <w:t>Duyệt đơn hàng</w:t>
            </w:r>
          </w:p>
        </w:tc>
        <w:tc>
          <w:tcPr>
            <w:tcW w:w="6570" w:type="dxa"/>
          </w:tcPr>
          <w:p w14:paraId="6D3744B9" w14:textId="77777777" w:rsidR="00190FCC" w:rsidRPr="003D1C86" w:rsidRDefault="00254D7E" w:rsidP="008633E7">
            <w:pPr>
              <w:pStyle w:val="Sothutu-1so"/>
              <w:numPr>
                <w:ilvl w:val="0"/>
                <w:numId w:val="16"/>
              </w:numPr>
              <w:ind w:left="702"/>
              <w:rPr>
                <w:sz w:val="28"/>
                <w:szCs w:val="28"/>
              </w:rPr>
            </w:pPr>
            <w:r w:rsidRPr="003D1C86">
              <w:rPr>
                <w:sz w:val="28"/>
                <w:szCs w:val="28"/>
              </w:rPr>
              <w:t>Khi duyệ</w:t>
            </w:r>
            <w:r w:rsidR="00190FCC" w:rsidRPr="003D1C86">
              <w:rPr>
                <w:sz w:val="28"/>
                <w:szCs w:val="28"/>
              </w:rPr>
              <w:t xml:space="preserve">t đơn hàng. </w:t>
            </w:r>
          </w:p>
          <w:p w14:paraId="6D59AD2A" w14:textId="46DBA7C9" w:rsidR="00254D7E" w:rsidRPr="003D1C86" w:rsidRDefault="00190FCC" w:rsidP="008633E7">
            <w:pPr>
              <w:pStyle w:val="Sothutu-1so"/>
              <w:numPr>
                <w:ilvl w:val="0"/>
                <w:numId w:val="10"/>
              </w:numPr>
              <w:rPr>
                <w:sz w:val="28"/>
                <w:szCs w:val="28"/>
              </w:rPr>
            </w:pPr>
            <w:r w:rsidRPr="003D1C86">
              <w:rPr>
                <w:sz w:val="28"/>
                <w:szCs w:val="28"/>
              </w:rPr>
              <w:t>Nếu số lượng trên đơn &gt; tồn kho thì không cho duyệt.</w:t>
            </w:r>
          </w:p>
          <w:p w14:paraId="52B72458" w14:textId="0773A056" w:rsidR="00190FCC" w:rsidRPr="003D1C86" w:rsidRDefault="00190FCC" w:rsidP="008633E7">
            <w:pPr>
              <w:pStyle w:val="Sothutu-1so"/>
              <w:numPr>
                <w:ilvl w:val="0"/>
                <w:numId w:val="10"/>
              </w:numPr>
              <w:rPr>
                <w:sz w:val="28"/>
                <w:szCs w:val="28"/>
              </w:rPr>
            </w:pPr>
            <w:r w:rsidRPr="003D1C86">
              <w:rPr>
                <w:sz w:val="28"/>
                <w:szCs w:val="28"/>
              </w:rPr>
              <w:t>Nếu số lượng trên đơn &lt;= tồn kho thì thực hiện duyệt và trừ kho.</w:t>
            </w:r>
          </w:p>
          <w:p w14:paraId="1E745941" w14:textId="10E23FD2" w:rsidR="00190FCC" w:rsidRPr="003D1C86" w:rsidRDefault="00190FCC" w:rsidP="00190FCC">
            <w:pPr>
              <w:pStyle w:val="Sothutu-1so"/>
              <w:numPr>
                <w:ilvl w:val="0"/>
                <w:numId w:val="0"/>
              </w:numPr>
              <w:ind w:left="702"/>
              <w:rPr>
                <w:sz w:val="28"/>
                <w:szCs w:val="28"/>
              </w:rPr>
            </w:pPr>
          </w:p>
        </w:tc>
        <w:tc>
          <w:tcPr>
            <w:tcW w:w="1392" w:type="dxa"/>
          </w:tcPr>
          <w:p w14:paraId="7090E3D5" w14:textId="77777777" w:rsidR="00254D7E" w:rsidRPr="003D1C86" w:rsidRDefault="00254D7E" w:rsidP="00331005">
            <w:pPr>
              <w:ind w:left="0"/>
              <w:jc w:val="both"/>
              <w:rPr>
                <w:sz w:val="28"/>
                <w:szCs w:val="28"/>
              </w:rPr>
            </w:pPr>
          </w:p>
        </w:tc>
      </w:tr>
    </w:tbl>
    <w:p w14:paraId="030DA573" w14:textId="25B9E03F" w:rsidR="0031039E" w:rsidRPr="003D1C86" w:rsidRDefault="0031039E" w:rsidP="008633E7">
      <w:pPr>
        <w:pStyle w:val="Heading1"/>
        <w:numPr>
          <w:ilvl w:val="1"/>
          <w:numId w:val="27"/>
        </w:numPr>
        <w:rPr>
          <w:sz w:val="28"/>
          <w:szCs w:val="28"/>
        </w:rPr>
      </w:pPr>
      <w:r w:rsidRPr="003D1C86">
        <w:rPr>
          <w:sz w:val="28"/>
          <w:szCs w:val="28"/>
        </w:rPr>
        <w:t>Kiểm hàng tồn</w:t>
      </w:r>
    </w:p>
    <w:p w14:paraId="3D90E3B3" w14:textId="77777777" w:rsidR="0031039E" w:rsidRPr="003D1C86" w:rsidRDefault="0031039E" w:rsidP="0031039E">
      <w:pPr>
        <w:rPr>
          <w:sz w:val="28"/>
          <w:szCs w:val="28"/>
        </w:rPr>
      </w:pPr>
      <w:r w:rsidRPr="003D1C86">
        <w:rPr>
          <w:sz w:val="28"/>
          <w:szCs w:val="28"/>
        </w:rPr>
        <w:t>Yêu cầu bổ sung:</w:t>
      </w:r>
    </w:p>
    <w:p w14:paraId="634E8A71" w14:textId="77777777" w:rsidR="0031039E" w:rsidRPr="003D1C86" w:rsidRDefault="0031039E" w:rsidP="0031039E">
      <w:pPr>
        <w:rPr>
          <w:sz w:val="28"/>
          <w:szCs w:val="28"/>
        </w:rPr>
      </w:pPr>
      <w:r w:rsidRPr="003D1C86">
        <w:rPr>
          <w:sz w:val="28"/>
          <w:szCs w:val="28"/>
        </w:rPr>
        <w:t xml:space="preserve">   Bỏ bắt buộc nhập date khi kiểm hàng tồn.</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31039E" w:rsidRPr="003D1C86" w14:paraId="4A282C63"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p w14:paraId="5DD2F9E9" w14:textId="77777777" w:rsidR="0031039E" w:rsidRPr="003D1C86" w:rsidRDefault="0031039E"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01CA54E9" w14:textId="07359711" w:rsidR="0031039E" w:rsidRPr="003D1C86" w:rsidRDefault="0031039E" w:rsidP="00BA2229">
            <w:pPr>
              <w:pStyle w:val="BodyText"/>
              <w:ind w:left="0"/>
              <w:rPr>
                <w:color w:val="984806"/>
                <w:sz w:val="28"/>
                <w:szCs w:val="28"/>
                <w:lang w:eastAsia="ar-SA"/>
              </w:rPr>
            </w:pPr>
            <w:r w:rsidRPr="003D1C86">
              <w:rPr>
                <w:color w:val="984806"/>
                <w:sz w:val="28"/>
                <w:szCs w:val="28"/>
                <w:lang w:eastAsia="ar-SA"/>
              </w:rPr>
              <w:t>Ghé thăm khách hàng, kiểm hàng tồn</w:t>
            </w:r>
          </w:p>
        </w:tc>
      </w:tr>
      <w:tr w:rsidR="0031039E" w:rsidRPr="003D1C86" w14:paraId="275953B9" w14:textId="77777777" w:rsidTr="00BA2229">
        <w:trPr>
          <w:trHeight w:val="284"/>
          <w:jc w:val="center"/>
        </w:trPr>
        <w:tc>
          <w:tcPr>
            <w:tcW w:w="1590" w:type="pct"/>
            <w:tcBorders>
              <w:left w:val="single" w:sz="18" w:space="0" w:color="808080"/>
            </w:tcBorders>
            <w:shd w:val="clear" w:color="auto" w:fill="F3F3F3"/>
            <w:vAlign w:val="center"/>
          </w:tcPr>
          <w:p w14:paraId="023B9F39" w14:textId="77777777" w:rsidR="0031039E" w:rsidRPr="003D1C86" w:rsidRDefault="0031039E"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26CD5BB6" w14:textId="651246F3" w:rsidR="0031039E" w:rsidRPr="003D1C86" w:rsidRDefault="0031039E" w:rsidP="0031039E">
            <w:pPr>
              <w:ind w:left="0"/>
              <w:rPr>
                <w:sz w:val="28"/>
                <w:szCs w:val="28"/>
              </w:rPr>
            </w:pPr>
            <w:r w:rsidRPr="003D1C86">
              <w:rPr>
                <w:sz w:val="28"/>
                <w:szCs w:val="28"/>
              </w:rPr>
              <w:t xml:space="preserve"> Bỏ bắt buộc nhập date khi kiểm hàng tồn.</w:t>
            </w:r>
          </w:p>
          <w:p w14:paraId="030664E5" w14:textId="6C8E367D" w:rsidR="0031039E" w:rsidRPr="003D1C86" w:rsidRDefault="0031039E" w:rsidP="00BA2229">
            <w:pPr>
              <w:pStyle w:val="NormalIndent"/>
              <w:rPr>
                <w:sz w:val="28"/>
                <w:szCs w:val="28"/>
              </w:rPr>
            </w:pPr>
          </w:p>
        </w:tc>
      </w:tr>
      <w:tr w:rsidR="0031039E" w:rsidRPr="003D1C86" w14:paraId="2AE859DB" w14:textId="77777777" w:rsidTr="00BA2229">
        <w:trPr>
          <w:trHeight w:val="395"/>
          <w:jc w:val="center"/>
        </w:trPr>
        <w:tc>
          <w:tcPr>
            <w:tcW w:w="1590" w:type="pct"/>
            <w:tcBorders>
              <w:left w:val="single" w:sz="18" w:space="0" w:color="808080"/>
            </w:tcBorders>
            <w:shd w:val="clear" w:color="auto" w:fill="F3F3F3"/>
            <w:vAlign w:val="center"/>
          </w:tcPr>
          <w:p w14:paraId="28EDB255" w14:textId="77777777" w:rsidR="0031039E" w:rsidRPr="003D1C86" w:rsidRDefault="0031039E"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41DF345B" w14:textId="0BBBA44A" w:rsidR="0031039E" w:rsidRPr="003D1C86" w:rsidRDefault="0031039E" w:rsidP="00BA2229">
            <w:pPr>
              <w:ind w:left="0"/>
              <w:rPr>
                <w:sz w:val="28"/>
                <w:szCs w:val="28"/>
              </w:rPr>
            </w:pPr>
            <w:r w:rsidRPr="003D1C86">
              <w:rPr>
                <w:color w:val="984806"/>
                <w:sz w:val="28"/>
                <w:szCs w:val="28"/>
              </w:rPr>
              <w:t>- NVBH</w:t>
            </w:r>
          </w:p>
        </w:tc>
      </w:tr>
      <w:tr w:rsidR="0031039E" w:rsidRPr="003D1C86" w14:paraId="57B8DFC9" w14:textId="77777777" w:rsidTr="00BA2229">
        <w:trPr>
          <w:trHeight w:val="920"/>
          <w:jc w:val="center"/>
        </w:trPr>
        <w:tc>
          <w:tcPr>
            <w:tcW w:w="1590" w:type="pct"/>
            <w:tcBorders>
              <w:left w:val="single" w:sz="18" w:space="0" w:color="808080"/>
            </w:tcBorders>
            <w:shd w:val="clear" w:color="auto" w:fill="F3F3F3"/>
            <w:vAlign w:val="center"/>
          </w:tcPr>
          <w:p w14:paraId="2ECBF562" w14:textId="77777777" w:rsidR="0031039E" w:rsidRPr="003D1C86" w:rsidRDefault="0031039E"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61918DBC" w14:textId="77777777" w:rsidR="0031039E" w:rsidRPr="003D1C86" w:rsidRDefault="0031039E" w:rsidP="00BA2229">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27F75D09" w14:textId="77777777" w:rsidR="0031039E" w:rsidRPr="003D1C86" w:rsidRDefault="0031039E" w:rsidP="00BA2229">
            <w:pPr>
              <w:pStyle w:val="BodyText"/>
              <w:ind w:left="0"/>
              <w:rPr>
                <w:sz w:val="28"/>
                <w:szCs w:val="28"/>
              </w:rPr>
            </w:pPr>
            <w:r w:rsidRPr="003D1C86">
              <w:rPr>
                <w:color w:val="984806"/>
                <w:sz w:val="28"/>
                <w:szCs w:val="28"/>
                <w:lang w:eastAsia="ar-SA"/>
              </w:rPr>
              <w:t>- Có quyền vào chức năng</w:t>
            </w:r>
          </w:p>
        </w:tc>
      </w:tr>
      <w:tr w:rsidR="0031039E" w:rsidRPr="003D1C86" w14:paraId="4E259B80"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6A6E00BA" w14:textId="77777777" w:rsidR="0031039E" w:rsidRPr="003D1C86" w:rsidRDefault="0031039E" w:rsidP="00BA222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191ED031" w14:textId="77777777" w:rsidR="0031039E" w:rsidRPr="003D1C86" w:rsidRDefault="0031039E" w:rsidP="00BA2229">
            <w:pPr>
              <w:pStyle w:val="BodyText"/>
              <w:ind w:left="0"/>
              <w:rPr>
                <w:sz w:val="28"/>
                <w:szCs w:val="28"/>
                <w:lang w:eastAsia="ar-SA"/>
              </w:rPr>
            </w:pPr>
            <w:r w:rsidRPr="003D1C86">
              <w:rPr>
                <w:color w:val="984806"/>
                <w:sz w:val="28"/>
                <w:szCs w:val="28"/>
                <w:lang w:eastAsia="ar-SA"/>
              </w:rPr>
              <w:t>- N/A</w:t>
            </w:r>
          </w:p>
        </w:tc>
      </w:tr>
      <w:tr w:rsidR="0031039E" w:rsidRPr="003D1C86" w14:paraId="17A2AC99"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13CB6414" w14:textId="77777777" w:rsidR="0031039E" w:rsidRPr="003D1C86" w:rsidRDefault="0031039E" w:rsidP="00BA2229">
            <w:pPr>
              <w:ind w:left="142"/>
              <w:rPr>
                <w:b/>
                <w:sz w:val="28"/>
                <w:szCs w:val="28"/>
              </w:rPr>
            </w:pPr>
            <w:r w:rsidRPr="003D1C86">
              <w:rPr>
                <w:b/>
                <w:sz w:val="28"/>
                <w:szCs w:val="28"/>
              </w:rPr>
              <w:lastRenderedPageBreak/>
              <w:t>Ngoại lệ</w:t>
            </w:r>
          </w:p>
        </w:tc>
        <w:tc>
          <w:tcPr>
            <w:tcW w:w="3410" w:type="pct"/>
            <w:tcBorders>
              <w:bottom w:val="single" w:sz="4" w:space="0" w:color="808080"/>
              <w:right w:val="single" w:sz="18" w:space="0" w:color="808080"/>
            </w:tcBorders>
            <w:vAlign w:val="center"/>
          </w:tcPr>
          <w:p w14:paraId="7CCB204A" w14:textId="77777777" w:rsidR="0031039E" w:rsidRPr="003D1C86" w:rsidRDefault="0031039E" w:rsidP="00BA2229">
            <w:pPr>
              <w:pStyle w:val="BodyText"/>
              <w:ind w:left="0"/>
              <w:rPr>
                <w:sz w:val="28"/>
                <w:szCs w:val="28"/>
                <w:lang w:eastAsia="ar-SA"/>
              </w:rPr>
            </w:pPr>
            <w:r w:rsidRPr="003D1C86">
              <w:rPr>
                <w:sz w:val="28"/>
                <w:szCs w:val="28"/>
                <w:lang w:eastAsia="ar-SA"/>
              </w:rPr>
              <w:t>-N/A</w:t>
            </w:r>
          </w:p>
        </w:tc>
      </w:tr>
      <w:tr w:rsidR="0031039E" w:rsidRPr="003D1C86" w14:paraId="7B108C88"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56C42AD8" w14:textId="77777777" w:rsidR="0031039E" w:rsidRPr="003D1C86" w:rsidRDefault="0031039E" w:rsidP="00BA2229">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3EAC8253" w14:textId="77777777" w:rsidR="0031039E" w:rsidRPr="003D1C86" w:rsidRDefault="0031039E" w:rsidP="00BA2229">
            <w:pPr>
              <w:pStyle w:val="BodyText"/>
              <w:ind w:left="0"/>
              <w:rPr>
                <w:sz w:val="28"/>
                <w:szCs w:val="28"/>
              </w:rPr>
            </w:pPr>
            <w:r w:rsidRPr="003D1C86">
              <w:rPr>
                <w:sz w:val="28"/>
                <w:szCs w:val="28"/>
                <w:lang w:eastAsia="ar-SA"/>
              </w:rPr>
              <w:t>-N/A</w:t>
            </w:r>
          </w:p>
        </w:tc>
      </w:tr>
    </w:tbl>
    <w:p w14:paraId="44EC2A34" w14:textId="07ACD831" w:rsidR="0031039E" w:rsidRPr="003D1C86" w:rsidRDefault="0031039E" w:rsidP="0031039E">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w:t>
      </w:r>
      <w:r w:rsidR="00D7586D" w:rsidRPr="003D1C86">
        <w:rPr>
          <w:rFonts w:ascii="Times New Roman" w:hAnsi="Times New Roman"/>
          <w:sz w:val="28"/>
          <w:szCs w:val="28"/>
          <w:lang w:eastAsia="ar-SA"/>
        </w:rPr>
        <w:t>5</w:t>
      </w:r>
      <w:r w:rsidRPr="003D1C86">
        <w:rPr>
          <w:rFonts w:ascii="Times New Roman" w:hAnsi="Times New Roman"/>
          <w:sz w:val="28"/>
          <w:szCs w:val="28"/>
          <w:lang w:eastAsia="ar-SA"/>
        </w:rPr>
        <w:t>.1 Màn hình chức năng</w:t>
      </w:r>
    </w:p>
    <w:p w14:paraId="331BDCD7" w14:textId="5997871A" w:rsidR="0031039E" w:rsidRPr="003D1C86" w:rsidRDefault="00D7586D" w:rsidP="0031039E">
      <w:pPr>
        <w:rPr>
          <w:sz w:val="28"/>
          <w:szCs w:val="28"/>
        </w:rPr>
      </w:pPr>
      <w:r w:rsidRPr="003D1C86">
        <w:rPr>
          <w:noProof/>
          <w:snapToGrid/>
          <w:sz w:val="28"/>
          <w:szCs w:val="28"/>
        </w:rPr>
        <w:t>N/A</w:t>
      </w:r>
      <w:r w:rsidR="0031039E" w:rsidRPr="003D1C86">
        <w:rPr>
          <w:sz w:val="28"/>
          <w:szCs w:val="28"/>
        </w:rPr>
        <w:br/>
      </w:r>
      <w:r w:rsidR="0031039E" w:rsidRPr="003D1C86">
        <w:rPr>
          <w:sz w:val="28"/>
          <w:szCs w:val="28"/>
        </w:rPr>
        <w:tab/>
      </w:r>
      <w:r w:rsidR="0031039E" w:rsidRPr="003D1C86">
        <w:rPr>
          <w:sz w:val="28"/>
          <w:szCs w:val="28"/>
        </w:rPr>
        <w:tab/>
      </w:r>
      <w:r w:rsidR="0031039E" w:rsidRPr="003D1C86">
        <w:rPr>
          <w:sz w:val="28"/>
          <w:szCs w:val="28"/>
        </w:rPr>
        <w:tab/>
      </w:r>
    </w:p>
    <w:p w14:paraId="4EF3F6AD" w14:textId="77777777" w:rsidR="0031039E" w:rsidRPr="003D1C86" w:rsidRDefault="0031039E" w:rsidP="0031039E">
      <w:pPr>
        <w:rPr>
          <w:sz w:val="28"/>
          <w:szCs w:val="28"/>
        </w:rPr>
      </w:pPr>
    </w:p>
    <w:p w14:paraId="004B2B22" w14:textId="360982A3" w:rsidR="0031039E" w:rsidRPr="003D1C86" w:rsidRDefault="0031039E" w:rsidP="0031039E">
      <w:pPr>
        <w:pStyle w:val="Heading3"/>
        <w:numPr>
          <w:ilvl w:val="0"/>
          <w:numId w:val="0"/>
        </w:numPr>
        <w:ind w:left="720"/>
        <w:rPr>
          <w:rFonts w:ascii="Times New Roman" w:hAnsi="Times New Roman"/>
          <w:sz w:val="28"/>
          <w:szCs w:val="28"/>
          <w:lang w:eastAsia="ar-SA"/>
        </w:rPr>
      </w:pPr>
      <w:r w:rsidRPr="003D1C86">
        <w:rPr>
          <w:rFonts w:ascii="Times New Roman" w:hAnsi="Times New Roman"/>
          <w:sz w:val="28"/>
          <w:szCs w:val="28"/>
          <w:lang w:eastAsia="ar-SA"/>
        </w:rPr>
        <w:t>3.1</w:t>
      </w:r>
      <w:r w:rsidR="00D7586D" w:rsidRPr="003D1C86">
        <w:rPr>
          <w:rFonts w:ascii="Times New Roman" w:hAnsi="Times New Roman"/>
          <w:sz w:val="28"/>
          <w:szCs w:val="28"/>
          <w:lang w:eastAsia="ar-SA"/>
        </w:rPr>
        <w:t>5</w:t>
      </w:r>
      <w:r w:rsidRPr="003D1C86">
        <w:rPr>
          <w:rFonts w:ascii="Times New Roman" w:hAnsi="Times New Roman"/>
          <w:sz w:val="28"/>
          <w:szCs w:val="28"/>
          <w:lang w:eastAsia="ar-SA"/>
        </w:rPr>
        <w:t>.2 Mô tả luồng cập nhật</w:t>
      </w:r>
    </w:p>
    <w:p w14:paraId="5EC27A7C" w14:textId="77777777" w:rsidR="0031039E" w:rsidRPr="003D1C86" w:rsidRDefault="0031039E" w:rsidP="0031039E">
      <w:pPr>
        <w:rPr>
          <w:sz w:val="28"/>
          <w:szCs w:val="28"/>
        </w:rPr>
      </w:pPr>
    </w:p>
    <w:tbl>
      <w:tblPr>
        <w:tblW w:w="104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92"/>
      </w:tblGrid>
      <w:tr w:rsidR="0031039E" w:rsidRPr="003D1C86" w14:paraId="78A810E6" w14:textId="77777777" w:rsidTr="00BA2229">
        <w:trPr>
          <w:trHeight w:val="530"/>
        </w:trPr>
        <w:tc>
          <w:tcPr>
            <w:tcW w:w="2497" w:type="dxa"/>
            <w:shd w:val="pct5" w:color="auto" w:fill="auto"/>
          </w:tcPr>
          <w:p w14:paraId="65E1DDA8" w14:textId="77777777" w:rsidR="0031039E" w:rsidRPr="003D1C86" w:rsidRDefault="0031039E" w:rsidP="00BA2229">
            <w:pPr>
              <w:ind w:left="0"/>
              <w:jc w:val="center"/>
              <w:rPr>
                <w:b/>
                <w:sz w:val="28"/>
                <w:szCs w:val="28"/>
              </w:rPr>
            </w:pPr>
            <w:r w:rsidRPr="003D1C86">
              <w:rPr>
                <w:b/>
                <w:sz w:val="28"/>
                <w:szCs w:val="28"/>
              </w:rPr>
              <w:t>Hành động của tác nhân</w:t>
            </w:r>
          </w:p>
        </w:tc>
        <w:tc>
          <w:tcPr>
            <w:tcW w:w="6570" w:type="dxa"/>
            <w:shd w:val="pct5" w:color="auto" w:fill="auto"/>
          </w:tcPr>
          <w:p w14:paraId="7020584D" w14:textId="77777777" w:rsidR="00A65B3D" w:rsidRPr="003D1C86" w:rsidRDefault="00A65B3D" w:rsidP="00BA2229">
            <w:pPr>
              <w:ind w:left="0"/>
              <w:jc w:val="center"/>
              <w:rPr>
                <w:b/>
                <w:sz w:val="28"/>
                <w:szCs w:val="28"/>
              </w:rPr>
            </w:pPr>
            <w:r w:rsidRPr="003D1C86">
              <w:rPr>
                <w:b/>
                <w:sz w:val="28"/>
                <w:szCs w:val="28"/>
              </w:rPr>
              <w:t>-1263</w:t>
            </w:r>
          </w:p>
          <w:p w14:paraId="250172DD" w14:textId="245F1E76" w:rsidR="0031039E" w:rsidRPr="003D1C86" w:rsidRDefault="0031039E" w:rsidP="00BA2229">
            <w:pPr>
              <w:ind w:left="0"/>
              <w:jc w:val="center"/>
              <w:rPr>
                <w:b/>
                <w:sz w:val="28"/>
                <w:szCs w:val="28"/>
              </w:rPr>
            </w:pPr>
            <w:r w:rsidRPr="003D1C86">
              <w:rPr>
                <w:b/>
                <w:sz w:val="28"/>
                <w:szCs w:val="28"/>
              </w:rPr>
              <w:t>Phản ứng của hệ thống</w:t>
            </w:r>
          </w:p>
        </w:tc>
        <w:tc>
          <w:tcPr>
            <w:tcW w:w="1392" w:type="dxa"/>
            <w:shd w:val="pct5" w:color="auto" w:fill="auto"/>
          </w:tcPr>
          <w:p w14:paraId="43A0534A" w14:textId="77777777" w:rsidR="0031039E" w:rsidRPr="003D1C86" w:rsidRDefault="0031039E" w:rsidP="00BA2229">
            <w:pPr>
              <w:ind w:left="0"/>
              <w:jc w:val="center"/>
              <w:rPr>
                <w:b/>
                <w:sz w:val="28"/>
                <w:szCs w:val="28"/>
              </w:rPr>
            </w:pPr>
            <w:r w:rsidRPr="003D1C86">
              <w:rPr>
                <w:b/>
                <w:sz w:val="28"/>
                <w:szCs w:val="28"/>
              </w:rPr>
              <w:t>Dữ liệu liên quan (C/R/U/D)</w:t>
            </w:r>
          </w:p>
        </w:tc>
      </w:tr>
      <w:tr w:rsidR="00D7586D" w:rsidRPr="003D1C86" w14:paraId="3159BC1A" w14:textId="77777777" w:rsidTr="00BA2229">
        <w:trPr>
          <w:trHeight w:val="2411"/>
        </w:trPr>
        <w:tc>
          <w:tcPr>
            <w:tcW w:w="2497" w:type="dxa"/>
          </w:tcPr>
          <w:p w14:paraId="629D51A5" w14:textId="4C9DFE80" w:rsidR="00D7586D" w:rsidRPr="003D1C86" w:rsidRDefault="00D7586D" w:rsidP="008633E7">
            <w:pPr>
              <w:pStyle w:val="Sothutu-1so"/>
              <w:numPr>
                <w:ilvl w:val="0"/>
                <w:numId w:val="41"/>
              </w:numPr>
              <w:rPr>
                <w:sz w:val="28"/>
                <w:szCs w:val="28"/>
              </w:rPr>
            </w:pPr>
            <w:r w:rsidRPr="003D1C86">
              <w:rPr>
                <w:sz w:val="28"/>
                <w:szCs w:val="28"/>
              </w:rPr>
              <w:t xml:space="preserve">Ghé thăm: Kiểm hàng tồn trên tablet </w:t>
            </w:r>
          </w:p>
        </w:tc>
        <w:tc>
          <w:tcPr>
            <w:tcW w:w="6570" w:type="dxa"/>
          </w:tcPr>
          <w:p w14:paraId="3660187D" w14:textId="2FFCC85A" w:rsidR="00D7586D" w:rsidRPr="003D1C86" w:rsidRDefault="00D7586D" w:rsidP="008633E7">
            <w:pPr>
              <w:pStyle w:val="Sothutu-1so"/>
              <w:numPr>
                <w:ilvl w:val="0"/>
                <w:numId w:val="41"/>
              </w:numPr>
              <w:rPr>
                <w:sz w:val="28"/>
                <w:szCs w:val="28"/>
              </w:rPr>
            </w:pPr>
            <w:r w:rsidRPr="003D1C86">
              <w:rPr>
                <w:sz w:val="28"/>
                <w:szCs w:val="28"/>
              </w:rPr>
              <w:t>Khi ghé thăm khách hàng, thực hiện thao tác kiểm hàng tồn, NVBH chỉ bắt buộc nhập số lượng tồn của sản phẩm, không bắt buộc nhập ngày hết hạn.</w:t>
            </w:r>
          </w:p>
        </w:tc>
        <w:tc>
          <w:tcPr>
            <w:tcW w:w="1392" w:type="dxa"/>
          </w:tcPr>
          <w:p w14:paraId="1F9850A0" w14:textId="77777777" w:rsidR="00D7586D" w:rsidRPr="003D1C86" w:rsidRDefault="00D7586D" w:rsidP="00D7586D">
            <w:pPr>
              <w:ind w:left="0"/>
              <w:jc w:val="both"/>
              <w:rPr>
                <w:sz w:val="28"/>
                <w:szCs w:val="28"/>
              </w:rPr>
            </w:pPr>
            <w:r w:rsidRPr="003D1C86">
              <w:rPr>
                <w:sz w:val="28"/>
                <w:szCs w:val="28"/>
              </w:rPr>
              <w:t>C</w:t>
            </w:r>
          </w:p>
        </w:tc>
      </w:tr>
    </w:tbl>
    <w:p w14:paraId="2D931A40" w14:textId="37278B09" w:rsidR="00E753B2" w:rsidRPr="003D1C86" w:rsidRDefault="00E753B2" w:rsidP="00252FC9">
      <w:pPr>
        <w:rPr>
          <w:sz w:val="28"/>
          <w:szCs w:val="28"/>
        </w:rPr>
      </w:pPr>
    </w:p>
    <w:p w14:paraId="338064D6" w14:textId="23E86E19" w:rsidR="00A12C0C" w:rsidRPr="003D1C86" w:rsidRDefault="00A65B3D" w:rsidP="008633E7">
      <w:pPr>
        <w:pStyle w:val="Heading1"/>
        <w:numPr>
          <w:ilvl w:val="1"/>
          <w:numId w:val="27"/>
        </w:numPr>
        <w:rPr>
          <w:sz w:val="28"/>
          <w:szCs w:val="28"/>
        </w:rPr>
      </w:pPr>
      <w:bookmarkStart w:id="1227" w:name="_Toc77785463"/>
      <w:r w:rsidRPr="003D1C86">
        <w:rPr>
          <w:sz w:val="28"/>
          <w:szCs w:val="28"/>
        </w:rPr>
        <w:t>T</w:t>
      </w:r>
      <w:r w:rsidR="00A12C0C" w:rsidRPr="003D1C86">
        <w:rPr>
          <w:sz w:val="28"/>
          <w:szCs w:val="28"/>
        </w:rPr>
        <w:t>hông báo trả hàng</w:t>
      </w:r>
      <w:bookmarkEnd w:id="1227"/>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12C0C" w:rsidRPr="003D1C86" w14:paraId="02687E9A" w14:textId="77777777" w:rsidTr="00C605FC">
        <w:trPr>
          <w:trHeight w:val="284"/>
          <w:jc w:val="center"/>
        </w:trPr>
        <w:tc>
          <w:tcPr>
            <w:tcW w:w="1590" w:type="pct"/>
            <w:tcBorders>
              <w:top w:val="single" w:sz="18" w:space="0" w:color="808080"/>
              <w:left w:val="single" w:sz="18" w:space="0" w:color="808080"/>
            </w:tcBorders>
            <w:shd w:val="clear" w:color="auto" w:fill="F3F3F3"/>
            <w:vAlign w:val="center"/>
          </w:tcPr>
          <w:p w14:paraId="5FA92667" w14:textId="77777777" w:rsidR="00A12C0C" w:rsidRPr="003D1C86" w:rsidRDefault="00A12C0C" w:rsidP="00C605FC">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77333440" w14:textId="665098E9" w:rsidR="00A12C0C" w:rsidRPr="003D1C86" w:rsidRDefault="00A65B3D" w:rsidP="00C605FC">
            <w:pPr>
              <w:pStyle w:val="BodyText"/>
              <w:ind w:left="0"/>
              <w:rPr>
                <w:color w:val="984806"/>
                <w:sz w:val="28"/>
                <w:szCs w:val="28"/>
                <w:lang w:eastAsia="ar-SA"/>
              </w:rPr>
            </w:pPr>
            <w:r w:rsidRPr="003D1C86">
              <w:rPr>
                <w:color w:val="984806"/>
                <w:sz w:val="28"/>
                <w:szCs w:val="28"/>
                <w:lang w:eastAsia="ar-SA"/>
              </w:rPr>
              <w:t>Xem thông</w:t>
            </w:r>
            <w:r w:rsidR="00A12C0C" w:rsidRPr="003D1C86">
              <w:rPr>
                <w:color w:val="984806"/>
                <w:sz w:val="28"/>
                <w:szCs w:val="28"/>
                <w:lang w:eastAsia="ar-SA"/>
              </w:rPr>
              <w:t xml:space="preserve"> báo trả hàng</w:t>
            </w:r>
          </w:p>
        </w:tc>
      </w:tr>
      <w:tr w:rsidR="00A12C0C" w:rsidRPr="003D1C86" w14:paraId="2C11EE5A" w14:textId="77777777" w:rsidTr="00C605FC">
        <w:trPr>
          <w:trHeight w:val="284"/>
          <w:jc w:val="center"/>
        </w:trPr>
        <w:tc>
          <w:tcPr>
            <w:tcW w:w="1590" w:type="pct"/>
            <w:tcBorders>
              <w:left w:val="single" w:sz="18" w:space="0" w:color="808080"/>
            </w:tcBorders>
            <w:shd w:val="clear" w:color="auto" w:fill="F3F3F3"/>
            <w:vAlign w:val="center"/>
          </w:tcPr>
          <w:p w14:paraId="7DCD9D74" w14:textId="77777777" w:rsidR="00A12C0C" w:rsidRPr="003D1C86" w:rsidRDefault="00A12C0C" w:rsidP="00C605FC">
            <w:pPr>
              <w:ind w:left="142"/>
              <w:rPr>
                <w:b/>
                <w:sz w:val="28"/>
                <w:szCs w:val="28"/>
              </w:rPr>
            </w:pPr>
            <w:r w:rsidRPr="003D1C86">
              <w:rPr>
                <w:b/>
                <w:sz w:val="28"/>
                <w:szCs w:val="28"/>
              </w:rPr>
              <w:t>Mô tả</w:t>
            </w:r>
          </w:p>
        </w:tc>
        <w:tc>
          <w:tcPr>
            <w:tcW w:w="3410" w:type="pct"/>
            <w:tcBorders>
              <w:right w:val="single" w:sz="18" w:space="0" w:color="808080"/>
            </w:tcBorders>
            <w:vAlign w:val="center"/>
          </w:tcPr>
          <w:p w14:paraId="541E5E3B"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xml:space="preserve">Chức năng cho phép người sử dụng xem thông báo </w:t>
            </w:r>
            <w:r w:rsidRPr="003D1C86">
              <w:rPr>
                <w:color w:val="984806"/>
                <w:sz w:val="28"/>
                <w:szCs w:val="28"/>
                <w:lang w:eastAsia="ar-SA"/>
              </w:rPr>
              <w:lastRenderedPageBreak/>
              <w:t xml:space="preserve">trả hàng </w:t>
            </w:r>
          </w:p>
        </w:tc>
      </w:tr>
      <w:tr w:rsidR="00A12C0C" w:rsidRPr="003D1C86" w14:paraId="51379E6B" w14:textId="77777777" w:rsidTr="00C605FC">
        <w:trPr>
          <w:trHeight w:val="395"/>
          <w:jc w:val="center"/>
        </w:trPr>
        <w:tc>
          <w:tcPr>
            <w:tcW w:w="1590" w:type="pct"/>
            <w:tcBorders>
              <w:left w:val="single" w:sz="18" w:space="0" w:color="808080"/>
            </w:tcBorders>
            <w:shd w:val="clear" w:color="auto" w:fill="F3F3F3"/>
            <w:vAlign w:val="center"/>
          </w:tcPr>
          <w:p w14:paraId="46F1C245" w14:textId="77777777" w:rsidR="00A12C0C" w:rsidRPr="003D1C86" w:rsidRDefault="00A12C0C" w:rsidP="00C605FC">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43B6A729" w14:textId="77777777" w:rsidR="00A12C0C" w:rsidRPr="003D1C86" w:rsidRDefault="00A12C0C" w:rsidP="00DF07B9">
            <w:pPr>
              <w:ind w:left="0"/>
              <w:rPr>
                <w:sz w:val="28"/>
                <w:szCs w:val="28"/>
              </w:rPr>
            </w:pPr>
            <w:r w:rsidRPr="003D1C86">
              <w:rPr>
                <w:color w:val="984806"/>
                <w:sz w:val="28"/>
                <w:szCs w:val="28"/>
              </w:rPr>
              <w:t>- Người sử dụng: HO hoặc KTNPP</w:t>
            </w:r>
          </w:p>
        </w:tc>
      </w:tr>
      <w:tr w:rsidR="00A12C0C" w:rsidRPr="003D1C86" w14:paraId="20B17C8A" w14:textId="77777777" w:rsidTr="00C605FC">
        <w:trPr>
          <w:trHeight w:val="1547"/>
          <w:jc w:val="center"/>
        </w:trPr>
        <w:tc>
          <w:tcPr>
            <w:tcW w:w="1590" w:type="pct"/>
            <w:tcBorders>
              <w:left w:val="single" w:sz="18" w:space="0" w:color="808080"/>
            </w:tcBorders>
            <w:shd w:val="clear" w:color="auto" w:fill="F3F3F3"/>
            <w:vAlign w:val="center"/>
          </w:tcPr>
          <w:p w14:paraId="5DC5567F" w14:textId="77777777" w:rsidR="00A12C0C" w:rsidRPr="003D1C86" w:rsidRDefault="00A12C0C" w:rsidP="00C605FC">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69427FD"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Ng</w:t>
            </w:r>
            <w:r w:rsidRPr="003D1C86">
              <w:rPr>
                <w:color w:val="C45911" w:themeColor="accent2" w:themeShade="BF"/>
                <w:sz w:val="28"/>
                <w:szCs w:val="28"/>
                <w:lang w:eastAsia="ar-SA"/>
              </w:rPr>
              <w:t>ười</w:t>
            </w:r>
            <w:r w:rsidRPr="003D1C86">
              <w:rPr>
                <w:color w:val="984806"/>
                <w:sz w:val="28"/>
                <w:szCs w:val="28"/>
                <w:lang w:eastAsia="ar-SA"/>
              </w:rPr>
              <w:t xml:space="preserve"> sử dụng đăng nhập vào hệ thống</w:t>
            </w:r>
          </w:p>
          <w:p w14:paraId="2CCF1DA8" w14:textId="77777777" w:rsidR="00A12C0C" w:rsidRPr="003D1C86" w:rsidRDefault="00A12C0C" w:rsidP="00C605FC">
            <w:pPr>
              <w:pStyle w:val="BodyText"/>
              <w:ind w:left="0"/>
              <w:rPr>
                <w:sz w:val="28"/>
                <w:szCs w:val="28"/>
              </w:rPr>
            </w:pPr>
            <w:r w:rsidRPr="003D1C86">
              <w:rPr>
                <w:color w:val="984806"/>
                <w:sz w:val="28"/>
                <w:szCs w:val="28"/>
                <w:lang w:eastAsia="ar-SA"/>
              </w:rPr>
              <w:t>- Có quyền vào chức năng</w:t>
            </w:r>
          </w:p>
        </w:tc>
      </w:tr>
      <w:tr w:rsidR="00A12C0C" w:rsidRPr="003D1C86" w14:paraId="67746F8E" w14:textId="77777777" w:rsidTr="00C605FC">
        <w:trPr>
          <w:trHeight w:val="530"/>
          <w:jc w:val="center"/>
        </w:trPr>
        <w:tc>
          <w:tcPr>
            <w:tcW w:w="1590" w:type="pct"/>
            <w:tcBorders>
              <w:left w:val="single" w:sz="18" w:space="0" w:color="808080"/>
              <w:bottom w:val="single" w:sz="8" w:space="0" w:color="808080"/>
            </w:tcBorders>
            <w:shd w:val="clear" w:color="auto" w:fill="F3F3F3"/>
            <w:vAlign w:val="center"/>
          </w:tcPr>
          <w:p w14:paraId="5403910C" w14:textId="77777777" w:rsidR="00A12C0C" w:rsidRPr="003D1C86" w:rsidRDefault="00A12C0C" w:rsidP="00C605FC">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7E06E2D" w14:textId="77777777" w:rsidR="00A12C0C" w:rsidRPr="003D1C86" w:rsidRDefault="00A12C0C" w:rsidP="00C605FC">
            <w:pPr>
              <w:pStyle w:val="BodyText"/>
              <w:ind w:left="0"/>
              <w:jc w:val="both"/>
              <w:rPr>
                <w:color w:val="984806"/>
                <w:sz w:val="28"/>
                <w:szCs w:val="28"/>
                <w:lang w:eastAsia="ar-SA"/>
              </w:rPr>
            </w:pPr>
            <w:r w:rsidRPr="003D1C86">
              <w:rPr>
                <w:color w:val="984806"/>
                <w:sz w:val="28"/>
                <w:szCs w:val="28"/>
                <w:lang w:eastAsia="ar-SA"/>
              </w:rPr>
              <w:t>-N/A</w:t>
            </w:r>
          </w:p>
          <w:p w14:paraId="67EF6EA4" w14:textId="77777777" w:rsidR="00A12C0C" w:rsidRPr="003D1C86" w:rsidRDefault="00A12C0C" w:rsidP="00C605FC">
            <w:pPr>
              <w:pStyle w:val="BodyText"/>
              <w:ind w:left="1800"/>
              <w:rPr>
                <w:color w:val="984806"/>
                <w:sz w:val="28"/>
                <w:szCs w:val="28"/>
                <w:lang w:eastAsia="ar-SA"/>
              </w:rPr>
            </w:pPr>
          </w:p>
        </w:tc>
      </w:tr>
      <w:tr w:rsidR="00A12C0C" w:rsidRPr="003D1C86" w14:paraId="549A859D" w14:textId="77777777" w:rsidTr="00C605FC">
        <w:trPr>
          <w:trHeight w:val="284"/>
          <w:jc w:val="center"/>
        </w:trPr>
        <w:tc>
          <w:tcPr>
            <w:tcW w:w="1590" w:type="pct"/>
            <w:tcBorders>
              <w:left w:val="single" w:sz="18" w:space="0" w:color="808080"/>
              <w:bottom w:val="single" w:sz="4" w:space="0" w:color="808080"/>
            </w:tcBorders>
            <w:shd w:val="clear" w:color="auto" w:fill="F3F3F3"/>
            <w:vAlign w:val="center"/>
          </w:tcPr>
          <w:p w14:paraId="78E87C97" w14:textId="77777777" w:rsidR="00A12C0C" w:rsidRPr="003D1C86" w:rsidRDefault="00A12C0C" w:rsidP="00C605FC">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0A009D2D" w14:textId="77777777" w:rsidR="00A12C0C" w:rsidRPr="003D1C86" w:rsidRDefault="00A12C0C" w:rsidP="00C605FC">
            <w:pPr>
              <w:pStyle w:val="BodyText"/>
              <w:ind w:left="0"/>
              <w:rPr>
                <w:color w:val="C45911" w:themeColor="accent2" w:themeShade="BF"/>
                <w:sz w:val="28"/>
                <w:szCs w:val="28"/>
                <w:lang w:eastAsia="ar-SA"/>
              </w:rPr>
            </w:pPr>
            <w:r w:rsidRPr="003D1C86">
              <w:rPr>
                <w:color w:val="984806"/>
                <w:sz w:val="28"/>
                <w:szCs w:val="28"/>
                <w:lang w:eastAsia="ar-SA"/>
              </w:rPr>
              <w:t>-N/A</w:t>
            </w:r>
          </w:p>
        </w:tc>
      </w:tr>
      <w:tr w:rsidR="00A12C0C" w:rsidRPr="003D1C86" w14:paraId="6A8240DF" w14:textId="77777777" w:rsidTr="00C605FC">
        <w:trPr>
          <w:trHeight w:val="284"/>
          <w:jc w:val="center"/>
        </w:trPr>
        <w:tc>
          <w:tcPr>
            <w:tcW w:w="1590" w:type="pct"/>
            <w:tcBorders>
              <w:left w:val="single" w:sz="18" w:space="0" w:color="808080"/>
              <w:bottom w:val="single" w:sz="18" w:space="0" w:color="808080"/>
            </w:tcBorders>
            <w:shd w:val="clear" w:color="auto" w:fill="F3F3F3"/>
            <w:vAlign w:val="center"/>
          </w:tcPr>
          <w:p w14:paraId="4704AFB3" w14:textId="77777777" w:rsidR="00A12C0C" w:rsidRPr="003D1C86" w:rsidRDefault="00A12C0C" w:rsidP="00C605FC">
            <w:pPr>
              <w:ind w:left="142"/>
              <w:rPr>
                <w:b/>
                <w:sz w:val="28"/>
                <w:szCs w:val="28"/>
              </w:rPr>
            </w:pPr>
            <w:r w:rsidRPr="003D1C86">
              <w:rPr>
                <w:b/>
                <w:sz w:val="28"/>
                <w:szCs w:val="28"/>
              </w:rPr>
              <w:t>Các yêu cầu đặc biệt</w:t>
            </w:r>
          </w:p>
        </w:tc>
        <w:tc>
          <w:tcPr>
            <w:tcW w:w="3410" w:type="pct"/>
            <w:tcBorders>
              <w:bottom w:val="single" w:sz="18" w:space="0" w:color="808080"/>
              <w:right w:val="single" w:sz="18" w:space="0" w:color="808080"/>
            </w:tcBorders>
            <w:vAlign w:val="center"/>
          </w:tcPr>
          <w:p w14:paraId="19D553CD" w14:textId="77777777" w:rsidR="00A12C0C" w:rsidRPr="003D1C86" w:rsidRDefault="00A12C0C" w:rsidP="00C605FC">
            <w:pPr>
              <w:pStyle w:val="BodyText"/>
              <w:ind w:left="0"/>
              <w:rPr>
                <w:color w:val="984806"/>
                <w:sz w:val="28"/>
                <w:szCs w:val="28"/>
                <w:lang w:eastAsia="ar-SA"/>
              </w:rPr>
            </w:pPr>
            <w:r w:rsidRPr="003D1C86">
              <w:rPr>
                <w:color w:val="984806"/>
                <w:sz w:val="28"/>
                <w:szCs w:val="28"/>
                <w:lang w:eastAsia="ar-SA"/>
              </w:rPr>
              <w:t>Phân quyền:</w:t>
            </w:r>
          </w:p>
          <w:p w14:paraId="27FC96EC" w14:textId="0CC77235" w:rsidR="00A12C0C" w:rsidRPr="003D1C86" w:rsidRDefault="00A12C0C" w:rsidP="00C605FC">
            <w:pPr>
              <w:pStyle w:val="BodyText"/>
              <w:ind w:left="0"/>
              <w:rPr>
                <w:color w:val="984806"/>
                <w:sz w:val="28"/>
                <w:szCs w:val="28"/>
                <w:lang w:eastAsia="ar-SA"/>
              </w:rPr>
            </w:pPr>
            <w:r w:rsidRPr="003D1C86">
              <w:rPr>
                <w:color w:val="984806"/>
                <w:sz w:val="28"/>
                <w:szCs w:val="28"/>
                <w:lang w:eastAsia="ar-SA"/>
              </w:rPr>
              <w:t>- Admin xem được thông báo của tất cả các NPP</w:t>
            </w:r>
            <w:r w:rsidR="00DF07B9" w:rsidRPr="003D1C86">
              <w:rPr>
                <w:color w:val="984806"/>
                <w:sz w:val="28"/>
                <w:szCs w:val="28"/>
                <w:lang w:eastAsia="ar-SA"/>
              </w:rPr>
              <w:t xml:space="preserve"> theo miền dữ liệu</w:t>
            </w:r>
          </w:p>
          <w:p w14:paraId="20369F19" w14:textId="77777777" w:rsidR="00A12C0C" w:rsidRPr="003D1C86" w:rsidRDefault="00A12C0C" w:rsidP="00C605FC">
            <w:pPr>
              <w:pStyle w:val="BodyText"/>
              <w:ind w:left="0"/>
              <w:rPr>
                <w:color w:val="C45911" w:themeColor="accent2" w:themeShade="BF"/>
                <w:sz w:val="28"/>
                <w:szCs w:val="28"/>
              </w:rPr>
            </w:pPr>
            <w:r w:rsidRPr="003D1C86">
              <w:rPr>
                <w:color w:val="984806"/>
                <w:sz w:val="28"/>
                <w:szCs w:val="28"/>
                <w:lang w:eastAsia="ar-SA"/>
              </w:rPr>
              <w:t>- KTNPP chỉ được phép xem thông báo của NPP trực thuộc</w:t>
            </w:r>
          </w:p>
        </w:tc>
      </w:tr>
    </w:tbl>
    <w:p w14:paraId="21FF8D18" w14:textId="77777777" w:rsidR="00A12C0C" w:rsidRPr="003D1C86" w:rsidRDefault="00A12C0C" w:rsidP="00A12C0C">
      <w:pPr>
        <w:rPr>
          <w:sz w:val="28"/>
          <w:szCs w:val="28"/>
        </w:rPr>
      </w:pPr>
    </w:p>
    <w:p w14:paraId="63D4A2A4" w14:textId="37F280D5" w:rsidR="00A12C0C" w:rsidRPr="003D1C86" w:rsidRDefault="00A12C0C" w:rsidP="008633E7">
      <w:pPr>
        <w:pStyle w:val="Heading2"/>
        <w:numPr>
          <w:ilvl w:val="2"/>
          <w:numId w:val="27"/>
        </w:numPr>
      </w:pPr>
      <w:bookmarkStart w:id="1228" w:name="_Toc77785464"/>
      <w:r w:rsidRPr="003D1C86">
        <w:t>Màn hình chức năng</w:t>
      </w:r>
      <w:bookmarkEnd w:id="1228"/>
    </w:p>
    <w:p w14:paraId="55C2774D" w14:textId="77777777" w:rsidR="00A12C0C" w:rsidRPr="003D1C86" w:rsidRDefault="00A12C0C" w:rsidP="007D1F1D">
      <w:pPr>
        <w:rPr>
          <w:sz w:val="28"/>
          <w:szCs w:val="28"/>
        </w:rPr>
      </w:pPr>
    </w:p>
    <w:p w14:paraId="44D0E5E1" w14:textId="77777777" w:rsidR="00A12C0C" w:rsidRPr="003D1C86" w:rsidRDefault="00A12C0C" w:rsidP="007D1F1D">
      <w:pPr>
        <w:rPr>
          <w:sz w:val="28"/>
          <w:szCs w:val="28"/>
        </w:rPr>
      </w:pPr>
    </w:p>
    <w:p w14:paraId="7E60F3B0" w14:textId="44C8F8DA" w:rsidR="00A12C0C" w:rsidRPr="003D1C86" w:rsidRDefault="004907A5" w:rsidP="007D1F1D">
      <w:pPr>
        <w:rPr>
          <w:sz w:val="28"/>
          <w:szCs w:val="28"/>
        </w:rPr>
      </w:pPr>
      <w:r w:rsidRPr="006C48E9">
        <w:rPr>
          <w:noProof/>
          <w:sz w:val="28"/>
          <w:szCs w:val="28"/>
        </w:rPr>
        <w:lastRenderedPageBreak/>
        <w:drawing>
          <wp:inline distT="0" distB="0" distL="0" distR="0" wp14:anchorId="1F7FC62F" wp14:editId="54AD4975">
            <wp:extent cx="5943600" cy="3833051"/>
            <wp:effectExtent l="0" t="0" r="0" b="0"/>
            <wp:docPr id="53" name="Picture 53" descr="C:\Users\ChungPTH\AppData\Local\Temp\SNAGHTMLf40ad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ungPTH\AppData\Local\Temp\SNAGHTMLf40add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33051"/>
                    </a:xfrm>
                    <a:prstGeom prst="rect">
                      <a:avLst/>
                    </a:prstGeom>
                    <a:noFill/>
                    <a:ln>
                      <a:noFill/>
                    </a:ln>
                  </pic:spPr>
                </pic:pic>
              </a:graphicData>
            </a:graphic>
          </wp:inline>
        </w:drawing>
      </w:r>
    </w:p>
    <w:p w14:paraId="426D9A2A" w14:textId="132A41CA" w:rsidR="00A12C0C" w:rsidRPr="003D1C86" w:rsidRDefault="00A12C0C" w:rsidP="008633E7">
      <w:pPr>
        <w:pStyle w:val="Heading2"/>
        <w:numPr>
          <w:ilvl w:val="2"/>
          <w:numId w:val="27"/>
        </w:numPr>
      </w:pPr>
      <w:bookmarkStart w:id="1229" w:name="_Toc77785465"/>
      <w:r w:rsidRPr="003D1C86">
        <w:t>Mô tả luồng sự kiện chính (basic Flow)</w:t>
      </w:r>
      <w:bookmarkEnd w:id="1229"/>
    </w:p>
    <w:tbl>
      <w:tblPr>
        <w:tblW w:w="101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3770"/>
        <w:gridCol w:w="2057"/>
      </w:tblGrid>
      <w:tr w:rsidR="00A12C0C" w:rsidRPr="003D1C86" w14:paraId="1C3A5E3E" w14:textId="77777777" w:rsidTr="00C605FC">
        <w:trPr>
          <w:trHeight w:val="530"/>
        </w:trPr>
        <w:tc>
          <w:tcPr>
            <w:tcW w:w="4320" w:type="dxa"/>
            <w:shd w:val="pct5" w:color="auto" w:fill="auto"/>
          </w:tcPr>
          <w:p w14:paraId="01C0056B" w14:textId="77777777" w:rsidR="00A12C0C" w:rsidRPr="003D1C86" w:rsidRDefault="00A12C0C" w:rsidP="00C605FC">
            <w:pPr>
              <w:jc w:val="center"/>
              <w:rPr>
                <w:b/>
                <w:sz w:val="28"/>
                <w:szCs w:val="28"/>
              </w:rPr>
            </w:pPr>
            <w:r w:rsidRPr="003D1C86">
              <w:rPr>
                <w:b/>
                <w:sz w:val="28"/>
                <w:szCs w:val="28"/>
              </w:rPr>
              <w:t>Hành động của tác nhân</w:t>
            </w:r>
          </w:p>
        </w:tc>
        <w:tc>
          <w:tcPr>
            <w:tcW w:w="3770" w:type="dxa"/>
            <w:shd w:val="pct5" w:color="auto" w:fill="auto"/>
          </w:tcPr>
          <w:p w14:paraId="3E9C8A46" w14:textId="77777777" w:rsidR="00A12C0C" w:rsidRPr="003D1C86" w:rsidRDefault="00A12C0C" w:rsidP="00C605FC">
            <w:pPr>
              <w:jc w:val="center"/>
              <w:rPr>
                <w:b/>
                <w:sz w:val="28"/>
                <w:szCs w:val="28"/>
              </w:rPr>
            </w:pPr>
            <w:r w:rsidRPr="003D1C86">
              <w:rPr>
                <w:b/>
                <w:sz w:val="28"/>
                <w:szCs w:val="28"/>
              </w:rPr>
              <w:t>Phản ứng của hệ thống</w:t>
            </w:r>
          </w:p>
        </w:tc>
        <w:tc>
          <w:tcPr>
            <w:tcW w:w="2057" w:type="dxa"/>
            <w:shd w:val="pct5" w:color="auto" w:fill="auto"/>
          </w:tcPr>
          <w:p w14:paraId="16718650" w14:textId="77777777" w:rsidR="00A12C0C" w:rsidRPr="003D1C86" w:rsidRDefault="00A12C0C" w:rsidP="00C605FC">
            <w:pPr>
              <w:jc w:val="center"/>
              <w:rPr>
                <w:b/>
                <w:sz w:val="28"/>
                <w:szCs w:val="28"/>
              </w:rPr>
            </w:pPr>
            <w:r w:rsidRPr="003D1C86">
              <w:rPr>
                <w:b/>
                <w:sz w:val="28"/>
                <w:szCs w:val="28"/>
              </w:rPr>
              <w:t>Dữ liệu liên quan (C/R/U/D)</w:t>
            </w:r>
          </w:p>
        </w:tc>
      </w:tr>
      <w:tr w:rsidR="00A12C0C" w:rsidRPr="003D1C86" w14:paraId="210B1206" w14:textId="77777777" w:rsidTr="00C605FC">
        <w:tc>
          <w:tcPr>
            <w:tcW w:w="4320" w:type="dxa"/>
            <w:tcBorders>
              <w:bottom w:val="dotted" w:sz="4" w:space="0" w:color="auto"/>
            </w:tcBorders>
          </w:tcPr>
          <w:p w14:paraId="063E2653" w14:textId="01320C33" w:rsidR="00A12C0C" w:rsidRPr="003D1C86" w:rsidRDefault="00DF07B9" w:rsidP="008633E7">
            <w:pPr>
              <w:pStyle w:val="Sothutu-1so"/>
              <w:numPr>
                <w:ilvl w:val="0"/>
                <w:numId w:val="8"/>
              </w:numPr>
              <w:rPr>
                <w:sz w:val="28"/>
                <w:szCs w:val="28"/>
              </w:rPr>
            </w:pPr>
            <w:r w:rsidRPr="003D1C86">
              <w:rPr>
                <w:sz w:val="28"/>
                <w:szCs w:val="28"/>
              </w:rPr>
              <w:t xml:space="preserve">Người dùng vào menu “Mua hàng” </w:t>
            </w:r>
            <w:r w:rsidRPr="003D1C86">
              <w:rPr>
                <w:sz w:val="28"/>
                <w:szCs w:val="28"/>
              </w:rPr>
              <w:sym w:font="Wingdings" w:char="F0E0"/>
            </w:r>
            <w:r w:rsidRPr="003D1C86">
              <w:rPr>
                <w:sz w:val="28"/>
                <w:szCs w:val="28"/>
              </w:rPr>
              <w:t xml:space="preserve"> </w:t>
            </w:r>
            <w:r w:rsidR="00A12C0C" w:rsidRPr="003D1C86">
              <w:rPr>
                <w:sz w:val="28"/>
                <w:szCs w:val="28"/>
              </w:rPr>
              <w:t>Thông báo trả hàng</w:t>
            </w:r>
          </w:p>
        </w:tc>
        <w:tc>
          <w:tcPr>
            <w:tcW w:w="3770" w:type="dxa"/>
          </w:tcPr>
          <w:p w14:paraId="195101AA" w14:textId="77777777" w:rsidR="00A12C0C" w:rsidRPr="003D1C86" w:rsidRDefault="00A12C0C" w:rsidP="008633E7">
            <w:pPr>
              <w:pStyle w:val="Sothutu-1so"/>
              <w:numPr>
                <w:ilvl w:val="0"/>
                <w:numId w:val="8"/>
              </w:numPr>
              <w:rPr>
                <w:sz w:val="28"/>
                <w:szCs w:val="28"/>
              </w:rPr>
            </w:pPr>
            <w:r w:rsidRPr="003D1C86">
              <w:rPr>
                <w:sz w:val="28"/>
                <w:szCs w:val="28"/>
              </w:rPr>
              <w:t>Hệ thống hiển thị thông tin tìm kiếm thông báo bao gồm:</w:t>
            </w:r>
          </w:p>
          <w:p w14:paraId="53B9A37C" w14:textId="77777777" w:rsidR="00A12C0C" w:rsidRPr="003D1C86" w:rsidRDefault="00A12C0C" w:rsidP="00C605FC">
            <w:pPr>
              <w:pStyle w:val="Sothutu-1so"/>
              <w:numPr>
                <w:ilvl w:val="0"/>
                <w:numId w:val="0"/>
              </w:numPr>
              <w:ind w:left="360"/>
              <w:rPr>
                <w:sz w:val="28"/>
                <w:szCs w:val="28"/>
              </w:rPr>
            </w:pPr>
            <w:r w:rsidRPr="003D1C86">
              <w:rPr>
                <w:sz w:val="28"/>
                <w:szCs w:val="28"/>
              </w:rPr>
              <w:t>- Số thông báo</w:t>
            </w:r>
          </w:p>
          <w:p w14:paraId="16E7F1B0" w14:textId="38C442D1" w:rsidR="004907A5" w:rsidRPr="003D1C86" w:rsidRDefault="004907A5" w:rsidP="00C605FC">
            <w:pPr>
              <w:pStyle w:val="Sothutu-1so"/>
              <w:numPr>
                <w:ilvl w:val="0"/>
                <w:numId w:val="0"/>
              </w:numPr>
              <w:ind w:left="360"/>
              <w:rPr>
                <w:sz w:val="28"/>
                <w:szCs w:val="28"/>
              </w:rPr>
            </w:pPr>
            <w:r w:rsidRPr="003D1C86">
              <w:rPr>
                <w:sz w:val="28"/>
                <w:szCs w:val="28"/>
              </w:rPr>
              <w:t>- Ngày duyệt</w:t>
            </w:r>
          </w:p>
          <w:p w14:paraId="5C440E03" w14:textId="3C65E948" w:rsidR="004907A5" w:rsidRPr="003D1C86" w:rsidRDefault="004907A5" w:rsidP="00C605FC">
            <w:pPr>
              <w:pStyle w:val="Sothutu-1so"/>
              <w:numPr>
                <w:ilvl w:val="0"/>
                <w:numId w:val="0"/>
              </w:numPr>
              <w:ind w:left="360"/>
              <w:rPr>
                <w:sz w:val="28"/>
                <w:szCs w:val="28"/>
              </w:rPr>
            </w:pPr>
            <w:r w:rsidRPr="003D1C86">
              <w:rPr>
                <w:sz w:val="28"/>
                <w:szCs w:val="28"/>
              </w:rPr>
              <w:t>- Số lượng trả tối đa: Số lượng trả tối đa của cả thông  báo. Chỉ đồng bộ về để biết DMS không xử lý gì.</w:t>
            </w:r>
          </w:p>
          <w:p w14:paraId="0705C724" w14:textId="77777777" w:rsidR="00A12C0C" w:rsidRPr="003D1C86" w:rsidRDefault="00A12C0C" w:rsidP="00C605FC">
            <w:pPr>
              <w:pStyle w:val="Sothutu-1so"/>
              <w:numPr>
                <w:ilvl w:val="0"/>
                <w:numId w:val="0"/>
              </w:numPr>
              <w:ind w:left="360"/>
              <w:rPr>
                <w:sz w:val="28"/>
                <w:szCs w:val="28"/>
              </w:rPr>
            </w:pPr>
            <w:r w:rsidRPr="003D1C86">
              <w:rPr>
                <w:sz w:val="28"/>
                <w:szCs w:val="28"/>
              </w:rPr>
              <w:lastRenderedPageBreak/>
              <w:t>- Thời gian áp dụng : Từ ngày – Đến ngày</w:t>
            </w:r>
          </w:p>
          <w:p w14:paraId="780AC156" w14:textId="18D3675D" w:rsidR="00DF07B9" w:rsidRPr="003D1C86" w:rsidRDefault="00DF07B9" w:rsidP="00C605FC">
            <w:pPr>
              <w:pStyle w:val="Sothutu-1so"/>
              <w:numPr>
                <w:ilvl w:val="0"/>
                <w:numId w:val="0"/>
              </w:numPr>
              <w:ind w:left="360"/>
              <w:rPr>
                <w:sz w:val="28"/>
                <w:szCs w:val="28"/>
              </w:rPr>
            </w:pPr>
            <w:r w:rsidRPr="003D1C86">
              <w:rPr>
                <w:sz w:val="28"/>
                <w:szCs w:val="28"/>
              </w:rPr>
              <w:t>- Trạng thái: Hoạt động/ Hết hạn (Mặc định là hoạt động)</w:t>
            </w:r>
          </w:p>
          <w:p w14:paraId="01311D7A" w14:textId="32037F89" w:rsidR="00DF07B9" w:rsidRPr="003D1C86" w:rsidRDefault="00DF07B9" w:rsidP="00C605FC">
            <w:pPr>
              <w:pStyle w:val="Sothutu-1so"/>
              <w:numPr>
                <w:ilvl w:val="0"/>
                <w:numId w:val="0"/>
              </w:numPr>
              <w:ind w:left="360"/>
              <w:rPr>
                <w:sz w:val="28"/>
                <w:szCs w:val="28"/>
              </w:rPr>
            </w:pPr>
            <w:r w:rsidRPr="003D1C86">
              <w:rPr>
                <w:sz w:val="28"/>
                <w:szCs w:val="28"/>
              </w:rPr>
              <w:t>Danh sách thông báo gồm các thông tin:</w:t>
            </w:r>
          </w:p>
          <w:p w14:paraId="4B407C84" w14:textId="77567923" w:rsidR="00DF07B9" w:rsidRPr="003D1C86" w:rsidRDefault="00DF07B9" w:rsidP="008633E7">
            <w:pPr>
              <w:pStyle w:val="Sothutu-1so"/>
              <w:numPr>
                <w:ilvl w:val="0"/>
                <w:numId w:val="10"/>
              </w:numPr>
              <w:rPr>
                <w:sz w:val="28"/>
                <w:szCs w:val="28"/>
              </w:rPr>
            </w:pPr>
            <w:r w:rsidRPr="003D1C86">
              <w:rPr>
                <w:sz w:val="28"/>
                <w:szCs w:val="28"/>
              </w:rPr>
              <w:t>STT</w:t>
            </w:r>
          </w:p>
          <w:p w14:paraId="4B7223A8" w14:textId="74CECC41" w:rsidR="00DF07B9" w:rsidRPr="003D1C86" w:rsidRDefault="00DF07B9" w:rsidP="008633E7">
            <w:pPr>
              <w:pStyle w:val="Sothutu-1so"/>
              <w:numPr>
                <w:ilvl w:val="0"/>
                <w:numId w:val="10"/>
              </w:numPr>
              <w:rPr>
                <w:sz w:val="28"/>
                <w:szCs w:val="28"/>
              </w:rPr>
            </w:pPr>
            <w:r w:rsidRPr="003D1C86">
              <w:rPr>
                <w:sz w:val="28"/>
                <w:szCs w:val="28"/>
              </w:rPr>
              <w:t xml:space="preserve">Số thông báo </w:t>
            </w:r>
          </w:p>
          <w:p w14:paraId="3C7ECCDB" w14:textId="0E9C0FA2" w:rsidR="00DF07B9" w:rsidRPr="003D1C86" w:rsidRDefault="00DF07B9" w:rsidP="008633E7">
            <w:pPr>
              <w:pStyle w:val="Sothutu-1so"/>
              <w:numPr>
                <w:ilvl w:val="0"/>
                <w:numId w:val="10"/>
              </w:numPr>
              <w:rPr>
                <w:sz w:val="28"/>
                <w:szCs w:val="28"/>
              </w:rPr>
            </w:pPr>
            <w:r w:rsidRPr="003D1C86">
              <w:rPr>
                <w:sz w:val="28"/>
                <w:szCs w:val="28"/>
              </w:rPr>
              <w:t>Thời gian hiệu lực</w:t>
            </w:r>
          </w:p>
          <w:p w14:paraId="14106563" w14:textId="43F58F6B" w:rsidR="00DF07B9" w:rsidRPr="003D1C86" w:rsidRDefault="00DF07B9" w:rsidP="008633E7">
            <w:pPr>
              <w:pStyle w:val="Sothutu-1so"/>
              <w:numPr>
                <w:ilvl w:val="0"/>
                <w:numId w:val="10"/>
              </w:numPr>
              <w:rPr>
                <w:sz w:val="28"/>
                <w:szCs w:val="28"/>
              </w:rPr>
            </w:pPr>
            <w:r w:rsidRPr="003D1C86">
              <w:rPr>
                <w:sz w:val="28"/>
                <w:szCs w:val="28"/>
              </w:rPr>
              <w:t>Thời gian hết hiệu lực</w:t>
            </w:r>
          </w:p>
          <w:p w14:paraId="3E8BC8BF" w14:textId="299B27B0" w:rsidR="00DF07B9" w:rsidRPr="003D1C86" w:rsidRDefault="00DF07B9" w:rsidP="008633E7">
            <w:pPr>
              <w:pStyle w:val="Sothutu-1so"/>
              <w:numPr>
                <w:ilvl w:val="0"/>
                <w:numId w:val="10"/>
              </w:numPr>
              <w:rPr>
                <w:sz w:val="28"/>
                <w:szCs w:val="28"/>
              </w:rPr>
            </w:pPr>
            <w:r w:rsidRPr="003D1C86">
              <w:rPr>
                <w:sz w:val="28"/>
                <w:szCs w:val="28"/>
              </w:rPr>
              <w:t>Icon xem chi tiết</w:t>
            </w:r>
          </w:p>
          <w:p w14:paraId="404E6514" w14:textId="4A84FCF2" w:rsidR="00DF07B9" w:rsidRPr="003D1C86" w:rsidRDefault="00DF07B9" w:rsidP="00DF07B9">
            <w:pPr>
              <w:pStyle w:val="Sothutu-1so"/>
              <w:numPr>
                <w:ilvl w:val="0"/>
                <w:numId w:val="0"/>
              </w:numPr>
              <w:ind w:left="360"/>
              <w:rPr>
                <w:sz w:val="28"/>
                <w:szCs w:val="28"/>
              </w:rPr>
            </w:pPr>
            <w:r w:rsidRPr="003D1C86">
              <w:rPr>
                <w:sz w:val="28"/>
                <w:szCs w:val="28"/>
              </w:rPr>
              <w:t xml:space="preserve">Danh sách sắp xếp theo </w:t>
            </w:r>
            <w:r w:rsidR="00FA46B1" w:rsidRPr="003D1C86">
              <w:rPr>
                <w:sz w:val="28"/>
                <w:szCs w:val="28"/>
              </w:rPr>
              <w:t>thời gian hiệu lực mới nhất lên đầu.</w:t>
            </w:r>
          </w:p>
          <w:p w14:paraId="7C53B165" w14:textId="7142B62B" w:rsidR="003013D9" w:rsidRPr="003D1C86" w:rsidRDefault="003013D9" w:rsidP="003013D9">
            <w:pPr>
              <w:pStyle w:val="BodyText"/>
              <w:ind w:left="0"/>
              <w:rPr>
                <w:color w:val="984806"/>
                <w:sz w:val="28"/>
                <w:szCs w:val="28"/>
                <w:lang w:eastAsia="ar-SA"/>
              </w:rPr>
            </w:pPr>
            <w:r w:rsidRPr="003D1C86">
              <w:rPr>
                <w:sz w:val="28"/>
                <w:szCs w:val="28"/>
              </w:rPr>
              <w:t>(</w:t>
            </w:r>
            <w:r w:rsidRPr="003D1C86">
              <w:rPr>
                <w:color w:val="984806"/>
                <w:sz w:val="28"/>
                <w:szCs w:val="28"/>
                <w:lang w:eastAsia="ar-SA"/>
              </w:rPr>
              <w:t>Admin xem được thông báo của tất cả các NPP theo miền dữ liệu</w:t>
            </w:r>
          </w:p>
          <w:p w14:paraId="03B5631C" w14:textId="5A6ACA93" w:rsidR="00A12C0C" w:rsidRPr="003D1C86" w:rsidRDefault="003013D9" w:rsidP="00681CF7">
            <w:pPr>
              <w:pStyle w:val="Sothutu-1so"/>
              <w:numPr>
                <w:ilvl w:val="0"/>
                <w:numId w:val="0"/>
              </w:numPr>
              <w:rPr>
                <w:sz w:val="28"/>
                <w:szCs w:val="28"/>
              </w:rPr>
            </w:pPr>
            <w:r w:rsidRPr="003D1C86">
              <w:rPr>
                <w:color w:val="984806"/>
                <w:sz w:val="28"/>
                <w:szCs w:val="28"/>
                <w:lang w:eastAsia="ar-SA"/>
              </w:rPr>
              <w:t xml:space="preserve"> KTNPP chỉ được phép xem thông báo của NPP trực thuộc)</w:t>
            </w:r>
          </w:p>
        </w:tc>
        <w:tc>
          <w:tcPr>
            <w:tcW w:w="2057" w:type="dxa"/>
          </w:tcPr>
          <w:p w14:paraId="60A7D108" w14:textId="77777777" w:rsidR="00A12C0C" w:rsidRPr="003D1C86" w:rsidRDefault="00A12C0C" w:rsidP="00C605FC">
            <w:pPr>
              <w:jc w:val="both"/>
              <w:rPr>
                <w:sz w:val="28"/>
                <w:szCs w:val="28"/>
              </w:rPr>
            </w:pPr>
            <w:r w:rsidRPr="003D1C86">
              <w:rPr>
                <w:sz w:val="28"/>
                <w:szCs w:val="28"/>
              </w:rPr>
              <w:lastRenderedPageBreak/>
              <w:t>R</w:t>
            </w:r>
          </w:p>
        </w:tc>
      </w:tr>
      <w:tr w:rsidR="00A12C0C" w:rsidRPr="003D1C86" w14:paraId="486778F8" w14:textId="77777777" w:rsidTr="00C605FC">
        <w:tc>
          <w:tcPr>
            <w:tcW w:w="4320" w:type="dxa"/>
          </w:tcPr>
          <w:p w14:paraId="40BF3C28" w14:textId="39DA6ADF" w:rsidR="00A12C0C" w:rsidRPr="003D1C86" w:rsidRDefault="00FA46B1" w:rsidP="008633E7">
            <w:pPr>
              <w:pStyle w:val="Sothutu-1so"/>
              <w:numPr>
                <w:ilvl w:val="0"/>
                <w:numId w:val="8"/>
              </w:numPr>
              <w:rPr>
                <w:sz w:val="28"/>
                <w:szCs w:val="28"/>
              </w:rPr>
            </w:pPr>
            <w:r w:rsidRPr="003D1C86">
              <w:rPr>
                <w:sz w:val="28"/>
                <w:szCs w:val="28"/>
              </w:rPr>
              <w:t>Nhấn vào icon Xem chi tiết</w:t>
            </w:r>
            <w:r w:rsidR="00A12C0C" w:rsidRPr="003D1C86">
              <w:rPr>
                <w:sz w:val="28"/>
                <w:szCs w:val="28"/>
              </w:rPr>
              <w:t xml:space="preserve"> </w:t>
            </w:r>
          </w:p>
        </w:tc>
        <w:tc>
          <w:tcPr>
            <w:tcW w:w="3770" w:type="dxa"/>
          </w:tcPr>
          <w:p w14:paraId="0373AB6B" w14:textId="46650CF5" w:rsidR="00A12C0C" w:rsidRPr="003D1C86" w:rsidRDefault="00A12C0C" w:rsidP="008633E7">
            <w:pPr>
              <w:pStyle w:val="Sothutu-1so"/>
              <w:numPr>
                <w:ilvl w:val="0"/>
                <w:numId w:val="8"/>
              </w:numPr>
              <w:rPr>
                <w:sz w:val="28"/>
                <w:szCs w:val="28"/>
              </w:rPr>
            </w:pPr>
            <w:r w:rsidRPr="003D1C86">
              <w:rPr>
                <w:sz w:val="28"/>
                <w:szCs w:val="28"/>
              </w:rPr>
              <w:t>Hiển thị</w:t>
            </w:r>
            <w:r w:rsidR="00DB24C3" w:rsidRPr="003D1C86">
              <w:rPr>
                <w:sz w:val="28"/>
                <w:szCs w:val="28"/>
              </w:rPr>
              <w:t xml:space="preserve"> chi tiết thông báo</w:t>
            </w:r>
            <w:r w:rsidRPr="003D1C86">
              <w:rPr>
                <w:sz w:val="28"/>
                <w:szCs w:val="28"/>
              </w:rPr>
              <w:t xml:space="preserve"> </w:t>
            </w:r>
            <w:r w:rsidR="00DB24C3" w:rsidRPr="003D1C86">
              <w:rPr>
                <w:sz w:val="28"/>
                <w:szCs w:val="28"/>
              </w:rPr>
              <w:t>D</w:t>
            </w:r>
            <w:r w:rsidR="00FA46B1" w:rsidRPr="003D1C86">
              <w:rPr>
                <w:sz w:val="28"/>
                <w:szCs w:val="28"/>
              </w:rPr>
              <w:t>anh sách NPP</w:t>
            </w:r>
            <w:r w:rsidR="003013D9" w:rsidRPr="003D1C86">
              <w:rPr>
                <w:sz w:val="28"/>
                <w:szCs w:val="28"/>
              </w:rPr>
              <w:t>, Danh sách sản phẩm tham gia</w:t>
            </w:r>
            <w:r w:rsidRPr="003D1C86">
              <w:rPr>
                <w:sz w:val="28"/>
                <w:szCs w:val="28"/>
              </w:rPr>
              <w:t>:</w:t>
            </w:r>
          </w:p>
          <w:p w14:paraId="02255022" w14:textId="094C6A1F" w:rsidR="003013D9" w:rsidRPr="003D1C86" w:rsidRDefault="003013D9" w:rsidP="003013D9">
            <w:pPr>
              <w:pStyle w:val="Sothutu-1so"/>
              <w:numPr>
                <w:ilvl w:val="0"/>
                <w:numId w:val="0"/>
              </w:numPr>
              <w:ind w:left="360"/>
              <w:rPr>
                <w:sz w:val="28"/>
                <w:szCs w:val="28"/>
              </w:rPr>
            </w:pPr>
            <w:r w:rsidRPr="003D1C86">
              <w:rPr>
                <w:sz w:val="28"/>
                <w:szCs w:val="28"/>
              </w:rPr>
              <w:t>Danh sách NPP</w:t>
            </w:r>
          </w:p>
          <w:p w14:paraId="0783D608" w14:textId="31BF7469" w:rsidR="00A12C0C" w:rsidRPr="003D1C86" w:rsidRDefault="00A12C0C" w:rsidP="00C605FC">
            <w:pPr>
              <w:pStyle w:val="Sothutu-1so"/>
              <w:numPr>
                <w:ilvl w:val="0"/>
                <w:numId w:val="0"/>
              </w:numPr>
              <w:ind w:left="360"/>
              <w:rPr>
                <w:sz w:val="28"/>
                <w:szCs w:val="28"/>
              </w:rPr>
            </w:pPr>
            <w:r w:rsidRPr="003D1C86">
              <w:rPr>
                <w:sz w:val="28"/>
                <w:szCs w:val="28"/>
              </w:rPr>
              <w:t xml:space="preserve">- </w:t>
            </w:r>
            <w:r w:rsidR="00FA46B1" w:rsidRPr="003D1C86">
              <w:rPr>
                <w:sz w:val="28"/>
                <w:szCs w:val="28"/>
              </w:rPr>
              <w:t>STT</w:t>
            </w:r>
          </w:p>
          <w:p w14:paraId="326EA68F" w14:textId="72F3BD51" w:rsidR="00FA46B1" w:rsidRPr="003D1C86" w:rsidRDefault="00FA46B1" w:rsidP="00C605FC">
            <w:pPr>
              <w:pStyle w:val="Sothutu-1so"/>
              <w:numPr>
                <w:ilvl w:val="0"/>
                <w:numId w:val="0"/>
              </w:numPr>
              <w:ind w:left="360"/>
              <w:rPr>
                <w:sz w:val="28"/>
                <w:szCs w:val="28"/>
              </w:rPr>
            </w:pPr>
            <w:r w:rsidRPr="003D1C86">
              <w:rPr>
                <w:sz w:val="28"/>
                <w:szCs w:val="28"/>
              </w:rPr>
              <w:t>- Miền</w:t>
            </w:r>
          </w:p>
          <w:p w14:paraId="67B6A02F" w14:textId="5B0D389D" w:rsidR="00A12C0C" w:rsidRPr="003D1C86" w:rsidRDefault="00A12C0C" w:rsidP="00C605FC">
            <w:pPr>
              <w:pStyle w:val="Sothutu-1so"/>
              <w:numPr>
                <w:ilvl w:val="0"/>
                <w:numId w:val="0"/>
              </w:numPr>
              <w:ind w:left="360"/>
              <w:rPr>
                <w:sz w:val="28"/>
                <w:szCs w:val="28"/>
              </w:rPr>
            </w:pPr>
            <w:r w:rsidRPr="003D1C86">
              <w:rPr>
                <w:sz w:val="28"/>
                <w:szCs w:val="28"/>
              </w:rPr>
              <w:t xml:space="preserve">- </w:t>
            </w:r>
            <w:r w:rsidR="00FA46B1" w:rsidRPr="003D1C86">
              <w:rPr>
                <w:sz w:val="28"/>
                <w:szCs w:val="28"/>
              </w:rPr>
              <w:t>Kênh</w:t>
            </w:r>
          </w:p>
          <w:p w14:paraId="2541B85A" w14:textId="0BB2C0B8" w:rsidR="00FA46B1" w:rsidRPr="003D1C86" w:rsidRDefault="00FA46B1" w:rsidP="00C605FC">
            <w:pPr>
              <w:pStyle w:val="Sothutu-1so"/>
              <w:numPr>
                <w:ilvl w:val="0"/>
                <w:numId w:val="0"/>
              </w:numPr>
              <w:ind w:left="360"/>
              <w:rPr>
                <w:sz w:val="28"/>
                <w:szCs w:val="28"/>
              </w:rPr>
            </w:pPr>
            <w:r w:rsidRPr="003D1C86">
              <w:rPr>
                <w:sz w:val="28"/>
                <w:szCs w:val="28"/>
              </w:rPr>
              <w:lastRenderedPageBreak/>
              <w:t>- Vùng</w:t>
            </w:r>
          </w:p>
          <w:p w14:paraId="639802B9" w14:textId="7C5C6177" w:rsidR="00FA46B1" w:rsidRPr="003D1C86" w:rsidRDefault="00FA46B1" w:rsidP="00C605FC">
            <w:pPr>
              <w:pStyle w:val="Sothutu-1so"/>
              <w:numPr>
                <w:ilvl w:val="0"/>
                <w:numId w:val="0"/>
              </w:numPr>
              <w:ind w:left="360"/>
              <w:rPr>
                <w:sz w:val="28"/>
                <w:szCs w:val="28"/>
              </w:rPr>
            </w:pPr>
            <w:r w:rsidRPr="003D1C86">
              <w:rPr>
                <w:sz w:val="28"/>
                <w:szCs w:val="28"/>
              </w:rPr>
              <w:t>- Khu vực</w:t>
            </w:r>
          </w:p>
          <w:p w14:paraId="7F1413EE" w14:textId="28DCAB36" w:rsidR="00FA46B1" w:rsidRPr="003D1C86" w:rsidRDefault="00FA46B1" w:rsidP="00C605FC">
            <w:pPr>
              <w:pStyle w:val="Sothutu-1so"/>
              <w:numPr>
                <w:ilvl w:val="0"/>
                <w:numId w:val="0"/>
              </w:numPr>
              <w:ind w:left="360"/>
              <w:rPr>
                <w:sz w:val="28"/>
                <w:szCs w:val="28"/>
              </w:rPr>
            </w:pPr>
            <w:r w:rsidRPr="003D1C86">
              <w:rPr>
                <w:sz w:val="28"/>
                <w:szCs w:val="28"/>
              </w:rPr>
              <w:t>- Mã NPP</w:t>
            </w:r>
          </w:p>
          <w:p w14:paraId="34A0F63B" w14:textId="4744A411" w:rsidR="00FA46B1" w:rsidRPr="003D1C86" w:rsidRDefault="00FA46B1" w:rsidP="00C605FC">
            <w:pPr>
              <w:pStyle w:val="Sothutu-1so"/>
              <w:numPr>
                <w:ilvl w:val="0"/>
                <w:numId w:val="0"/>
              </w:numPr>
              <w:ind w:left="360"/>
              <w:rPr>
                <w:sz w:val="28"/>
                <w:szCs w:val="28"/>
              </w:rPr>
            </w:pPr>
            <w:r w:rsidRPr="003D1C86">
              <w:rPr>
                <w:sz w:val="28"/>
                <w:szCs w:val="28"/>
              </w:rPr>
              <w:t>- TênNPP</w:t>
            </w:r>
          </w:p>
          <w:p w14:paraId="3CF2E2DA" w14:textId="1F3973AA" w:rsidR="00A12C0C" w:rsidRPr="003D1C86" w:rsidRDefault="00FA46B1" w:rsidP="00FA46B1">
            <w:pPr>
              <w:pStyle w:val="Sothutu-1so"/>
              <w:numPr>
                <w:ilvl w:val="0"/>
                <w:numId w:val="0"/>
              </w:numPr>
              <w:ind w:left="360"/>
              <w:rPr>
                <w:sz w:val="28"/>
                <w:szCs w:val="28"/>
              </w:rPr>
            </w:pPr>
            <w:r w:rsidRPr="003D1C86">
              <w:rPr>
                <w:sz w:val="28"/>
                <w:szCs w:val="28"/>
              </w:rPr>
              <w:t xml:space="preserve">Cho phép tìm kiếm thông tin nhà PP theo </w:t>
            </w:r>
            <w:r w:rsidR="00DB24C3" w:rsidRPr="003D1C86">
              <w:rPr>
                <w:sz w:val="28"/>
                <w:szCs w:val="28"/>
              </w:rPr>
              <w:t>đơn vị, nhấn F9 hiển thị danh sách đơn vị cho phép tìm kiếm theo</w:t>
            </w:r>
            <w:r w:rsidRPr="003D1C86">
              <w:rPr>
                <w:sz w:val="28"/>
                <w:szCs w:val="28"/>
              </w:rPr>
              <w:t>:</w:t>
            </w:r>
          </w:p>
          <w:p w14:paraId="7B4232DA" w14:textId="3F835696" w:rsidR="00FA46B1" w:rsidRPr="003D1C86" w:rsidRDefault="00FA46B1" w:rsidP="008633E7">
            <w:pPr>
              <w:pStyle w:val="Sothutu-1so"/>
              <w:numPr>
                <w:ilvl w:val="0"/>
                <w:numId w:val="10"/>
              </w:numPr>
              <w:rPr>
                <w:sz w:val="28"/>
                <w:szCs w:val="28"/>
              </w:rPr>
            </w:pPr>
            <w:r w:rsidRPr="003D1C86">
              <w:rPr>
                <w:sz w:val="28"/>
                <w:szCs w:val="28"/>
              </w:rPr>
              <w:t>Mã đơn vị</w:t>
            </w:r>
          </w:p>
          <w:p w14:paraId="512ED1AD" w14:textId="77777777" w:rsidR="00FA46B1" w:rsidRPr="003D1C86" w:rsidRDefault="00FA46B1" w:rsidP="008633E7">
            <w:pPr>
              <w:pStyle w:val="Sothutu-1so"/>
              <w:numPr>
                <w:ilvl w:val="0"/>
                <w:numId w:val="10"/>
              </w:numPr>
              <w:rPr>
                <w:sz w:val="28"/>
                <w:szCs w:val="28"/>
              </w:rPr>
            </w:pPr>
            <w:r w:rsidRPr="003D1C86">
              <w:rPr>
                <w:sz w:val="28"/>
                <w:szCs w:val="28"/>
              </w:rPr>
              <w:t>Tên đơn vị</w:t>
            </w:r>
          </w:p>
          <w:p w14:paraId="3603AAAF" w14:textId="77777777" w:rsidR="003013D9" w:rsidRPr="003D1C86" w:rsidRDefault="003013D9" w:rsidP="003013D9">
            <w:pPr>
              <w:pStyle w:val="Sothutu-1so"/>
              <w:numPr>
                <w:ilvl w:val="0"/>
                <w:numId w:val="0"/>
              </w:numPr>
              <w:ind w:left="360"/>
              <w:rPr>
                <w:sz w:val="28"/>
                <w:szCs w:val="28"/>
              </w:rPr>
            </w:pPr>
            <w:r w:rsidRPr="003D1C86">
              <w:rPr>
                <w:sz w:val="28"/>
                <w:szCs w:val="28"/>
              </w:rPr>
              <w:t>Danh sách sản phẩm gồm các thông tin:</w:t>
            </w:r>
          </w:p>
          <w:p w14:paraId="39382D08" w14:textId="7A600924" w:rsidR="003013D9" w:rsidRPr="003D1C86" w:rsidRDefault="003013D9" w:rsidP="008633E7">
            <w:pPr>
              <w:pStyle w:val="Sothutu-1so"/>
              <w:numPr>
                <w:ilvl w:val="0"/>
                <w:numId w:val="10"/>
              </w:numPr>
              <w:rPr>
                <w:sz w:val="28"/>
                <w:szCs w:val="28"/>
              </w:rPr>
            </w:pPr>
            <w:r w:rsidRPr="003D1C86">
              <w:rPr>
                <w:sz w:val="28"/>
                <w:szCs w:val="28"/>
              </w:rPr>
              <w:t>Mã sản phẩm</w:t>
            </w:r>
          </w:p>
          <w:p w14:paraId="693F7628" w14:textId="5E4F03CC" w:rsidR="003013D9" w:rsidRPr="003D1C86" w:rsidRDefault="003013D9" w:rsidP="008633E7">
            <w:pPr>
              <w:pStyle w:val="Sothutu-1so"/>
              <w:numPr>
                <w:ilvl w:val="0"/>
                <w:numId w:val="10"/>
              </w:numPr>
              <w:rPr>
                <w:sz w:val="28"/>
                <w:szCs w:val="28"/>
              </w:rPr>
            </w:pPr>
            <w:r w:rsidRPr="003D1C86">
              <w:rPr>
                <w:sz w:val="28"/>
                <w:szCs w:val="28"/>
              </w:rPr>
              <w:t>Tên sản phẩm</w:t>
            </w:r>
          </w:p>
        </w:tc>
        <w:tc>
          <w:tcPr>
            <w:tcW w:w="2057" w:type="dxa"/>
          </w:tcPr>
          <w:p w14:paraId="42A4D40B" w14:textId="77777777" w:rsidR="00A12C0C" w:rsidRPr="003D1C86" w:rsidRDefault="00A12C0C" w:rsidP="00C605FC">
            <w:pPr>
              <w:jc w:val="both"/>
              <w:rPr>
                <w:sz w:val="28"/>
                <w:szCs w:val="28"/>
              </w:rPr>
            </w:pPr>
            <w:r w:rsidRPr="003D1C86">
              <w:rPr>
                <w:sz w:val="28"/>
                <w:szCs w:val="28"/>
              </w:rPr>
              <w:lastRenderedPageBreak/>
              <w:t>R</w:t>
            </w:r>
          </w:p>
        </w:tc>
      </w:tr>
    </w:tbl>
    <w:p w14:paraId="199ED895" w14:textId="265195E8" w:rsidR="00A65B3D" w:rsidRPr="003D1C86" w:rsidRDefault="00A65B3D" w:rsidP="008633E7">
      <w:pPr>
        <w:pStyle w:val="Heading1"/>
        <w:numPr>
          <w:ilvl w:val="1"/>
          <w:numId w:val="27"/>
        </w:numPr>
        <w:rPr>
          <w:sz w:val="28"/>
          <w:szCs w:val="28"/>
        </w:rPr>
      </w:pPr>
      <w:r w:rsidRPr="003D1C86">
        <w:rPr>
          <w:sz w:val="28"/>
          <w:szCs w:val="28"/>
        </w:rPr>
        <w:t>Đồng bộ thông báo trả hàng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65B3D" w:rsidRPr="003D1C86" w14:paraId="186B9FDA" w14:textId="77777777" w:rsidTr="00BA2229">
        <w:trPr>
          <w:trHeight w:val="284"/>
          <w:jc w:val="center"/>
        </w:trPr>
        <w:tc>
          <w:tcPr>
            <w:tcW w:w="1590" w:type="pct"/>
            <w:tcBorders>
              <w:top w:val="single" w:sz="18" w:space="0" w:color="808080"/>
              <w:left w:val="single" w:sz="18" w:space="0" w:color="808080"/>
            </w:tcBorders>
            <w:shd w:val="clear" w:color="auto" w:fill="F3F3F3"/>
            <w:vAlign w:val="center"/>
          </w:tcPr>
          <w:p w14:paraId="7DE77EC7" w14:textId="77777777" w:rsidR="00A65B3D" w:rsidRPr="003D1C86" w:rsidRDefault="00A65B3D" w:rsidP="00BA222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34F79067" w14:textId="77777777" w:rsidR="00A65B3D" w:rsidRPr="003D1C86" w:rsidRDefault="00A65B3D" w:rsidP="00BA2229">
            <w:pPr>
              <w:pStyle w:val="BodyText"/>
              <w:ind w:left="0"/>
              <w:rPr>
                <w:color w:val="984806"/>
                <w:sz w:val="28"/>
                <w:szCs w:val="28"/>
                <w:lang w:eastAsia="ar-SA"/>
              </w:rPr>
            </w:pPr>
            <w:r w:rsidRPr="003D1C86">
              <w:rPr>
                <w:color w:val="984806"/>
                <w:sz w:val="28"/>
                <w:szCs w:val="28"/>
                <w:lang w:eastAsia="ar-SA"/>
              </w:rPr>
              <w:t>Đồng bộ thông tin thay đổi NPP</w:t>
            </w:r>
          </w:p>
        </w:tc>
      </w:tr>
      <w:tr w:rsidR="00A65B3D" w:rsidRPr="003D1C86" w14:paraId="6BA45BCE" w14:textId="77777777" w:rsidTr="00BA2229">
        <w:trPr>
          <w:trHeight w:val="284"/>
          <w:jc w:val="center"/>
        </w:trPr>
        <w:tc>
          <w:tcPr>
            <w:tcW w:w="1590" w:type="pct"/>
            <w:tcBorders>
              <w:left w:val="single" w:sz="18" w:space="0" w:color="808080"/>
            </w:tcBorders>
            <w:shd w:val="clear" w:color="auto" w:fill="F3F3F3"/>
            <w:vAlign w:val="center"/>
          </w:tcPr>
          <w:p w14:paraId="73E03F44" w14:textId="77777777" w:rsidR="00A65B3D" w:rsidRPr="003D1C86" w:rsidRDefault="00A65B3D" w:rsidP="00BA2229">
            <w:pPr>
              <w:ind w:left="142"/>
              <w:rPr>
                <w:b/>
                <w:sz w:val="28"/>
                <w:szCs w:val="28"/>
              </w:rPr>
            </w:pPr>
            <w:r w:rsidRPr="003D1C86">
              <w:rPr>
                <w:b/>
                <w:sz w:val="28"/>
                <w:szCs w:val="28"/>
              </w:rPr>
              <w:t>Mô tả</w:t>
            </w:r>
          </w:p>
        </w:tc>
        <w:tc>
          <w:tcPr>
            <w:tcW w:w="3410" w:type="pct"/>
            <w:tcBorders>
              <w:right w:val="single" w:sz="18" w:space="0" w:color="808080"/>
            </w:tcBorders>
            <w:vAlign w:val="center"/>
          </w:tcPr>
          <w:p w14:paraId="7CE80212" w14:textId="66D05018" w:rsidR="00A65B3D" w:rsidRPr="003D1C86" w:rsidRDefault="00A65B3D" w:rsidP="00BA2229">
            <w:pPr>
              <w:pStyle w:val="BodyText"/>
              <w:ind w:left="0"/>
              <w:rPr>
                <w:color w:val="984806"/>
                <w:sz w:val="28"/>
                <w:szCs w:val="28"/>
                <w:lang w:eastAsia="ar-SA"/>
              </w:rPr>
            </w:pPr>
            <w:r w:rsidRPr="003D1C86">
              <w:rPr>
                <w:color w:val="984806"/>
                <w:sz w:val="28"/>
                <w:szCs w:val="28"/>
                <w:lang w:eastAsia="ar-SA"/>
              </w:rPr>
              <w:t xml:space="preserve">Chức năng này cho phép tự động đồng bộ khi có </w:t>
            </w:r>
            <w:r w:rsidR="00DF5004" w:rsidRPr="003D1C86">
              <w:rPr>
                <w:color w:val="984806"/>
                <w:sz w:val="28"/>
                <w:szCs w:val="28"/>
                <w:lang w:eastAsia="ar-SA"/>
              </w:rPr>
              <w:t>yêu cầu đồng bộ thông báo trả hàng từ ERP.</w:t>
            </w:r>
          </w:p>
        </w:tc>
      </w:tr>
      <w:tr w:rsidR="00A65B3D" w:rsidRPr="003D1C86" w14:paraId="72DC473F" w14:textId="77777777" w:rsidTr="00BA2229">
        <w:trPr>
          <w:trHeight w:val="395"/>
          <w:jc w:val="center"/>
        </w:trPr>
        <w:tc>
          <w:tcPr>
            <w:tcW w:w="1590" w:type="pct"/>
            <w:tcBorders>
              <w:left w:val="single" w:sz="18" w:space="0" w:color="808080"/>
            </w:tcBorders>
            <w:shd w:val="clear" w:color="auto" w:fill="F3F3F3"/>
            <w:vAlign w:val="center"/>
          </w:tcPr>
          <w:p w14:paraId="1B62E400" w14:textId="77777777" w:rsidR="00A65B3D" w:rsidRPr="003D1C86" w:rsidRDefault="00A65B3D" w:rsidP="00BA222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BD198B6" w14:textId="77777777" w:rsidR="00A65B3D" w:rsidRPr="003D1C86" w:rsidRDefault="00A65B3D" w:rsidP="00BA2229">
            <w:pPr>
              <w:ind w:left="0"/>
              <w:rPr>
                <w:sz w:val="28"/>
                <w:szCs w:val="28"/>
              </w:rPr>
            </w:pPr>
            <w:r w:rsidRPr="003D1C86">
              <w:rPr>
                <w:color w:val="984806"/>
                <w:sz w:val="28"/>
                <w:szCs w:val="28"/>
              </w:rPr>
              <w:t>- Hệ thống</w:t>
            </w:r>
          </w:p>
        </w:tc>
      </w:tr>
      <w:tr w:rsidR="00A65B3D" w:rsidRPr="003D1C86" w14:paraId="54AA5E0A" w14:textId="77777777" w:rsidTr="00BA2229">
        <w:trPr>
          <w:trHeight w:val="1547"/>
          <w:jc w:val="center"/>
        </w:trPr>
        <w:tc>
          <w:tcPr>
            <w:tcW w:w="1590" w:type="pct"/>
            <w:tcBorders>
              <w:left w:val="single" w:sz="18" w:space="0" w:color="808080"/>
            </w:tcBorders>
            <w:shd w:val="clear" w:color="auto" w:fill="F3F3F3"/>
            <w:vAlign w:val="center"/>
          </w:tcPr>
          <w:p w14:paraId="07A62085" w14:textId="77777777" w:rsidR="00A65B3D" w:rsidRPr="003D1C86" w:rsidRDefault="00A65B3D" w:rsidP="00BA222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0B3A3FB3" w14:textId="77777777" w:rsidR="00A65B3D" w:rsidRPr="003D1C86" w:rsidRDefault="00A65B3D" w:rsidP="00BA2229">
            <w:pPr>
              <w:pStyle w:val="BodyText"/>
              <w:ind w:left="0"/>
              <w:rPr>
                <w:sz w:val="28"/>
                <w:szCs w:val="28"/>
              </w:rPr>
            </w:pPr>
            <w:r w:rsidRPr="003D1C86">
              <w:rPr>
                <w:color w:val="984806"/>
                <w:sz w:val="28"/>
                <w:szCs w:val="28"/>
                <w:lang w:eastAsia="ar-SA"/>
              </w:rPr>
              <w:t>-  Có thông tin thay đổi trên ERP</w:t>
            </w:r>
          </w:p>
        </w:tc>
      </w:tr>
      <w:tr w:rsidR="00A65B3D" w:rsidRPr="003D1C86" w14:paraId="28A52419" w14:textId="77777777" w:rsidTr="00BA2229">
        <w:trPr>
          <w:trHeight w:val="530"/>
          <w:jc w:val="center"/>
        </w:trPr>
        <w:tc>
          <w:tcPr>
            <w:tcW w:w="1590" w:type="pct"/>
            <w:tcBorders>
              <w:left w:val="single" w:sz="18" w:space="0" w:color="808080"/>
              <w:bottom w:val="single" w:sz="8" w:space="0" w:color="808080"/>
            </w:tcBorders>
            <w:shd w:val="clear" w:color="auto" w:fill="F3F3F3"/>
            <w:vAlign w:val="center"/>
          </w:tcPr>
          <w:p w14:paraId="26E67F53" w14:textId="77777777" w:rsidR="00A65B3D" w:rsidRPr="003D1C86" w:rsidRDefault="00A65B3D" w:rsidP="00BA222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73AF56E2" w14:textId="77777777" w:rsidR="00A65B3D" w:rsidRPr="003D1C86" w:rsidRDefault="00A65B3D"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A65B3D" w:rsidRPr="003D1C86" w14:paraId="6114B81A" w14:textId="77777777" w:rsidTr="00BA2229">
        <w:trPr>
          <w:trHeight w:val="284"/>
          <w:jc w:val="center"/>
        </w:trPr>
        <w:tc>
          <w:tcPr>
            <w:tcW w:w="1590" w:type="pct"/>
            <w:tcBorders>
              <w:left w:val="single" w:sz="18" w:space="0" w:color="808080"/>
              <w:bottom w:val="single" w:sz="4" w:space="0" w:color="808080"/>
            </w:tcBorders>
            <w:shd w:val="clear" w:color="auto" w:fill="F3F3F3"/>
            <w:vAlign w:val="center"/>
          </w:tcPr>
          <w:p w14:paraId="6266A0A2" w14:textId="77777777" w:rsidR="00A65B3D" w:rsidRPr="003D1C86" w:rsidRDefault="00A65B3D" w:rsidP="00BA2229">
            <w:pPr>
              <w:ind w:left="142"/>
              <w:rPr>
                <w:b/>
                <w:sz w:val="28"/>
                <w:szCs w:val="28"/>
              </w:rPr>
            </w:pPr>
            <w:r w:rsidRPr="003D1C86">
              <w:rPr>
                <w:b/>
                <w:sz w:val="28"/>
                <w:szCs w:val="28"/>
              </w:rPr>
              <w:lastRenderedPageBreak/>
              <w:t>Ngoại lệ</w:t>
            </w:r>
          </w:p>
        </w:tc>
        <w:tc>
          <w:tcPr>
            <w:tcW w:w="3410" w:type="pct"/>
            <w:tcBorders>
              <w:bottom w:val="single" w:sz="4" w:space="0" w:color="808080"/>
              <w:right w:val="single" w:sz="18" w:space="0" w:color="808080"/>
            </w:tcBorders>
            <w:vAlign w:val="center"/>
          </w:tcPr>
          <w:p w14:paraId="162D409E" w14:textId="77777777" w:rsidR="00A65B3D" w:rsidRPr="003D1C86" w:rsidRDefault="00A65B3D" w:rsidP="00BA2229">
            <w:pPr>
              <w:pStyle w:val="BodyText"/>
              <w:ind w:left="0"/>
              <w:rPr>
                <w:color w:val="C45911" w:themeColor="accent2" w:themeShade="BF"/>
                <w:sz w:val="28"/>
                <w:szCs w:val="28"/>
                <w:lang w:eastAsia="ar-SA"/>
              </w:rPr>
            </w:pPr>
            <w:r w:rsidRPr="003D1C86">
              <w:rPr>
                <w:sz w:val="28"/>
                <w:szCs w:val="28"/>
                <w:lang w:eastAsia="ar-SA"/>
              </w:rPr>
              <w:t>-N/A</w:t>
            </w:r>
          </w:p>
        </w:tc>
      </w:tr>
      <w:tr w:rsidR="00A65B3D" w:rsidRPr="003D1C86" w14:paraId="41AD71D5" w14:textId="77777777" w:rsidTr="00BA2229">
        <w:trPr>
          <w:trHeight w:val="284"/>
          <w:jc w:val="center"/>
        </w:trPr>
        <w:tc>
          <w:tcPr>
            <w:tcW w:w="1590" w:type="pct"/>
            <w:tcBorders>
              <w:left w:val="single" w:sz="18" w:space="0" w:color="808080"/>
              <w:bottom w:val="single" w:sz="18" w:space="0" w:color="808080"/>
            </w:tcBorders>
            <w:shd w:val="clear" w:color="auto" w:fill="F3F3F3"/>
            <w:vAlign w:val="center"/>
          </w:tcPr>
          <w:p w14:paraId="72E79AF4" w14:textId="77777777" w:rsidR="00A65B3D" w:rsidRPr="003D1C86" w:rsidRDefault="00A65B3D" w:rsidP="00BA222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3A3076DB" w14:textId="77777777" w:rsidR="00A65B3D" w:rsidRPr="003D1C86" w:rsidRDefault="00A65B3D" w:rsidP="00BA2229">
            <w:pPr>
              <w:pStyle w:val="BodyText"/>
              <w:ind w:left="0"/>
              <w:rPr>
                <w:sz w:val="28"/>
                <w:szCs w:val="28"/>
                <w:lang w:eastAsia="ar-SA"/>
              </w:rPr>
            </w:pPr>
          </w:p>
          <w:p w14:paraId="704C7EE8" w14:textId="77777777" w:rsidR="00A65B3D" w:rsidRPr="003D1C86" w:rsidRDefault="00A65B3D" w:rsidP="00BA2229">
            <w:pPr>
              <w:pStyle w:val="BodyText"/>
              <w:ind w:left="0"/>
              <w:rPr>
                <w:color w:val="C45911" w:themeColor="accent2" w:themeShade="BF"/>
                <w:sz w:val="28"/>
                <w:szCs w:val="28"/>
              </w:rPr>
            </w:pPr>
          </w:p>
        </w:tc>
      </w:tr>
    </w:tbl>
    <w:p w14:paraId="35F4D36B" w14:textId="75E9B47B" w:rsidR="00A65B3D" w:rsidRPr="003D1C86" w:rsidRDefault="00A65B3D" w:rsidP="008633E7">
      <w:pPr>
        <w:pStyle w:val="Heading2"/>
        <w:numPr>
          <w:ilvl w:val="2"/>
          <w:numId w:val="27"/>
        </w:numPr>
      </w:pPr>
      <w:r w:rsidRPr="003D1C86">
        <w:t>Màn hình chức năng</w:t>
      </w:r>
    </w:p>
    <w:p w14:paraId="21BDB810" w14:textId="64D7276B" w:rsidR="00A65B3D" w:rsidRPr="003D1C86" w:rsidRDefault="00DF5004" w:rsidP="00A65B3D">
      <w:pPr>
        <w:pStyle w:val="NormalIndent"/>
        <w:ind w:left="1044"/>
      </w:pPr>
      <w:r w:rsidRPr="003D1C86">
        <w:t>N/A</w:t>
      </w:r>
    </w:p>
    <w:p w14:paraId="466F9118" w14:textId="45CAF905" w:rsidR="00A65B3D" w:rsidRPr="003D1C86" w:rsidRDefault="00A65B3D" w:rsidP="008633E7">
      <w:pPr>
        <w:pStyle w:val="Heading2"/>
        <w:numPr>
          <w:ilvl w:val="2"/>
          <w:numId w:val="27"/>
        </w:numPr>
      </w:pPr>
      <w:r w:rsidRPr="003D1C86">
        <w:lastRenderedPageBreak/>
        <w:t>Mô tả luồng sự kiện chính (basic flow)</w:t>
      </w: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929"/>
        <w:gridCol w:w="6961"/>
        <w:gridCol w:w="1445"/>
      </w:tblGrid>
      <w:tr w:rsidR="00A65B3D" w:rsidRPr="003D1C86" w14:paraId="63ED122F" w14:textId="77777777" w:rsidTr="00DF5004">
        <w:trPr>
          <w:trHeight w:val="480"/>
        </w:trPr>
        <w:tc>
          <w:tcPr>
            <w:tcW w:w="2929" w:type="dxa"/>
            <w:shd w:val="pct5" w:color="auto" w:fill="auto"/>
          </w:tcPr>
          <w:p w14:paraId="411E19F0" w14:textId="77777777" w:rsidR="00A65B3D" w:rsidRPr="003D1C86" w:rsidRDefault="00A65B3D" w:rsidP="00BA2229">
            <w:pPr>
              <w:ind w:left="0"/>
              <w:jc w:val="center"/>
              <w:rPr>
                <w:b/>
                <w:sz w:val="28"/>
                <w:szCs w:val="28"/>
              </w:rPr>
            </w:pPr>
            <w:r w:rsidRPr="003D1C86">
              <w:rPr>
                <w:b/>
                <w:sz w:val="28"/>
                <w:szCs w:val="28"/>
              </w:rPr>
              <w:t>Hành động của tác nhân</w:t>
            </w:r>
          </w:p>
        </w:tc>
        <w:tc>
          <w:tcPr>
            <w:tcW w:w="6961" w:type="dxa"/>
            <w:shd w:val="pct5" w:color="auto" w:fill="auto"/>
          </w:tcPr>
          <w:p w14:paraId="3AD5EC52" w14:textId="77777777" w:rsidR="00A65B3D" w:rsidRPr="003D1C86" w:rsidRDefault="00A65B3D" w:rsidP="00BA2229">
            <w:pPr>
              <w:ind w:left="0"/>
              <w:jc w:val="center"/>
              <w:rPr>
                <w:b/>
                <w:sz w:val="28"/>
                <w:szCs w:val="28"/>
              </w:rPr>
            </w:pPr>
            <w:r w:rsidRPr="003D1C86">
              <w:rPr>
                <w:b/>
                <w:sz w:val="28"/>
                <w:szCs w:val="28"/>
              </w:rPr>
              <w:t>Phản ứng của hệ thống</w:t>
            </w:r>
          </w:p>
        </w:tc>
        <w:tc>
          <w:tcPr>
            <w:tcW w:w="1445" w:type="dxa"/>
            <w:shd w:val="pct5" w:color="auto" w:fill="auto"/>
          </w:tcPr>
          <w:p w14:paraId="3BD7E15A" w14:textId="77777777" w:rsidR="00A65B3D" w:rsidRPr="003D1C86" w:rsidRDefault="00A65B3D" w:rsidP="00BA2229">
            <w:pPr>
              <w:ind w:left="0"/>
              <w:jc w:val="center"/>
              <w:rPr>
                <w:b/>
                <w:sz w:val="28"/>
                <w:szCs w:val="28"/>
              </w:rPr>
            </w:pPr>
            <w:r w:rsidRPr="003D1C86">
              <w:rPr>
                <w:b/>
                <w:sz w:val="28"/>
                <w:szCs w:val="28"/>
              </w:rPr>
              <w:t>Dữ liệu liên quan (C/R/U/D)</w:t>
            </w:r>
          </w:p>
        </w:tc>
      </w:tr>
      <w:tr w:rsidR="00DF5004" w:rsidRPr="003D1C86" w14:paraId="731CF285" w14:textId="77777777" w:rsidTr="00DF5004">
        <w:trPr>
          <w:trHeight w:val="1415"/>
        </w:trPr>
        <w:tc>
          <w:tcPr>
            <w:tcW w:w="2929" w:type="dxa"/>
          </w:tcPr>
          <w:p w14:paraId="18DF82C6" w14:textId="3B3C0C9D" w:rsidR="00DF5004" w:rsidRPr="003D1C86" w:rsidRDefault="00DF5004" w:rsidP="008633E7">
            <w:pPr>
              <w:pStyle w:val="BodyText"/>
              <w:numPr>
                <w:ilvl w:val="0"/>
                <w:numId w:val="43"/>
              </w:numPr>
              <w:rPr>
                <w:color w:val="984806"/>
                <w:sz w:val="28"/>
                <w:szCs w:val="28"/>
                <w:lang w:eastAsia="ar-SA"/>
              </w:rPr>
            </w:pPr>
            <w:r w:rsidRPr="003D1C86">
              <w:rPr>
                <w:sz w:val="28"/>
                <w:szCs w:val="28"/>
              </w:rPr>
              <w:t>Đồng bộ thông báo trả hàng</w:t>
            </w:r>
          </w:p>
        </w:tc>
        <w:tc>
          <w:tcPr>
            <w:tcW w:w="6961" w:type="dxa"/>
          </w:tcPr>
          <w:p w14:paraId="60F9160C" w14:textId="72A6EBB2" w:rsidR="00DF5004" w:rsidRPr="003D1C86" w:rsidRDefault="00DF5004" w:rsidP="008633E7">
            <w:pPr>
              <w:pStyle w:val="Sothutu-1so"/>
              <w:numPr>
                <w:ilvl w:val="0"/>
                <w:numId w:val="43"/>
              </w:numPr>
              <w:rPr>
                <w:sz w:val="28"/>
                <w:szCs w:val="28"/>
              </w:rPr>
            </w:pPr>
            <w:r w:rsidRPr="003D1C86">
              <w:rPr>
                <w:sz w:val="28"/>
                <w:szCs w:val="28"/>
              </w:rPr>
              <w:t>Khi có yêu cầu đồng bộ thông báo trả hàng từ ERP thì DMS thực hiện đồng bộ thông tin trả hàng gồm các thông tin như sau:</w:t>
            </w:r>
          </w:p>
          <w:p w14:paraId="4ECFB249" w14:textId="77777777" w:rsidR="00DF5004" w:rsidRPr="003D1C86" w:rsidRDefault="00DF5004" w:rsidP="008633E7">
            <w:pPr>
              <w:pStyle w:val="Sothutu-1so"/>
              <w:numPr>
                <w:ilvl w:val="0"/>
                <w:numId w:val="9"/>
              </w:numPr>
              <w:rPr>
                <w:sz w:val="28"/>
                <w:szCs w:val="28"/>
              </w:rPr>
            </w:pPr>
            <w:r w:rsidRPr="003D1C86">
              <w:rPr>
                <w:sz w:val="28"/>
                <w:szCs w:val="28"/>
              </w:rPr>
              <w:t>Số thông báo</w:t>
            </w:r>
          </w:p>
          <w:p w14:paraId="10F771E4" w14:textId="77777777" w:rsidR="00DF5004" w:rsidRPr="003D1C86" w:rsidRDefault="00DF5004" w:rsidP="008633E7">
            <w:pPr>
              <w:pStyle w:val="Sothutu-1so"/>
              <w:numPr>
                <w:ilvl w:val="0"/>
                <w:numId w:val="9"/>
              </w:numPr>
              <w:rPr>
                <w:sz w:val="28"/>
                <w:szCs w:val="28"/>
              </w:rPr>
            </w:pPr>
            <w:r w:rsidRPr="003D1C86">
              <w:rPr>
                <w:sz w:val="28"/>
                <w:szCs w:val="28"/>
              </w:rPr>
              <w:t>Ngày duyệt</w:t>
            </w:r>
          </w:p>
          <w:p w14:paraId="7FD8E35C" w14:textId="77777777" w:rsidR="00DF5004" w:rsidRPr="003D1C86" w:rsidRDefault="00DF5004" w:rsidP="008633E7">
            <w:pPr>
              <w:pStyle w:val="Sothutu-1so"/>
              <w:numPr>
                <w:ilvl w:val="0"/>
                <w:numId w:val="9"/>
              </w:numPr>
              <w:rPr>
                <w:sz w:val="28"/>
                <w:szCs w:val="28"/>
              </w:rPr>
            </w:pPr>
            <w:r w:rsidRPr="003D1C86">
              <w:rPr>
                <w:sz w:val="28"/>
                <w:szCs w:val="28"/>
              </w:rPr>
              <w:t>Thời gian áp dụng từ ngày</w:t>
            </w:r>
          </w:p>
          <w:p w14:paraId="3E972EB7" w14:textId="77777777" w:rsidR="00DF5004" w:rsidRPr="003D1C86" w:rsidRDefault="00DF5004" w:rsidP="008633E7">
            <w:pPr>
              <w:pStyle w:val="Sothutu-1so"/>
              <w:numPr>
                <w:ilvl w:val="0"/>
                <w:numId w:val="9"/>
              </w:numPr>
              <w:rPr>
                <w:sz w:val="28"/>
                <w:szCs w:val="28"/>
              </w:rPr>
            </w:pPr>
            <w:r w:rsidRPr="003D1C86">
              <w:rPr>
                <w:sz w:val="28"/>
                <w:szCs w:val="28"/>
              </w:rPr>
              <w:t>Thời gian áp dụng đến ngày</w:t>
            </w:r>
          </w:p>
          <w:p w14:paraId="48E80AB5" w14:textId="77777777" w:rsidR="00DF5004" w:rsidRPr="003D1C86" w:rsidRDefault="00DF5004" w:rsidP="008633E7">
            <w:pPr>
              <w:pStyle w:val="Sothutu-1so"/>
              <w:numPr>
                <w:ilvl w:val="0"/>
                <w:numId w:val="9"/>
              </w:numPr>
              <w:rPr>
                <w:sz w:val="28"/>
                <w:szCs w:val="28"/>
              </w:rPr>
            </w:pPr>
            <w:r w:rsidRPr="003D1C86">
              <w:rPr>
                <w:sz w:val="28"/>
                <w:szCs w:val="28"/>
              </w:rPr>
              <w:t>Danh sách khách hàng áp dụng. Nếu không trả khách hàng áp dụng nào thì mặc định áp dụng cho tất cả khách hàng</w:t>
            </w:r>
          </w:p>
          <w:p w14:paraId="08EF8EA2" w14:textId="77777777" w:rsidR="00DF5004" w:rsidRPr="003D1C86" w:rsidRDefault="00DF5004" w:rsidP="008633E7">
            <w:pPr>
              <w:pStyle w:val="Sothutu-1so"/>
              <w:numPr>
                <w:ilvl w:val="0"/>
                <w:numId w:val="9"/>
              </w:numPr>
              <w:rPr>
                <w:sz w:val="28"/>
                <w:szCs w:val="28"/>
              </w:rPr>
            </w:pPr>
            <w:r w:rsidRPr="003D1C86">
              <w:rPr>
                <w:sz w:val="28"/>
                <w:szCs w:val="28"/>
              </w:rPr>
              <w:t>Danh sách sản phẩm áp dụng. Nếu không trả sản phẩm áp dụng nào thì mặc định áp dụng cho tất cả khách hàng.</w:t>
            </w:r>
          </w:p>
          <w:p w14:paraId="693F9E43" w14:textId="77777777" w:rsidR="00DF5004" w:rsidRPr="003D1C86" w:rsidRDefault="00DF5004" w:rsidP="008633E7">
            <w:pPr>
              <w:pStyle w:val="Sothutu-1so"/>
              <w:numPr>
                <w:ilvl w:val="0"/>
                <w:numId w:val="9"/>
              </w:numPr>
              <w:rPr>
                <w:sz w:val="28"/>
                <w:szCs w:val="28"/>
              </w:rPr>
            </w:pPr>
            <w:r w:rsidRPr="003D1C86">
              <w:rPr>
                <w:sz w:val="28"/>
                <w:szCs w:val="28"/>
              </w:rPr>
              <w:t>Số lượng trả tối đa: Số lượng trả theo thông báo đồng bộ về để biết thông tin và không xử lý.</w:t>
            </w:r>
          </w:p>
          <w:p w14:paraId="48EAFDB2" w14:textId="0AEE3685" w:rsidR="00DF5004" w:rsidRPr="003D1C86" w:rsidRDefault="00DF5004" w:rsidP="00DF5004">
            <w:pPr>
              <w:pStyle w:val="Sothutu-1so"/>
              <w:numPr>
                <w:ilvl w:val="0"/>
                <w:numId w:val="0"/>
              </w:numPr>
              <w:ind w:left="360" w:hanging="360"/>
              <w:rPr>
                <w:b/>
                <w:i/>
                <w:snapToGrid w:val="0"/>
                <w:sz w:val="28"/>
                <w:szCs w:val="28"/>
              </w:rPr>
            </w:pPr>
            <w:bookmarkStart w:id="1230" w:name="_Toc78616307"/>
            <w:r w:rsidRPr="003D1C86">
              <w:rPr>
                <w:i/>
                <w:snapToGrid w:val="0"/>
                <w:sz w:val="28"/>
                <w:szCs w:val="28"/>
              </w:rPr>
              <w:t xml:space="preserve">Xem thông tin </w:t>
            </w:r>
            <w:r w:rsidRPr="003D1C86">
              <w:rPr>
                <w:b/>
                <w:i/>
                <w:snapToGrid w:val="0"/>
                <w:sz w:val="28"/>
                <w:szCs w:val="28"/>
              </w:rPr>
              <w:t xml:space="preserve">thông báo trả hàng </w:t>
            </w:r>
            <w:r w:rsidRPr="003D1C86">
              <w:rPr>
                <w:i/>
                <w:snapToGrid w:val="0"/>
                <w:sz w:val="28"/>
                <w:szCs w:val="28"/>
              </w:rPr>
              <w:t>trên DMS tại mục 3.16</w:t>
            </w:r>
            <w:r w:rsidRPr="003D1C86">
              <w:rPr>
                <w:b/>
                <w:i/>
                <w:snapToGrid w:val="0"/>
                <w:sz w:val="28"/>
                <w:szCs w:val="28"/>
              </w:rPr>
              <w:t xml:space="preserve"> </w:t>
            </w:r>
            <w:r w:rsidRPr="003D1C86">
              <w:rPr>
                <w:i/>
                <w:snapToGrid w:val="0"/>
                <w:sz w:val="28"/>
                <w:szCs w:val="28"/>
              </w:rPr>
              <w:t>Thông báo trả hàng</w:t>
            </w:r>
            <w:r w:rsidRPr="003D1C86">
              <w:rPr>
                <w:b/>
                <w:i/>
                <w:snapToGrid w:val="0"/>
                <w:sz w:val="28"/>
                <w:szCs w:val="28"/>
              </w:rPr>
              <w:t>.</w:t>
            </w:r>
            <w:bookmarkEnd w:id="1230"/>
          </w:p>
          <w:p w14:paraId="4B9F01A0" w14:textId="700F9CC6" w:rsidR="00DF5004" w:rsidRPr="003D1C86" w:rsidRDefault="00DF5004" w:rsidP="00DF5004">
            <w:pPr>
              <w:pStyle w:val="Sothutu-1so"/>
              <w:numPr>
                <w:ilvl w:val="0"/>
                <w:numId w:val="0"/>
              </w:numPr>
              <w:ind w:left="360" w:hanging="360"/>
              <w:rPr>
                <w:b/>
                <w:bCs/>
                <w:sz w:val="28"/>
                <w:szCs w:val="28"/>
              </w:rPr>
            </w:pPr>
            <w:commentRangeStart w:id="1231"/>
            <w:commentRangeStart w:id="1232"/>
            <w:r w:rsidRPr="003D1C86">
              <w:rPr>
                <w:b/>
                <w:bCs/>
                <w:i/>
                <w:snapToGrid w:val="0"/>
                <w:sz w:val="28"/>
                <w:szCs w:val="28"/>
              </w:rPr>
              <w:t>Nếu đồng bộ lỗi sẽ trả thông tin ra vùng lỗi để erp lấy về xử lý , đồng thời hiển thị thông tin lỗi khi xuất báo cáo lỗi</w:t>
            </w:r>
            <w:commentRangeEnd w:id="1231"/>
            <w:r w:rsidR="00CC70CD">
              <w:rPr>
                <w:rStyle w:val="CommentReference"/>
                <w:snapToGrid w:val="0"/>
              </w:rPr>
              <w:commentReference w:id="1231"/>
            </w:r>
            <w:commentRangeEnd w:id="1232"/>
            <w:r w:rsidR="00EC5D3F">
              <w:rPr>
                <w:rStyle w:val="CommentReference"/>
                <w:snapToGrid w:val="0"/>
              </w:rPr>
              <w:commentReference w:id="1232"/>
            </w:r>
            <w:ins w:id="1233" w:author="Chungpth" w:date="2021-08-19T21:53:00Z">
              <w:r w:rsidR="00D84527">
                <w:rPr>
                  <w:b/>
                  <w:bCs/>
                  <w:i/>
                  <w:snapToGrid w:val="0"/>
                  <w:sz w:val="28"/>
                  <w:szCs w:val="28"/>
                </w:rPr>
                <w:t xml:space="preserve">  </w:t>
              </w:r>
              <w:r w:rsidR="00D84527" w:rsidRPr="00D84527">
                <w:rPr>
                  <w:b/>
                  <w:bCs/>
                  <w:i/>
                  <w:snapToGrid w:val="0"/>
                  <w:sz w:val="28"/>
                  <w:szCs w:val="28"/>
                </w:rPr>
                <w:sym w:font="Wingdings" w:char="F0E0"/>
              </w:r>
              <w:r w:rsidR="00D84527">
                <w:rPr>
                  <w:b/>
                  <w:bCs/>
                  <w:i/>
                  <w:snapToGrid w:val="0"/>
                  <w:sz w:val="28"/>
                  <w:szCs w:val="28"/>
                </w:rPr>
                <w:t xml:space="preserve"> xem báo cáo lỗi ở mục </w:t>
              </w:r>
            </w:ins>
            <w:ins w:id="1234" w:author="Chungpth" w:date="2021-08-20T08:13:00Z">
              <w:r w:rsidR="00EC5D3F">
                <w:rPr>
                  <w:b/>
                  <w:bCs/>
                  <w:i/>
                  <w:snapToGrid w:val="0"/>
                  <w:sz w:val="28"/>
                  <w:szCs w:val="28"/>
                </w:rPr>
                <w:t>Báo cáo danh sách lỗi.</w:t>
              </w:r>
            </w:ins>
          </w:p>
        </w:tc>
        <w:tc>
          <w:tcPr>
            <w:tcW w:w="1445" w:type="dxa"/>
          </w:tcPr>
          <w:p w14:paraId="2E0E3BE8" w14:textId="77777777" w:rsidR="00DF5004" w:rsidRPr="003D1C86" w:rsidRDefault="00DF5004" w:rsidP="00DF5004">
            <w:pPr>
              <w:ind w:left="0"/>
              <w:jc w:val="both"/>
              <w:rPr>
                <w:sz w:val="28"/>
                <w:szCs w:val="28"/>
              </w:rPr>
            </w:pPr>
          </w:p>
        </w:tc>
      </w:tr>
    </w:tbl>
    <w:p w14:paraId="45C8E9E4" w14:textId="77777777" w:rsidR="00A12C0C" w:rsidRPr="003D1C86" w:rsidRDefault="00A12C0C" w:rsidP="00A12C0C">
      <w:pPr>
        <w:rPr>
          <w:sz w:val="28"/>
          <w:szCs w:val="28"/>
        </w:rPr>
      </w:pPr>
    </w:p>
    <w:p w14:paraId="4E800E0A" w14:textId="19115B98" w:rsidR="00FD13C4" w:rsidRPr="003D1C86" w:rsidRDefault="00FD13C4" w:rsidP="008633E7">
      <w:pPr>
        <w:pStyle w:val="Heading1"/>
        <w:numPr>
          <w:ilvl w:val="1"/>
          <w:numId w:val="27"/>
        </w:numPr>
        <w:rPr>
          <w:sz w:val="28"/>
          <w:szCs w:val="28"/>
        </w:rPr>
      </w:pPr>
      <w:bookmarkStart w:id="1235" w:name="_Toc77785466"/>
      <w:r w:rsidRPr="003D1C86">
        <w:rPr>
          <w:sz w:val="28"/>
          <w:szCs w:val="28"/>
        </w:rPr>
        <w:lastRenderedPageBreak/>
        <w:t xml:space="preserve">Đồng bộ </w:t>
      </w:r>
      <w:r w:rsidR="007E2B81" w:rsidRPr="003D1C86">
        <w:rPr>
          <w:sz w:val="28"/>
          <w:szCs w:val="28"/>
        </w:rPr>
        <w:t>NPP</w:t>
      </w:r>
      <w:bookmarkEnd w:id="1235"/>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FD13C4" w:rsidRPr="003D1C86" w14:paraId="42653A7D"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21A771CC" w14:textId="77777777" w:rsidR="00FD13C4" w:rsidRPr="003D1C86" w:rsidRDefault="00FD13C4"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FC5629F" w14:textId="24F23F96" w:rsidR="00FD13C4" w:rsidRPr="003D1C86" w:rsidRDefault="00FD13C4" w:rsidP="007E2B81">
            <w:pPr>
              <w:pStyle w:val="BodyText"/>
              <w:ind w:left="0"/>
              <w:rPr>
                <w:color w:val="984806"/>
                <w:sz w:val="28"/>
                <w:szCs w:val="28"/>
                <w:lang w:eastAsia="ar-SA"/>
              </w:rPr>
            </w:pPr>
            <w:r w:rsidRPr="003D1C86">
              <w:rPr>
                <w:color w:val="984806"/>
                <w:sz w:val="28"/>
                <w:szCs w:val="28"/>
                <w:lang w:eastAsia="ar-SA"/>
              </w:rPr>
              <w:t xml:space="preserve">Đồng bộ </w:t>
            </w:r>
            <w:r w:rsidR="007E2B81" w:rsidRPr="003D1C86">
              <w:rPr>
                <w:color w:val="984806"/>
                <w:sz w:val="28"/>
                <w:szCs w:val="28"/>
                <w:lang w:eastAsia="ar-SA"/>
              </w:rPr>
              <w:t>thông tin thay đổi NPP</w:t>
            </w:r>
          </w:p>
        </w:tc>
      </w:tr>
      <w:tr w:rsidR="00FD13C4" w:rsidRPr="003D1C86" w14:paraId="267FC775" w14:textId="77777777" w:rsidTr="00495F45">
        <w:trPr>
          <w:trHeight w:val="284"/>
          <w:jc w:val="center"/>
        </w:trPr>
        <w:tc>
          <w:tcPr>
            <w:tcW w:w="1590" w:type="pct"/>
            <w:tcBorders>
              <w:left w:val="single" w:sz="18" w:space="0" w:color="808080"/>
            </w:tcBorders>
            <w:shd w:val="clear" w:color="auto" w:fill="F3F3F3"/>
            <w:vAlign w:val="center"/>
          </w:tcPr>
          <w:p w14:paraId="4081A740" w14:textId="77777777" w:rsidR="00FD13C4" w:rsidRPr="003D1C86" w:rsidRDefault="00FD13C4" w:rsidP="00495F45">
            <w:pPr>
              <w:ind w:left="142"/>
              <w:rPr>
                <w:b/>
                <w:sz w:val="28"/>
                <w:szCs w:val="28"/>
              </w:rPr>
            </w:pPr>
            <w:r w:rsidRPr="003D1C86">
              <w:rPr>
                <w:b/>
                <w:sz w:val="28"/>
                <w:szCs w:val="28"/>
              </w:rPr>
              <w:t>Mô tả</w:t>
            </w:r>
          </w:p>
        </w:tc>
        <w:tc>
          <w:tcPr>
            <w:tcW w:w="3410" w:type="pct"/>
            <w:tcBorders>
              <w:right w:val="single" w:sz="18" w:space="0" w:color="808080"/>
            </w:tcBorders>
            <w:vAlign w:val="center"/>
          </w:tcPr>
          <w:p w14:paraId="789C85E8" w14:textId="77777777" w:rsidR="00FD13C4" w:rsidRDefault="00FD13C4" w:rsidP="00E33E16">
            <w:pPr>
              <w:pStyle w:val="BodyText"/>
              <w:ind w:left="0"/>
              <w:rPr>
                <w:ins w:id="1236" w:author="Chungpth" w:date="2021-08-20T08:37:00Z"/>
                <w:color w:val="984806"/>
                <w:sz w:val="28"/>
                <w:szCs w:val="28"/>
                <w:lang w:eastAsia="ar-SA"/>
              </w:rPr>
            </w:pPr>
            <w:r w:rsidRPr="003D1C86">
              <w:rPr>
                <w:color w:val="984806"/>
                <w:sz w:val="28"/>
                <w:szCs w:val="28"/>
                <w:lang w:eastAsia="ar-SA"/>
              </w:rPr>
              <w:t xml:space="preserve">Chức năng này cho phép tự động đồng bộ khi có sự thay đổi </w:t>
            </w:r>
            <w:r w:rsidR="00E33E16" w:rsidRPr="003D1C86">
              <w:rPr>
                <w:color w:val="984806"/>
                <w:sz w:val="28"/>
                <w:szCs w:val="28"/>
                <w:lang w:eastAsia="ar-SA"/>
              </w:rPr>
              <w:t>t</w:t>
            </w:r>
            <w:commentRangeStart w:id="1237"/>
            <w:r w:rsidR="00E33E16" w:rsidRPr="003D1C86">
              <w:rPr>
                <w:color w:val="984806"/>
                <w:sz w:val="28"/>
                <w:szCs w:val="28"/>
                <w:lang w:eastAsia="ar-SA"/>
              </w:rPr>
              <w:t>h</w:t>
            </w:r>
            <w:ins w:id="1238" w:author="Chungpth" w:date="2021-08-20T08:13:00Z">
              <w:r w:rsidR="00EC5D3F">
                <w:rPr>
                  <w:color w:val="984806"/>
                  <w:sz w:val="28"/>
                  <w:szCs w:val="28"/>
                  <w:lang w:eastAsia="ar-SA"/>
                </w:rPr>
                <w:t>ôn</w:t>
              </w:r>
            </w:ins>
            <w:del w:id="1239" w:author="Chungpth" w:date="2021-08-20T08:13:00Z">
              <w:r w:rsidR="00E33E16" w:rsidRPr="003D1C86" w:rsidDel="00EC5D3F">
                <w:rPr>
                  <w:color w:val="984806"/>
                  <w:sz w:val="28"/>
                  <w:szCs w:val="28"/>
                  <w:lang w:eastAsia="ar-SA"/>
                </w:rPr>
                <w:delText>on</w:delText>
              </w:r>
            </w:del>
            <w:r w:rsidR="00E33E16" w:rsidRPr="003D1C86">
              <w:rPr>
                <w:color w:val="984806"/>
                <w:sz w:val="28"/>
                <w:szCs w:val="28"/>
                <w:lang w:eastAsia="ar-SA"/>
              </w:rPr>
              <w:t>g</w:t>
            </w:r>
            <w:commentRangeEnd w:id="1237"/>
            <w:r w:rsidR="00CC70CD">
              <w:rPr>
                <w:rStyle w:val="CommentReference"/>
              </w:rPr>
              <w:commentReference w:id="1237"/>
            </w:r>
            <w:r w:rsidR="00E33E16" w:rsidRPr="003D1C86">
              <w:rPr>
                <w:color w:val="984806"/>
                <w:sz w:val="28"/>
                <w:szCs w:val="28"/>
                <w:lang w:eastAsia="ar-SA"/>
              </w:rPr>
              <w:t xml:space="preserve"> tin khách hàng (NPP) từ ERP Khi có sự thay đổi ERP sẽ có đánh dấu thay đổi để DMS đồng bộ các thông tin thay đổi của khách hàng về.</w:t>
            </w:r>
          </w:p>
          <w:p w14:paraId="27CA03BA" w14:textId="77777777" w:rsidR="00F15578" w:rsidRPr="00F15578" w:rsidRDefault="00F15578">
            <w:pPr>
              <w:spacing w:after="120" w:line="240" w:lineRule="auto"/>
              <w:ind w:left="0"/>
              <w:jc w:val="both"/>
              <w:rPr>
                <w:ins w:id="1240" w:author="Chungpth" w:date="2021-08-20T08:37:00Z"/>
                <w:color w:val="984806"/>
                <w:sz w:val="28"/>
                <w:szCs w:val="28"/>
                <w:lang w:eastAsia="ar-SA"/>
                <w:rPrChange w:id="1241" w:author="Chungpth" w:date="2021-08-20T08:37:00Z">
                  <w:rPr>
                    <w:ins w:id="1242" w:author="Chungpth" w:date="2021-08-20T08:37:00Z"/>
                    <w:sz w:val="26"/>
                    <w:szCs w:val="26"/>
                  </w:rPr>
                </w:rPrChange>
              </w:rPr>
              <w:pPrChange w:id="1243" w:author="Chungpth" w:date="2021-08-20T08:37:00Z">
                <w:pPr>
                  <w:spacing w:after="120" w:line="240" w:lineRule="auto"/>
                  <w:ind w:firstLine="720"/>
                  <w:jc w:val="both"/>
                </w:pPr>
              </w:pPrChange>
            </w:pPr>
            <w:ins w:id="1244" w:author="Chungpth" w:date="2021-08-20T08:37:00Z">
              <w:r w:rsidRPr="00F15578">
                <w:rPr>
                  <w:color w:val="984806"/>
                  <w:sz w:val="28"/>
                  <w:szCs w:val="28"/>
                  <w:lang w:eastAsia="ar-SA"/>
                  <w:rPrChange w:id="1245" w:author="Chungpth" w:date="2021-08-20T08:37:00Z">
                    <w:rPr>
                      <w:sz w:val="26"/>
                      <w:szCs w:val="26"/>
                    </w:rPr>
                  </w:rPrChange>
                </w:rPr>
                <w:t>- Cập nhật thông tin KH từ ERP về DMS thông qua mã đơn vị trên ERP</w:t>
              </w:r>
            </w:ins>
          </w:p>
          <w:p w14:paraId="0BFDC686" w14:textId="77777777" w:rsidR="00F15578" w:rsidRPr="00F15578" w:rsidRDefault="00F15578">
            <w:pPr>
              <w:spacing w:after="120" w:line="240" w:lineRule="auto"/>
              <w:ind w:left="0"/>
              <w:jc w:val="both"/>
              <w:rPr>
                <w:ins w:id="1246" w:author="Chungpth" w:date="2021-08-20T08:37:00Z"/>
                <w:color w:val="984806"/>
                <w:sz w:val="28"/>
                <w:szCs w:val="28"/>
                <w:lang w:eastAsia="ar-SA"/>
                <w:rPrChange w:id="1247" w:author="Chungpth" w:date="2021-08-20T08:37:00Z">
                  <w:rPr>
                    <w:ins w:id="1248" w:author="Chungpth" w:date="2021-08-20T08:37:00Z"/>
                    <w:sz w:val="26"/>
                    <w:szCs w:val="26"/>
                  </w:rPr>
                </w:rPrChange>
              </w:rPr>
              <w:pPrChange w:id="1249" w:author="Chungpth" w:date="2021-08-20T08:37:00Z">
                <w:pPr>
                  <w:spacing w:after="120" w:line="240" w:lineRule="auto"/>
                  <w:ind w:firstLine="720"/>
                  <w:jc w:val="both"/>
                </w:pPr>
              </w:pPrChange>
            </w:pPr>
            <w:ins w:id="1250" w:author="Chungpth" w:date="2021-08-20T08:37:00Z">
              <w:r w:rsidRPr="00F15578">
                <w:rPr>
                  <w:color w:val="984806"/>
                  <w:sz w:val="28"/>
                  <w:szCs w:val="28"/>
                  <w:lang w:eastAsia="ar-SA"/>
                  <w:rPrChange w:id="1251" w:author="Chungpth" w:date="2021-08-20T08:37:00Z">
                    <w:rPr>
                      <w:sz w:val="26"/>
                      <w:szCs w:val="26"/>
                    </w:rPr>
                  </w:rPrChange>
                </w:rPr>
                <w:t>- Thêm trường mã đơn vị ERP trên giao diện chức năng</w:t>
              </w:r>
            </w:ins>
          </w:p>
          <w:p w14:paraId="07356567" w14:textId="0EE4BFBE" w:rsidR="00F15578" w:rsidRPr="003D1C86" w:rsidRDefault="00F15578" w:rsidP="00E33E16">
            <w:pPr>
              <w:pStyle w:val="BodyText"/>
              <w:ind w:left="0"/>
              <w:rPr>
                <w:color w:val="984806"/>
                <w:sz w:val="28"/>
                <w:szCs w:val="28"/>
                <w:lang w:eastAsia="ar-SA"/>
              </w:rPr>
            </w:pPr>
          </w:p>
        </w:tc>
      </w:tr>
      <w:tr w:rsidR="00FD13C4" w:rsidRPr="003D1C86" w14:paraId="327A456A" w14:textId="77777777" w:rsidTr="00495F45">
        <w:trPr>
          <w:trHeight w:val="395"/>
          <w:jc w:val="center"/>
        </w:trPr>
        <w:tc>
          <w:tcPr>
            <w:tcW w:w="1590" w:type="pct"/>
            <w:tcBorders>
              <w:left w:val="single" w:sz="18" w:space="0" w:color="808080"/>
            </w:tcBorders>
            <w:shd w:val="clear" w:color="auto" w:fill="F3F3F3"/>
            <w:vAlign w:val="center"/>
          </w:tcPr>
          <w:p w14:paraId="0F139F56" w14:textId="77777777" w:rsidR="00FD13C4" w:rsidRPr="003D1C86" w:rsidRDefault="00FD13C4"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7ED452D2" w14:textId="77777777" w:rsidR="00FD13C4" w:rsidRPr="003D1C86" w:rsidRDefault="00FD13C4" w:rsidP="00495F45">
            <w:pPr>
              <w:ind w:left="0"/>
              <w:rPr>
                <w:sz w:val="28"/>
                <w:szCs w:val="28"/>
              </w:rPr>
            </w:pPr>
            <w:r w:rsidRPr="003D1C86">
              <w:rPr>
                <w:color w:val="984806"/>
                <w:sz w:val="28"/>
                <w:szCs w:val="28"/>
              </w:rPr>
              <w:t>- Hệ thống</w:t>
            </w:r>
          </w:p>
        </w:tc>
      </w:tr>
      <w:tr w:rsidR="00FD13C4" w:rsidRPr="003D1C86" w14:paraId="698A03C0" w14:textId="77777777" w:rsidTr="00495F45">
        <w:trPr>
          <w:trHeight w:val="1547"/>
          <w:jc w:val="center"/>
        </w:trPr>
        <w:tc>
          <w:tcPr>
            <w:tcW w:w="1590" w:type="pct"/>
            <w:tcBorders>
              <w:left w:val="single" w:sz="18" w:space="0" w:color="808080"/>
            </w:tcBorders>
            <w:shd w:val="clear" w:color="auto" w:fill="F3F3F3"/>
            <w:vAlign w:val="center"/>
          </w:tcPr>
          <w:p w14:paraId="17C5C88E" w14:textId="77777777" w:rsidR="00FD13C4" w:rsidRPr="003D1C86" w:rsidRDefault="00FD13C4"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9ABA949" w14:textId="77777777" w:rsidR="00FD13C4" w:rsidRPr="003D1C86" w:rsidRDefault="00FD13C4" w:rsidP="00495F45">
            <w:pPr>
              <w:pStyle w:val="BodyText"/>
              <w:ind w:left="0"/>
              <w:rPr>
                <w:sz w:val="28"/>
                <w:szCs w:val="28"/>
              </w:rPr>
            </w:pPr>
            <w:r w:rsidRPr="003D1C86">
              <w:rPr>
                <w:color w:val="984806"/>
                <w:sz w:val="28"/>
                <w:szCs w:val="28"/>
                <w:lang w:eastAsia="ar-SA"/>
              </w:rPr>
              <w:t>-  Có thông tin thay đổi trên ERP</w:t>
            </w:r>
          </w:p>
        </w:tc>
      </w:tr>
      <w:tr w:rsidR="00FD13C4" w:rsidRPr="003D1C86" w14:paraId="3435B277"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6EBEB95C" w14:textId="77777777" w:rsidR="00FD13C4" w:rsidRPr="003D1C86" w:rsidRDefault="00FD13C4"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25D9EBBF" w14:textId="77777777" w:rsidR="00FD13C4" w:rsidRPr="003D1C86" w:rsidRDefault="00FD13C4"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FD13C4" w:rsidRPr="003D1C86" w14:paraId="5DB7DE8A"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0B0C3BED" w14:textId="77777777" w:rsidR="00FD13C4" w:rsidRPr="003D1C86" w:rsidRDefault="00FD13C4"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6F63AB84" w14:textId="77777777" w:rsidR="00FD13C4" w:rsidRPr="003D1C86" w:rsidRDefault="00FD13C4" w:rsidP="00495F45">
            <w:pPr>
              <w:pStyle w:val="BodyText"/>
              <w:ind w:left="0"/>
              <w:rPr>
                <w:color w:val="C45911" w:themeColor="accent2" w:themeShade="BF"/>
                <w:sz w:val="28"/>
                <w:szCs w:val="28"/>
                <w:lang w:eastAsia="ar-SA"/>
              </w:rPr>
            </w:pPr>
            <w:r w:rsidRPr="003D1C86">
              <w:rPr>
                <w:sz w:val="28"/>
                <w:szCs w:val="28"/>
                <w:lang w:eastAsia="ar-SA"/>
              </w:rPr>
              <w:t>-N/A</w:t>
            </w:r>
          </w:p>
        </w:tc>
      </w:tr>
      <w:tr w:rsidR="00FD13C4" w:rsidRPr="003D1C86" w14:paraId="603E1EA9"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71E12A13" w14:textId="77777777" w:rsidR="00FD13C4" w:rsidRPr="003D1C86" w:rsidRDefault="00FD13C4" w:rsidP="00495F45">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661801DA" w14:textId="77777777" w:rsidR="00FD13C4" w:rsidRPr="003D1C86" w:rsidRDefault="00FD13C4" w:rsidP="00495F45">
            <w:pPr>
              <w:pStyle w:val="BodyText"/>
              <w:ind w:left="0"/>
              <w:rPr>
                <w:sz w:val="28"/>
                <w:szCs w:val="28"/>
                <w:lang w:eastAsia="ar-SA"/>
              </w:rPr>
            </w:pPr>
          </w:p>
          <w:p w14:paraId="420BF837" w14:textId="77777777" w:rsidR="00FD13C4" w:rsidRPr="003D1C86" w:rsidRDefault="00FD13C4" w:rsidP="00495F45">
            <w:pPr>
              <w:pStyle w:val="BodyText"/>
              <w:ind w:left="0"/>
              <w:rPr>
                <w:color w:val="C45911" w:themeColor="accent2" w:themeShade="BF"/>
                <w:sz w:val="28"/>
                <w:szCs w:val="28"/>
              </w:rPr>
            </w:pPr>
          </w:p>
        </w:tc>
      </w:tr>
    </w:tbl>
    <w:p w14:paraId="72A769CB" w14:textId="21FE606C" w:rsidR="00FD13C4" w:rsidRPr="003D1C86" w:rsidRDefault="00062992" w:rsidP="008633E7">
      <w:pPr>
        <w:pStyle w:val="Heading2"/>
        <w:numPr>
          <w:ilvl w:val="2"/>
          <w:numId w:val="27"/>
        </w:numPr>
      </w:pPr>
      <w:bookmarkStart w:id="1252" w:name="_Toc77785467"/>
      <w:commentRangeStart w:id="1253"/>
      <w:commentRangeStart w:id="1254"/>
      <w:r w:rsidRPr="003D1C86">
        <w:lastRenderedPageBreak/>
        <w:t>M</w:t>
      </w:r>
      <w:r w:rsidR="00FD13C4" w:rsidRPr="003D1C86">
        <w:t>àn hình chức năng</w:t>
      </w:r>
      <w:bookmarkEnd w:id="1252"/>
      <w:commentRangeEnd w:id="1253"/>
      <w:r w:rsidR="00CC70CD">
        <w:rPr>
          <w:rStyle w:val="CommentReference"/>
          <w:b w:val="0"/>
        </w:rPr>
        <w:commentReference w:id="1253"/>
      </w:r>
      <w:commentRangeEnd w:id="1254"/>
      <w:r w:rsidR="00255238">
        <w:rPr>
          <w:rStyle w:val="CommentReference"/>
          <w:b w:val="0"/>
        </w:rPr>
        <w:commentReference w:id="1254"/>
      </w:r>
    </w:p>
    <w:p w14:paraId="1B927C45" w14:textId="59A8D48C" w:rsidR="00FD13C4" w:rsidRPr="003D1C86" w:rsidRDefault="00E33E16" w:rsidP="00E33E16">
      <w:pPr>
        <w:pStyle w:val="NormalIndent"/>
        <w:ind w:left="0"/>
        <w:rPr>
          <w:sz w:val="28"/>
          <w:szCs w:val="28"/>
        </w:rPr>
      </w:pPr>
      <w:r w:rsidRPr="006C48E9">
        <w:rPr>
          <w:noProof/>
          <w:snapToGrid/>
          <w:sz w:val="28"/>
          <w:szCs w:val="28"/>
        </w:rPr>
        <w:drawing>
          <wp:inline distT="0" distB="0" distL="0" distR="0" wp14:anchorId="3CEED51A" wp14:editId="6D9FC559">
            <wp:extent cx="5398135" cy="222730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822" cy="2255649"/>
                    </a:xfrm>
                    <a:prstGeom prst="rect">
                      <a:avLst/>
                    </a:prstGeom>
                  </pic:spPr>
                </pic:pic>
              </a:graphicData>
            </a:graphic>
          </wp:inline>
        </w:drawing>
      </w:r>
    </w:p>
    <w:p w14:paraId="5DB62FB7" w14:textId="5BB492D3" w:rsidR="00FD13C4" w:rsidRPr="003D1C86" w:rsidRDefault="00FD13C4" w:rsidP="008633E7">
      <w:pPr>
        <w:pStyle w:val="Heading2"/>
        <w:numPr>
          <w:ilvl w:val="2"/>
          <w:numId w:val="27"/>
        </w:numPr>
      </w:pPr>
      <w:bookmarkStart w:id="1255" w:name="_Toc77785468"/>
      <w:r w:rsidRPr="003D1C86">
        <w:lastRenderedPageBreak/>
        <w:t>Mô tả luồng sự kiện chính (basic flow)</w:t>
      </w:r>
      <w:bookmarkEnd w:id="1255"/>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929"/>
        <w:gridCol w:w="6961"/>
        <w:gridCol w:w="1445"/>
      </w:tblGrid>
      <w:tr w:rsidR="00062992" w:rsidRPr="003D1C86" w14:paraId="3E02E17E" w14:textId="77777777" w:rsidTr="00ED4008">
        <w:trPr>
          <w:trHeight w:val="480"/>
        </w:trPr>
        <w:tc>
          <w:tcPr>
            <w:tcW w:w="2965" w:type="dxa"/>
            <w:shd w:val="pct5" w:color="auto" w:fill="auto"/>
          </w:tcPr>
          <w:p w14:paraId="4CC83825" w14:textId="77777777" w:rsidR="00062992" w:rsidRPr="003D1C86" w:rsidRDefault="00062992" w:rsidP="00ED4008">
            <w:pPr>
              <w:ind w:left="0"/>
              <w:jc w:val="center"/>
              <w:rPr>
                <w:b/>
                <w:sz w:val="28"/>
                <w:szCs w:val="28"/>
              </w:rPr>
            </w:pPr>
            <w:r w:rsidRPr="003D1C86">
              <w:rPr>
                <w:b/>
                <w:sz w:val="28"/>
                <w:szCs w:val="28"/>
              </w:rPr>
              <w:lastRenderedPageBreak/>
              <w:t>Hành động của tác nhân</w:t>
            </w:r>
          </w:p>
        </w:tc>
        <w:tc>
          <w:tcPr>
            <w:tcW w:w="6964" w:type="dxa"/>
            <w:shd w:val="pct5" w:color="auto" w:fill="auto"/>
          </w:tcPr>
          <w:p w14:paraId="381ECA3E" w14:textId="77777777" w:rsidR="00062992" w:rsidRPr="003D1C86" w:rsidRDefault="00062992" w:rsidP="00ED4008">
            <w:pPr>
              <w:ind w:left="0"/>
              <w:jc w:val="center"/>
              <w:rPr>
                <w:b/>
                <w:sz w:val="28"/>
                <w:szCs w:val="28"/>
              </w:rPr>
            </w:pPr>
            <w:r w:rsidRPr="003D1C86">
              <w:rPr>
                <w:b/>
                <w:sz w:val="28"/>
                <w:szCs w:val="28"/>
              </w:rPr>
              <w:t>Phản ứng của hệ thống</w:t>
            </w:r>
          </w:p>
        </w:tc>
        <w:tc>
          <w:tcPr>
            <w:tcW w:w="1406" w:type="dxa"/>
            <w:shd w:val="pct5" w:color="auto" w:fill="auto"/>
          </w:tcPr>
          <w:p w14:paraId="10418E75" w14:textId="77777777" w:rsidR="00062992" w:rsidRPr="003D1C86" w:rsidRDefault="00062992" w:rsidP="00ED4008">
            <w:pPr>
              <w:ind w:left="0"/>
              <w:jc w:val="center"/>
              <w:rPr>
                <w:b/>
                <w:sz w:val="28"/>
                <w:szCs w:val="28"/>
              </w:rPr>
            </w:pPr>
            <w:r w:rsidRPr="003D1C86">
              <w:rPr>
                <w:b/>
                <w:sz w:val="28"/>
                <w:szCs w:val="28"/>
              </w:rPr>
              <w:t>Dữ liệu liên quan (C/R/U/D)</w:t>
            </w:r>
          </w:p>
        </w:tc>
      </w:tr>
      <w:tr w:rsidR="00062992" w:rsidRPr="003D1C86" w14:paraId="5676C802" w14:textId="77777777" w:rsidTr="00ED4008">
        <w:trPr>
          <w:trHeight w:val="1415"/>
        </w:trPr>
        <w:tc>
          <w:tcPr>
            <w:tcW w:w="2965" w:type="dxa"/>
          </w:tcPr>
          <w:p w14:paraId="0F916117" w14:textId="77777777" w:rsidR="00062992" w:rsidRPr="001001BF" w:rsidRDefault="00062992" w:rsidP="00ED4008">
            <w:pPr>
              <w:pStyle w:val="BodyText"/>
              <w:ind w:left="0"/>
              <w:rPr>
                <w:sz w:val="28"/>
                <w:szCs w:val="28"/>
                <w:lang w:eastAsia="ar-SA"/>
                <w:rPrChange w:id="1256" w:author="Chungpth" w:date="2021-08-20T08:18:00Z">
                  <w:rPr>
                    <w:color w:val="984806"/>
                    <w:sz w:val="28"/>
                    <w:szCs w:val="28"/>
                    <w:lang w:eastAsia="ar-SA"/>
                  </w:rPr>
                </w:rPrChange>
              </w:rPr>
            </w:pPr>
            <w:r w:rsidRPr="001001BF">
              <w:rPr>
                <w:sz w:val="28"/>
                <w:szCs w:val="28"/>
                <w:lang w:eastAsia="ar-SA"/>
                <w:rPrChange w:id="1257" w:author="Chungpth" w:date="2021-08-20T08:18:00Z">
                  <w:rPr>
                    <w:color w:val="984806"/>
                    <w:sz w:val="28"/>
                    <w:szCs w:val="28"/>
                    <w:lang w:eastAsia="ar-SA"/>
                  </w:rPr>
                </w:rPrChange>
              </w:rPr>
              <w:t>1. Mở màn hình chỉnh sửa thông tin khách hàng (NPP)</w:t>
            </w:r>
          </w:p>
        </w:tc>
        <w:tc>
          <w:tcPr>
            <w:tcW w:w="6964" w:type="dxa"/>
          </w:tcPr>
          <w:p w14:paraId="57465950" w14:textId="77777777" w:rsidR="00062992" w:rsidRPr="003D1C86" w:rsidRDefault="00062992" w:rsidP="00ED4008">
            <w:pPr>
              <w:pStyle w:val="Sothutu-1so"/>
              <w:numPr>
                <w:ilvl w:val="0"/>
                <w:numId w:val="0"/>
              </w:numPr>
              <w:ind w:left="360" w:hanging="360"/>
              <w:rPr>
                <w:sz w:val="28"/>
                <w:szCs w:val="28"/>
              </w:rPr>
            </w:pPr>
            <w:r w:rsidRPr="003D1C86">
              <w:rPr>
                <w:sz w:val="28"/>
                <w:szCs w:val="28"/>
              </w:rPr>
              <w:t>2. Trên màn hình chỉnh sửa thông tin NPP bổ sung thêm trường “Mã NPP trên ERP”. Trường này bắt buộc nhập khi chỉnh sửa thông tin.</w:t>
            </w:r>
          </w:p>
          <w:p w14:paraId="40DD477A" w14:textId="77777777" w:rsidR="00062992" w:rsidRPr="003D1C86" w:rsidRDefault="00062992" w:rsidP="00ED4008">
            <w:pPr>
              <w:pStyle w:val="Sothutu-1so"/>
              <w:numPr>
                <w:ilvl w:val="0"/>
                <w:numId w:val="0"/>
              </w:numPr>
              <w:ind w:left="360" w:hanging="360"/>
              <w:rPr>
                <w:sz w:val="28"/>
                <w:szCs w:val="28"/>
              </w:rPr>
            </w:pPr>
            <w:r w:rsidRPr="003D1C86">
              <w:rPr>
                <w:sz w:val="28"/>
                <w:szCs w:val="28"/>
              </w:rPr>
              <w:t>- Khi có sự thay đổi thông tin khách hàng thì Hữu Nghị sẽ tạo thông tin khách hàng trên ERP và cập nhật trường “Mã NPP trên ERP” đối với NPP muốn thay thế để đồng bộ về DMS</w:t>
            </w:r>
          </w:p>
        </w:tc>
        <w:tc>
          <w:tcPr>
            <w:tcW w:w="1406" w:type="dxa"/>
          </w:tcPr>
          <w:p w14:paraId="040BDF00" w14:textId="77777777" w:rsidR="00062992" w:rsidRPr="003D1C86" w:rsidRDefault="00062992" w:rsidP="00ED4008">
            <w:pPr>
              <w:ind w:left="0"/>
              <w:jc w:val="both"/>
              <w:rPr>
                <w:sz w:val="28"/>
                <w:szCs w:val="28"/>
              </w:rPr>
            </w:pPr>
          </w:p>
        </w:tc>
      </w:tr>
      <w:tr w:rsidR="00062992" w:rsidRPr="003D1C86" w14:paraId="0F7CD70A" w14:textId="77777777" w:rsidTr="00ED4008">
        <w:trPr>
          <w:trHeight w:val="3700"/>
        </w:trPr>
        <w:tc>
          <w:tcPr>
            <w:tcW w:w="2965" w:type="dxa"/>
          </w:tcPr>
          <w:p w14:paraId="25E3D9BB" w14:textId="77777777" w:rsidR="00062992" w:rsidRPr="001001BF" w:rsidRDefault="00062992" w:rsidP="00ED4008">
            <w:pPr>
              <w:pStyle w:val="BodyText"/>
              <w:ind w:left="0"/>
              <w:rPr>
                <w:sz w:val="28"/>
                <w:szCs w:val="28"/>
                <w:lang w:eastAsia="ar-SA"/>
                <w:rPrChange w:id="1258" w:author="Chungpth" w:date="2021-08-20T08:18:00Z">
                  <w:rPr>
                    <w:color w:val="984806"/>
                    <w:sz w:val="28"/>
                    <w:szCs w:val="28"/>
                    <w:lang w:eastAsia="ar-SA"/>
                  </w:rPr>
                </w:rPrChange>
              </w:rPr>
            </w:pPr>
            <w:r w:rsidRPr="001001BF">
              <w:rPr>
                <w:sz w:val="28"/>
                <w:szCs w:val="28"/>
                <w:lang w:eastAsia="ar-SA"/>
                <w:rPrChange w:id="1259" w:author="Chungpth" w:date="2021-08-20T08:18:00Z">
                  <w:rPr>
                    <w:color w:val="984806"/>
                    <w:sz w:val="28"/>
                    <w:szCs w:val="28"/>
                    <w:lang w:eastAsia="ar-SA"/>
                  </w:rPr>
                </w:rPrChange>
              </w:rPr>
              <w:t xml:space="preserve">3. Đồng bộ NPP </w:t>
            </w:r>
          </w:p>
        </w:tc>
        <w:tc>
          <w:tcPr>
            <w:tcW w:w="6964" w:type="dxa"/>
          </w:tcPr>
          <w:p w14:paraId="3124AF14" w14:textId="77777777" w:rsidR="00062992" w:rsidRPr="003D1C86" w:rsidRDefault="00062992" w:rsidP="00ED4008">
            <w:pPr>
              <w:pStyle w:val="Sothutu-1so"/>
              <w:numPr>
                <w:ilvl w:val="0"/>
                <w:numId w:val="0"/>
              </w:numPr>
              <w:ind w:left="360" w:hanging="360"/>
              <w:rPr>
                <w:sz w:val="28"/>
                <w:szCs w:val="28"/>
              </w:rPr>
            </w:pPr>
            <w:r w:rsidRPr="003D1C86">
              <w:rPr>
                <w:sz w:val="28"/>
                <w:szCs w:val="28"/>
              </w:rPr>
              <w:t>4. Khi có dấu hiệu yêu cầu đồng bộ thông tin khách hàng (NPP) từ ERP hệ thống DMS thực hiện đồng bộ về DMS có 2 trường hợp như sau:</w:t>
            </w:r>
          </w:p>
          <w:p w14:paraId="675D6B6E" w14:textId="77777777" w:rsidR="00062992" w:rsidRPr="003D1C86" w:rsidRDefault="00062992" w:rsidP="00ED4008">
            <w:pPr>
              <w:pStyle w:val="Sothutu-1so"/>
              <w:numPr>
                <w:ilvl w:val="0"/>
                <w:numId w:val="0"/>
              </w:numPr>
              <w:ind w:left="360" w:hanging="360"/>
              <w:rPr>
                <w:sz w:val="28"/>
                <w:szCs w:val="28"/>
              </w:rPr>
            </w:pPr>
            <w:r w:rsidRPr="003D1C86">
              <w:rPr>
                <w:sz w:val="28"/>
                <w:szCs w:val="28"/>
              </w:rPr>
              <w:t>- TH1:  Mã NPP trên hệ thống ERP không trùng  với trường “Mã NPP trên ERP” của hệ thống DMS thì thực hiện cập nhập thông tin khách hàng gồm các thông tin sau:</w:t>
            </w:r>
          </w:p>
          <w:tbl>
            <w:tblPr>
              <w:tblW w:w="6516" w:type="dxa"/>
              <w:tblInd w:w="15" w:type="dxa"/>
              <w:tblLook w:val="04A0" w:firstRow="1" w:lastRow="0" w:firstColumn="1" w:lastColumn="0" w:noHBand="0" w:noVBand="1"/>
            </w:tblPr>
            <w:tblGrid>
              <w:gridCol w:w="2339"/>
              <w:gridCol w:w="1539"/>
              <w:gridCol w:w="2655"/>
            </w:tblGrid>
            <w:tr w:rsidR="00062992" w:rsidRPr="003D1C86" w14:paraId="18079E4E" w14:textId="77777777" w:rsidTr="00ED4008">
              <w:trPr>
                <w:trHeight w:val="264"/>
              </w:trPr>
              <w:tc>
                <w:tcPr>
                  <w:tcW w:w="3861" w:type="dxa"/>
                  <w:gridSpan w:val="2"/>
                  <w:tcBorders>
                    <w:top w:val="nil"/>
                    <w:left w:val="nil"/>
                    <w:bottom w:val="nil"/>
                    <w:right w:val="nil"/>
                  </w:tcBorders>
                  <w:shd w:val="clear" w:color="000000" w:fill="FFFF00"/>
                  <w:noWrap/>
                  <w:vAlign w:val="bottom"/>
                  <w:hideMark/>
                </w:tcPr>
                <w:p w14:paraId="05EF3AA6"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DANH MỤC NHÀ PHÂN PHỐI / KHÁCH HÀNG</w:t>
                  </w:r>
                </w:p>
              </w:tc>
              <w:tc>
                <w:tcPr>
                  <w:tcW w:w="2655" w:type="dxa"/>
                  <w:tcBorders>
                    <w:top w:val="nil"/>
                    <w:left w:val="nil"/>
                    <w:bottom w:val="nil"/>
                    <w:right w:val="nil"/>
                  </w:tcBorders>
                  <w:shd w:val="clear" w:color="000000" w:fill="FFFF00"/>
                  <w:noWrap/>
                  <w:vAlign w:val="bottom"/>
                  <w:hideMark/>
                </w:tcPr>
                <w:p w14:paraId="45A9A40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65EC2C42" w14:textId="77777777" w:rsidTr="00ED4008">
              <w:trPr>
                <w:trHeight w:val="264"/>
              </w:trPr>
              <w:tc>
                <w:tcPr>
                  <w:tcW w:w="233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750DB6B"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521" w:type="dxa"/>
                  <w:tcBorders>
                    <w:top w:val="single" w:sz="4" w:space="0" w:color="auto"/>
                    <w:left w:val="nil"/>
                    <w:bottom w:val="single" w:sz="4" w:space="0" w:color="auto"/>
                    <w:right w:val="single" w:sz="4" w:space="0" w:color="auto"/>
                  </w:tcBorders>
                  <w:shd w:val="clear" w:color="000000" w:fill="FFFF00"/>
                  <w:noWrap/>
                  <w:vAlign w:val="bottom"/>
                  <w:hideMark/>
                </w:tcPr>
                <w:p w14:paraId="73FE83D7"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655" w:type="dxa"/>
                  <w:tcBorders>
                    <w:top w:val="single" w:sz="4" w:space="0" w:color="auto"/>
                    <w:left w:val="nil"/>
                    <w:bottom w:val="single" w:sz="4" w:space="0" w:color="auto"/>
                    <w:right w:val="single" w:sz="4" w:space="0" w:color="auto"/>
                  </w:tcBorders>
                  <w:shd w:val="clear" w:color="000000" w:fill="FFFF00"/>
                  <w:noWrap/>
                  <w:vAlign w:val="bottom"/>
                  <w:hideMark/>
                </w:tcPr>
                <w:p w14:paraId="0614C592"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0042C2AD"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06ABEF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0A2DAFA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5B9496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60EA6D90"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C3325C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713D800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khách</w:t>
                  </w:r>
                </w:p>
              </w:tc>
              <w:tc>
                <w:tcPr>
                  <w:tcW w:w="2655" w:type="dxa"/>
                  <w:tcBorders>
                    <w:top w:val="nil"/>
                    <w:left w:val="nil"/>
                    <w:bottom w:val="single" w:sz="4" w:space="0" w:color="auto"/>
                    <w:right w:val="single" w:sz="4" w:space="0" w:color="auto"/>
                  </w:tcBorders>
                  <w:shd w:val="clear" w:color="auto" w:fill="auto"/>
                  <w:noWrap/>
                  <w:vAlign w:val="bottom"/>
                  <w:hideMark/>
                </w:tcPr>
                <w:p w14:paraId="5F65D6B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1A13293A"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C7A13A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521" w:type="dxa"/>
                  <w:tcBorders>
                    <w:top w:val="nil"/>
                    <w:left w:val="nil"/>
                    <w:bottom w:val="single" w:sz="4" w:space="0" w:color="auto"/>
                    <w:right w:val="single" w:sz="4" w:space="0" w:color="auto"/>
                  </w:tcBorders>
                  <w:shd w:val="clear" w:color="auto" w:fill="auto"/>
                  <w:noWrap/>
                  <w:vAlign w:val="bottom"/>
                  <w:hideMark/>
                </w:tcPr>
                <w:p w14:paraId="12513F3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51F4093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1E47AA3"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C21552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đơn vị</w:t>
                  </w:r>
                </w:p>
              </w:tc>
              <w:tc>
                <w:tcPr>
                  <w:tcW w:w="1521" w:type="dxa"/>
                  <w:tcBorders>
                    <w:top w:val="nil"/>
                    <w:left w:val="nil"/>
                    <w:bottom w:val="single" w:sz="4" w:space="0" w:color="auto"/>
                    <w:right w:val="single" w:sz="4" w:space="0" w:color="auto"/>
                  </w:tcBorders>
                  <w:shd w:val="clear" w:color="auto" w:fill="auto"/>
                  <w:noWrap/>
                  <w:vAlign w:val="bottom"/>
                  <w:hideMark/>
                </w:tcPr>
                <w:p w14:paraId="55CCDD7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2F59C4E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6B415FE0"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5417E14"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 cha</w:t>
                  </w:r>
                </w:p>
              </w:tc>
              <w:tc>
                <w:tcPr>
                  <w:tcW w:w="1521" w:type="dxa"/>
                  <w:tcBorders>
                    <w:top w:val="nil"/>
                    <w:left w:val="nil"/>
                    <w:bottom w:val="single" w:sz="4" w:space="0" w:color="auto"/>
                    <w:right w:val="single" w:sz="4" w:space="0" w:color="auto"/>
                  </w:tcBorders>
                  <w:shd w:val="clear" w:color="auto" w:fill="auto"/>
                  <w:noWrap/>
                  <w:vAlign w:val="bottom"/>
                  <w:hideMark/>
                </w:tcPr>
                <w:p w14:paraId="4C8EAE5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8C2263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3BC84B2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608084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đơn vị cha</w:t>
                  </w:r>
                </w:p>
              </w:tc>
              <w:tc>
                <w:tcPr>
                  <w:tcW w:w="1521" w:type="dxa"/>
                  <w:tcBorders>
                    <w:top w:val="nil"/>
                    <w:left w:val="nil"/>
                    <w:bottom w:val="single" w:sz="4" w:space="0" w:color="auto"/>
                    <w:right w:val="single" w:sz="4" w:space="0" w:color="auto"/>
                  </w:tcBorders>
                  <w:shd w:val="clear" w:color="auto" w:fill="auto"/>
                  <w:noWrap/>
                  <w:vAlign w:val="bottom"/>
                  <w:hideMark/>
                </w:tcPr>
                <w:p w14:paraId="3D32D8B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62B102E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9FD824F"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DF6FF3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Phone</w:t>
                  </w:r>
                </w:p>
              </w:tc>
              <w:tc>
                <w:tcPr>
                  <w:tcW w:w="1521" w:type="dxa"/>
                  <w:tcBorders>
                    <w:top w:val="nil"/>
                    <w:left w:val="nil"/>
                    <w:bottom w:val="single" w:sz="4" w:space="0" w:color="auto"/>
                    <w:right w:val="single" w:sz="4" w:space="0" w:color="auto"/>
                  </w:tcBorders>
                  <w:shd w:val="clear" w:color="auto" w:fill="auto"/>
                  <w:noWrap/>
                  <w:vAlign w:val="bottom"/>
                  <w:hideMark/>
                </w:tcPr>
                <w:p w14:paraId="57A9ACB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Điện thoại</w:t>
                  </w:r>
                </w:p>
              </w:tc>
              <w:tc>
                <w:tcPr>
                  <w:tcW w:w="2655" w:type="dxa"/>
                  <w:tcBorders>
                    <w:top w:val="nil"/>
                    <w:left w:val="nil"/>
                    <w:bottom w:val="single" w:sz="4" w:space="0" w:color="auto"/>
                    <w:right w:val="single" w:sz="4" w:space="0" w:color="auto"/>
                  </w:tcBorders>
                  <w:shd w:val="clear" w:color="auto" w:fill="auto"/>
                  <w:noWrap/>
                  <w:vAlign w:val="bottom"/>
                  <w:hideMark/>
                </w:tcPr>
                <w:p w14:paraId="23547447"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70DC9B8"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D7D0B9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Mobile</w:t>
                  </w:r>
                </w:p>
              </w:tc>
              <w:tc>
                <w:tcPr>
                  <w:tcW w:w="1521" w:type="dxa"/>
                  <w:tcBorders>
                    <w:top w:val="nil"/>
                    <w:left w:val="nil"/>
                    <w:bottom w:val="single" w:sz="4" w:space="0" w:color="auto"/>
                    <w:right w:val="single" w:sz="4" w:space="0" w:color="auto"/>
                  </w:tcBorders>
                  <w:shd w:val="clear" w:color="auto" w:fill="auto"/>
                  <w:noWrap/>
                  <w:vAlign w:val="bottom"/>
                  <w:hideMark/>
                </w:tcPr>
                <w:p w14:paraId="113228C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4C52FF0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2E90E3D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700511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lastRenderedPageBreak/>
                    <w:t>Fax</w:t>
                  </w:r>
                </w:p>
              </w:tc>
              <w:tc>
                <w:tcPr>
                  <w:tcW w:w="1521" w:type="dxa"/>
                  <w:tcBorders>
                    <w:top w:val="nil"/>
                    <w:left w:val="nil"/>
                    <w:bottom w:val="single" w:sz="4" w:space="0" w:color="auto"/>
                    <w:right w:val="single" w:sz="4" w:space="0" w:color="auto"/>
                  </w:tcBorders>
                  <w:shd w:val="clear" w:color="auto" w:fill="auto"/>
                  <w:noWrap/>
                  <w:vAlign w:val="bottom"/>
                  <w:hideMark/>
                </w:tcPr>
                <w:p w14:paraId="4233B08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Fax</w:t>
                  </w:r>
                </w:p>
              </w:tc>
              <w:tc>
                <w:tcPr>
                  <w:tcW w:w="2655" w:type="dxa"/>
                  <w:tcBorders>
                    <w:top w:val="nil"/>
                    <w:left w:val="nil"/>
                    <w:bottom w:val="single" w:sz="4" w:space="0" w:color="auto"/>
                    <w:right w:val="single" w:sz="4" w:space="0" w:color="auto"/>
                  </w:tcBorders>
                  <w:shd w:val="clear" w:color="auto" w:fill="auto"/>
                  <w:noWrap/>
                  <w:vAlign w:val="bottom"/>
                  <w:hideMark/>
                </w:tcPr>
                <w:p w14:paraId="540713D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2EBAC35"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780920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Email</w:t>
                  </w:r>
                </w:p>
              </w:tc>
              <w:tc>
                <w:tcPr>
                  <w:tcW w:w="1521" w:type="dxa"/>
                  <w:tcBorders>
                    <w:top w:val="nil"/>
                    <w:left w:val="nil"/>
                    <w:bottom w:val="single" w:sz="4" w:space="0" w:color="auto"/>
                    <w:right w:val="single" w:sz="4" w:space="0" w:color="auto"/>
                  </w:tcBorders>
                  <w:shd w:val="clear" w:color="auto" w:fill="auto"/>
                  <w:noWrap/>
                  <w:vAlign w:val="bottom"/>
                  <w:hideMark/>
                </w:tcPr>
                <w:p w14:paraId="6A7007B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Email</w:t>
                  </w:r>
                </w:p>
              </w:tc>
              <w:tc>
                <w:tcPr>
                  <w:tcW w:w="2655" w:type="dxa"/>
                  <w:tcBorders>
                    <w:top w:val="nil"/>
                    <w:left w:val="nil"/>
                    <w:bottom w:val="single" w:sz="4" w:space="0" w:color="auto"/>
                    <w:right w:val="single" w:sz="4" w:space="0" w:color="auto"/>
                  </w:tcBorders>
                  <w:shd w:val="clear" w:color="auto" w:fill="auto"/>
                  <w:noWrap/>
                  <w:vAlign w:val="bottom"/>
                  <w:hideMark/>
                </w:tcPr>
                <w:p w14:paraId="66E4CF25"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0D1061A3"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63A716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số thuế</w:t>
                  </w:r>
                </w:p>
              </w:tc>
              <w:tc>
                <w:tcPr>
                  <w:tcW w:w="1521" w:type="dxa"/>
                  <w:tcBorders>
                    <w:top w:val="nil"/>
                    <w:left w:val="nil"/>
                    <w:bottom w:val="single" w:sz="4" w:space="0" w:color="auto"/>
                    <w:right w:val="single" w:sz="4" w:space="0" w:color="auto"/>
                  </w:tcBorders>
                  <w:shd w:val="clear" w:color="auto" w:fill="auto"/>
                  <w:noWrap/>
                  <w:vAlign w:val="bottom"/>
                  <w:hideMark/>
                </w:tcPr>
                <w:p w14:paraId="1B1E4C5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số thuế</w:t>
                  </w:r>
                </w:p>
              </w:tc>
              <w:tc>
                <w:tcPr>
                  <w:tcW w:w="2655" w:type="dxa"/>
                  <w:tcBorders>
                    <w:top w:val="nil"/>
                    <w:left w:val="nil"/>
                    <w:bottom w:val="single" w:sz="4" w:space="0" w:color="auto"/>
                    <w:right w:val="single" w:sz="4" w:space="0" w:color="auto"/>
                  </w:tcBorders>
                  <w:shd w:val="clear" w:color="auto" w:fill="auto"/>
                  <w:noWrap/>
                  <w:vAlign w:val="bottom"/>
                  <w:hideMark/>
                </w:tcPr>
                <w:p w14:paraId="7462CAF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98D6021"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87E54D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Người liên hệ</w:t>
                  </w:r>
                </w:p>
              </w:tc>
              <w:tc>
                <w:tcPr>
                  <w:tcW w:w="1521" w:type="dxa"/>
                  <w:tcBorders>
                    <w:top w:val="nil"/>
                    <w:left w:val="nil"/>
                    <w:bottom w:val="single" w:sz="4" w:space="0" w:color="auto"/>
                    <w:right w:val="single" w:sz="4" w:space="0" w:color="auto"/>
                  </w:tcBorders>
                  <w:shd w:val="clear" w:color="auto" w:fill="auto"/>
                  <w:noWrap/>
                  <w:vAlign w:val="bottom"/>
                  <w:hideMark/>
                </w:tcPr>
                <w:p w14:paraId="3189F03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noWrap/>
                  <w:vAlign w:val="bottom"/>
                  <w:hideMark/>
                </w:tcPr>
                <w:p w14:paraId="13D1FAC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51C430E4"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FADBDA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 hóa đơn</w:t>
                  </w:r>
                </w:p>
              </w:tc>
              <w:tc>
                <w:tcPr>
                  <w:tcW w:w="1521" w:type="dxa"/>
                  <w:tcBorders>
                    <w:top w:val="nil"/>
                    <w:left w:val="nil"/>
                    <w:bottom w:val="single" w:sz="4" w:space="0" w:color="auto"/>
                    <w:right w:val="single" w:sz="4" w:space="0" w:color="auto"/>
                  </w:tcBorders>
                  <w:shd w:val="clear" w:color="auto" w:fill="auto"/>
                  <w:noWrap/>
                  <w:vAlign w:val="bottom"/>
                  <w:hideMark/>
                </w:tcPr>
                <w:p w14:paraId="0751D6F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655" w:type="dxa"/>
                  <w:tcBorders>
                    <w:top w:val="nil"/>
                    <w:left w:val="nil"/>
                    <w:bottom w:val="single" w:sz="4" w:space="0" w:color="auto"/>
                    <w:right w:val="single" w:sz="4" w:space="0" w:color="auto"/>
                  </w:tcBorders>
                  <w:shd w:val="clear" w:color="auto" w:fill="auto"/>
                  <w:noWrap/>
                  <w:vAlign w:val="bottom"/>
                  <w:hideMark/>
                </w:tcPr>
                <w:p w14:paraId="69B14C2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4CE01585"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E946CC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 giao hàng</w:t>
                  </w:r>
                </w:p>
              </w:tc>
              <w:tc>
                <w:tcPr>
                  <w:tcW w:w="1521" w:type="dxa"/>
                  <w:tcBorders>
                    <w:top w:val="nil"/>
                    <w:left w:val="nil"/>
                    <w:bottom w:val="single" w:sz="4" w:space="0" w:color="auto"/>
                    <w:right w:val="single" w:sz="4" w:space="0" w:color="auto"/>
                  </w:tcBorders>
                  <w:shd w:val="clear" w:color="auto" w:fill="auto"/>
                  <w:noWrap/>
                  <w:vAlign w:val="bottom"/>
                  <w:hideMark/>
                </w:tcPr>
                <w:p w14:paraId="4F1EC35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655" w:type="dxa"/>
                  <w:tcBorders>
                    <w:top w:val="nil"/>
                    <w:left w:val="nil"/>
                    <w:bottom w:val="single" w:sz="4" w:space="0" w:color="auto"/>
                    <w:right w:val="single" w:sz="4" w:space="0" w:color="auto"/>
                  </w:tcBorders>
                  <w:shd w:val="clear" w:color="auto" w:fill="auto"/>
                  <w:noWrap/>
                  <w:vAlign w:val="bottom"/>
                  <w:hideMark/>
                </w:tcPr>
                <w:p w14:paraId="6A39F7B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396DA69"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BA66F7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Khu vực phụ trách</w:t>
                  </w:r>
                </w:p>
              </w:tc>
              <w:tc>
                <w:tcPr>
                  <w:tcW w:w="1521" w:type="dxa"/>
                  <w:tcBorders>
                    <w:top w:val="nil"/>
                    <w:left w:val="nil"/>
                    <w:bottom w:val="single" w:sz="4" w:space="0" w:color="auto"/>
                    <w:right w:val="single" w:sz="4" w:space="0" w:color="auto"/>
                  </w:tcBorders>
                  <w:shd w:val="clear" w:color="auto" w:fill="auto"/>
                  <w:noWrap/>
                  <w:vAlign w:val="bottom"/>
                  <w:hideMark/>
                </w:tcPr>
                <w:p w14:paraId="4B0E6A57"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312641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44A2BF9B"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D45EB5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phường/xã</w:t>
                  </w:r>
                </w:p>
              </w:tc>
              <w:tc>
                <w:tcPr>
                  <w:tcW w:w="1521" w:type="dxa"/>
                  <w:tcBorders>
                    <w:top w:val="nil"/>
                    <w:left w:val="nil"/>
                    <w:bottom w:val="single" w:sz="4" w:space="0" w:color="auto"/>
                    <w:right w:val="single" w:sz="4" w:space="0" w:color="auto"/>
                  </w:tcBorders>
                  <w:shd w:val="clear" w:color="auto" w:fill="auto"/>
                  <w:noWrap/>
                  <w:vAlign w:val="bottom"/>
                  <w:hideMark/>
                </w:tcPr>
                <w:p w14:paraId="7E62BA2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2C8D528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5130B67A"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29D859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bàn</w:t>
                  </w:r>
                </w:p>
              </w:tc>
              <w:tc>
                <w:tcPr>
                  <w:tcW w:w="1521" w:type="dxa"/>
                  <w:tcBorders>
                    <w:top w:val="nil"/>
                    <w:left w:val="nil"/>
                    <w:bottom w:val="single" w:sz="4" w:space="0" w:color="auto"/>
                    <w:right w:val="single" w:sz="4" w:space="0" w:color="auto"/>
                  </w:tcBorders>
                  <w:shd w:val="clear" w:color="auto" w:fill="auto"/>
                  <w:noWrap/>
                  <w:vAlign w:val="bottom"/>
                  <w:hideMark/>
                </w:tcPr>
                <w:p w14:paraId="601B8584"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1ADDFC9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58710BAE"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54D53CF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nhà, đường</w:t>
                  </w:r>
                </w:p>
              </w:tc>
              <w:tc>
                <w:tcPr>
                  <w:tcW w:w="1521" w:type="dxa"/>
                  <w:tcBorders>
                    <w:top w:val="nil"/>
                    <w:left w:val="nil"/>
                    <w:bottom w:val="single" w:sz="4" w:space="0" w:color="auto"/>
                    <w:right w:val="single" w:sz="4" w:space="0" w:color="auto"/>
                  </w:tcBorders>
                  <w:shd w:val="clear" w:color="auto" w:fill="auto"/>
                  <w:noWrap/>
                  <w:vAlign w:val="bottom"/>
                  <w:hideMark/>
                </w:tcPr>
                <w:p w14:paraId="138F9C2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76568C5"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28190C14"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3DA024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Vị trí trên bản đồ</w:t>
                  </w:r>
                  <w:r w:rsidRPr="003D1C86">
                    <w:rPr>
                      <w:snapToGrid/>
                      <w:color w:val="000000"/>
                      <w:sz w:val="28"/>
                      <w:szCs w:val="28"/>
                    </w:rPr>
                    <w:br/>
                    <w:t>(LAT, LNG)</w:t>
                  </w:r>
                </w:p>
              </w:tc>
              <w:tc>
                <w:tcPr>
                  <w:tcW w:w="1521" w:type="dxa"/>
                  <w:tcBorders>
                    <w:top w:val="nil"/>
                    <w:left w:val="nil"/>
                    <w:bottom w:val="single" w:sz="4" w:space="0" w:color="auto"/>
                    <w:right w:val="single" w:sz="4" w:space="0" w:color="auto"/>
                  </w:tcBorders>
                  <w:shd w:val="clear" w:color="auto" w:fill="auto"/>
                  <w:noWrap/>
                  <w:vAlign w:val="bottom"/>
                  <w:hideMark/>
                </w:tcPr>
                <w:p w14:paraId="5D9739F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655" w:type="dxa"/>
                  <w:tcBorders>
                    <w:top w:val="nil"/>
                    <w:left w:val="nil"/>
                    <w:bottom w:val="single" w:sz="4" w:space="0" w:color="auto"/>
                    <w:right w:val="single" w:sz="4" w:space="0" w:color="auto"/>
                  </w:tcBorders>
                  <w:shd w:val="clear" w:color="auto" w:fill="auto"/>
                  <w:vAlign w:val="bottom"/>
                  <w:hideMark/>
                </w:tcPr>
                <w:p w14:paraId="0D98559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p>
              </w:tc>
            </w:tr>
            <w:tr w:rsidR="00062992" w:rsidRPr="003D1C86" w14:paraId="1B582BA3" w14:textId="77777777" w:rsidTr="00ED4008">
              <w:trPr>
                <w:trHeight w:val="528"/>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63F11CE7"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 trên ERP</w:t>
                  </w:r>
                </w:p>
              </w:tc>
              <w:tc>
                <w:tcPr>
                  <w:tcW w:w="1521" w:type="dxa"/>
                  <w:tcBorders>
                    <w:top w:val="nil"/>
                    <w:left w:val="nil"/>
                    <w:bottom w:val="single" w:sz="4" w:space="0" w:color="auto"/>
                    <w:right w:val="single" w:sz="4" w:space="0" w:color="auto"/>
                  </w:tcBorders>
                  <w:shd w:val="clear" w:color="auto" w:fill="auto"/>
                  <w:noWrap/>
                  <w:vAlign w:val="bottom"/>
                  <w:hideMark/>
                </w:tcPr>
                <w:p w14:paraId="33EEA84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khách/NCC</w:t>
                  </w:r>
                </w:p>
              </w:tc>
              <w:tc>
                <w:tcPr>
                  <w:tcW w:w="2655" w:type="dxa"/>
                  <w:tcBorders>
                    <w:top w:val="nil"/>
                    <w:left w:val="nil"/>
                    <w:bottom w:val="single" w:sz="4" w:space="0" w:color="auto"/>
                    <w:right w:val="single" w:sz="4" w:space="0" w:color="auto"/>
                  </w:tcBorders>
                  <w:shd w:val="clear" w:color="auto" w:fill="auto"/>
                  <w:vAlign w:val="bottom"/>
                  <w:hideMark/>
                </w:tcPr>
                <w:p w14:paraId="65B9936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Quản trị hệ thống DMS tạo khi có NPP mới</w:t>
                  </w:r>
                  <w:r w:rsidRPr="003D1C86">
                    <w:rPr>
                      <w:snapToGrid/>
                      <w:color w:val="000000"/>
                      <w:sz w:val="28"/>
                      <w:szCs w:val="28"/>
                    </w:rPr>
                    <w:br/>
                    <w:t>Là key để đồng bộ dữ liệu</w:t>
                  </w:r>
                </w:p>
              </w:tc>
            </w:tr>
            <w:tr w:rsidR="00062992" w:rsidRPr="003D1C86" w14:paraId="27D5AF76" w14:textId="77777777" w:rsidTr="00ED4008">
              <w:trPr>
                <w:trHeight w:val="264"/>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208ECA8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nhóm khách tính giá</w:t>
                  </w:r>
                </w:p>
              </w:tc>
              <w:tc>
                <w:tcPr>
                  <w:tcW w:w="1521" w:type="dxa"/>
                  <w:tcBorders>
                    <w:top w:val="nil"/>
                    <w:left w:val="nil"/>
                    <w:bottom w:val="single" w:sz="4" w:space="0" w:color="auto"/>
                    <w:right w:val="single" w:sz="4" w:space="0" w:color="auto"/>
                  </w:tcBorders>
                  <w:shd w:val="clear" w:color="auto" w:fill="auto"/>
                  <w:noWrap/>
                  <w:vAlign w:val="bottom"/>
                  <w:hideMark/>
                </w:tcPr>
                <w:p w14:paraId="20FD883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Nhóm khách</w:t>
                  </w:r>
                </w:p>
              </w:tc>
              <w:tc>
                <w:tcPr>
                  <w:tcW w:w="2655" w:type="dxa"/>
                  <w:tcBorders>
                    <w:top w:val="nil"/>
                    <w:left w:val="nil"/>
                    <w:bottom w:val="single" w:sz="4" w:space="0" w:color="auto"/>
                    <w:right w:val="single" w:sz="4" w:space="0" w:color="auto"/>
                  </w:tcBorders>
                  <w:shd w:val="clear" w:color="auto" w:fill="auto"/>
                  <w:noWrap/>
                  <w:vAlign w:val="bottom"/>
                  <w:hideMark/>
                </w:tcPr>
                <w:p w14:paraId="395FB5F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4BB901B5" w14:textId="77777777" w:rsidR="00062992" w:rsidRPr="003D1C86" w:rsidRDefault="00062992" w:rsidP="00ED4008">
            <w:pPr>
              <w:pStyle w:val="Sothutu-1so"/>
              <w:numPr>
                <w:ilvl w:val="0"/>
                <w:numId w:val="0"/>
              </w:numPr>
              <w:ind w:left="360" w:hanging="360"/>
              <w:rPr>
                <w:sz w:val="28"/>
                <w:szCs w:val="28"/>
              </w:rPr>
            </w:pPr>
          </w:p>
          <w:p w14:paraId="13834D4E" w14:textId="14F60F53" w:rsidR="00062992" w:rsidRPr="003D1C86" w:rsidRDefault="00062992" w:rsidP="008633E7">
            <w:pPr>
              <w:pStyle w:val="Sothutu-1so"/>
              <w:numPr>
                <w:ilvl w:val="0"/>
                <w:numId w:val="9"/>
              </w:numPr>
              <w:rPr>
                <w:sz w:val="28"/>
                <w:szCs w:val="28"/>
              </w:rPr>
            </w:pPr>
            <w:r w:rsidRPr="003D1C86">
              <w:rPr>
                <w:sz w:val="28"/>
                <w:szCs w:val="28"/>
              </w:rPr>
              <w:t>TH2: Mã  NPP trên hệ thống ERP không trùng với trường “Mã NPP trên ERP” của hệ thống DMS  hoặc lỗi không đồng bộ được thì lưu thông tin lỗi vào phân vùng lỗi để ERP lấy thông tin về xử lý.</w:t>
            </w:r>
            <w:ins w:id="1260" w:author="Chungpth" w:date="2021-08-20T08:35:00Z">
              <w:r w:rsidR="00F15578">
                <w:rPr>
                  <w:sz w:val="28"/>
                  <w:szCs w:val="28"/>
                </w:rPr>
                <w:t xml:space="preserve">  </w:t>
              </w:r>
              <w:r w:rsidR="00F15578" w:rsidRPr="00F15578">
                <w:rPr>
                  <w:sz w:val="28"/>
                  <w:szCs w:val="28"/>
                </w:rPr>
                <w:sym w:font="Wingdings" w:char="F0E0"/>
              </w:r>
              <w:r w:rsidR="00F15578">
                <w:rPr>
                  <w:sz w:val="28"/>
                  <w:szCs w:val="28"/>
                </w:rPr>
                <w:t xml:space="preserve">Xem thông tin lỗi trong “Báo cáo </w:t>
              </w:r>
            </w:ins>
            <w:ins w:id="1261" w:author="Chungpth" w:date="2021-08-20T08:36:00Z">
              <w:r w:rsidR="00F15578">
                <w:rPr>
                  <w:sz w:val="28"/>
                  <w:szCs w:val="28"/>
                </w:rPr>
                <w:t>danh sách lỗi”</w:t>
              </w:r>
            </w:ins>
          </w:p>
          <w:p w14:paraId="2F3966EE" w14:textId="77777777" w:rsidR="00062992" w:rsidRPr="003D1C86" w:rsidRDefault="00062992" w:rsidP="00ED4008">
            <w:pPr>
              <w:pStyle w:val="Sothutu-1so"/>
              <w:numPr>
                <w:ilvl w:val="0"/>
                <w:numId w:val="0"/>
              </w:numPr>
              <w:ind w:left="360" w:hanging="360"/>
              <w:rPr>
                <w:sz w:val="28"/>
                <w:szCs w:val="28"/>
              </w:rPr>
            </w:pPr>
          </w:p>
          <w:p w14:paraId="482E77C6" w14:textId="77777777" w:rsidR="00062992" w:rsidRPr="003D1C86" w:rsidRDefault="00062992" w:rsidP="00ED4008">
            <w:pPr>
              <w:pStyle w:val="Sothutu-1so"/>
              <w:numPr>
                <w:ilvl w:val="0"/>
                <w:numId w:val="0"/>
              </w:numPr>
              <w:tabs>
                <w:tab w:val="left" w:pos="720"/>
              </w:tabs>
              <w:rPr>
                <w:sz w:val="28"/>
                <w:szCs w:val="28"/>
              </w:rPr>
            </w:pPr>
          </w:p>
        </w:tc>
        <w:tc>
          <w:tcPr>
            <w:tcW w:w="1406" w:type="dxa"/>
          </w:tcPr>
          <w:p w14:paraId="39B5D36D" w14:textId="77777777" w:rsidR="00062992" w:rsidRPr="003D1C86" w:rsidRDefault="00062992" w:rsidP="00ED4008">
            <w:pPr>
              <w:ind w:left="0"/>
              <w:jc w:val="both"/>
              <w:rPr>
                <w:sz w:val="28"/>
                <w:szCs w:val="28"/>
              </w:rPr>
            </w:pPr>
          </w:p>
        </w:tc>
      </w:tr>
    </w:tbl>
    <w:p w14:paraId="39591EE0" w14:textId="77777777" w:rsidR="00FD13C4" w:rsidRPr="003D1C86" w:rsidRDefault="00FD13C4" w:rsidP="00FD13C4">
      <w:pPr>
        <w:pStyle w:val="ListParagraph"/>
        <w:rPr>
          <w:sz w:val="28"/>
          <w:szCs w:val="28"/>
        </w:rPr>
      </w:pPr>
    </w:p>
    <w:p w14:paraId="2E7AFB9A" w14:textId="2F3A755B" w:rsidR="00A92270" w:rsidRPr="003D1C86" w:rsidRDefault="00F567FB" w:rsidP="00A65B3D">
      <w:pPr>
        <w:pStyle w:val="Heading1"/>
        <w:numPr>
          <w:ilvl w:val="0"/>
          <w:numId w:val="0"/>
        </w:numPr>
        <w:ind w:left="525"/>
        <w:rPr>
          <w:sz w:val="28"/>
          <w:szCs w:val="28"/>
        </w:rPr>
      </w:pPr>
      <w:bookmarkStart w:id="1262" w:name="_Toc77785469"/>
      <w:r w:rsidRPr="003D1C86">
        <w:rPr>
          <w:sz w:val="28"/>
          <w:szCs w:val="28"/>
        </w:rPr>
        <w:t>3.</w:t>
      </w:r>
      <w:r w:rsidR="00D7586D" w:rsidRPr="003D1C86">
        <w:rPr>
          <w:sz w:val="28"/>
          <w:szCs w:val="28"/>
        </w:rPr>
        <w:t>1</w:t>
      </w:r>
      <w:r w:rsidR="00A65B3D" w:rsidRPr="003D1C86">
        <w:rPr>
          <w:sz w:val="28"/>
          <w:szCs w:val="28"/>
        </w:rPr>
        <w:t>9</w:t>
      </w:r>
      <w:r w:rsidR="00D7586D" w:rsidRPr="003D1C86">
        <w:rPr>
          <w:sz w:val="28"/>
          <w:szCs w:val="28"/>
        </w:rPr>
        <w:t xml:space="preserve"> </w:t>
      </w:r>
      <w:r w:rsidRPr="003D1C86">
        <w:rPr>
          <w:sz w:val="28"/>
          <w:szCs w:val="28"/>
        </w:rPr>
        <w:t xml:space="preserve"> </w:t>
      </w:r>
      <w:commentRangeStart w:id="1263"/>
      <w:commentRangeStart w:id="1264"/>
      <w:r w:rsidR="00A92270" w:rsidRPr="003D1C86">
        <w:rPr>
          <w:sz w:val="28"/>
          <w:szCs w:val="28"/>
        </w:rPr>
        <w:t>Đồng bộ địa chỉ giao</w:t>
      </w:r>
      <w:bookmarkEnd w:id="1262"/>
      <w:commentRangeEnd w:id="1263"/>
      <w:r w:rsidR="00CC70CD">
        <w:rPr>
          <w:rStyle w:val="CommentReference"/>
          <w:b w:val="0"/>
          <w:kern w:val="0"/>
        </w:rPr>
        <w:commentReference w:id="1263"/>
      </w:r>
      <w:commentRangeEnd w:id="1264"/>
      <w:r w:rsidR="001001BF">
        <w:rPr>
          <w:rStyle w:val="CommentReference"/>
          <w:b w:val="0"/>
          <w:kern w:val="0"/>
        </w:rPr>
        <w:commentReference w:id="1264"/>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A92270" w:rsidRPr="003D1C86" w14:paraId="6D1876C7" w14:textId="77777777" w:rsidTr="00B20299">
        <w:trPr>
          <w:trHeight w:val="284"/>
          <w:jc w:val="center"/>
        </w:trPr>
        <w:tc>
          <w:tcPr>
            <w:tcW w:w="1590" w:type="pct"/>
            <w:tcBorders>
              <w:top w:val="single" w:sz="18" w:space="0" w:color="808080"/>
              <w:left w:val="single" w:sz="18" w:space="0" w:color="808080"/>
            </w:tcBorders>
            <w:shd w:val="clear" w:color="auto" w:fill="F3F3F3"/>
            <w:vAlign w:val="center"/>
          </w:tcPr>
          <w:p w14:paraId="3F131272" w14:textId="77777777" w:rsidR="00A92270" w:rsidRPr="003D1C86" w:rsidRDefault="00A92270"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59B76E89" w14:textId="5C88510E" w:rsidR="00A92270" w:rsidRPr="003D1C86" w:rsidRDefault="00A92270" w:rsidP="00A92270">
            <w:pPr>
              <w:pStyle w:val="BodyText"/>
              <w:ind w:left="0"/>
              <w:rPr>
                <w:color w:val="984806"/>
                <w:sz w:val="28"/>
                <w:szCs w:val="28"/>
                <w:lang w:eastAsia="ar-SA"/>
              </w:rPr>
            </w:pPr>
            <w:r w:rsidRPr="003D1C86">
              <w:rPr>
                <w:color w:val="984806"/>
                <w:sz w:val="28"/>
                <w:szCs w:val="28"/>
                <w:lang w:eastAsia="ar-SA"/>
              </w:rPr>
              <w:t>Đồng bộ thông tin địa chỉ giao hàng</w:t>
            </w:r>
          </w:p>
        </w:tc>
      </w:tr>
      <w:tr w:rsidR="00A92270" w:rsidRPr="003D1C86" w14:paraId="5DB4E5BD" w14:textId="77777777" w:rsidTr="00B20299">
        <w:trPr>
          <w:trHeight w:val="284"/>
          <w:jc w:val="center"/>
        </w:trPr>
        <w:tc>
          <w:tcPr>
            <w:tcW w:w="1590" w:type="pct"/>
            <w:tcBorders>
              <w:left w:val="single" w:sz="18" w:space="0" w:color="808080"/>
            </w:tcBorders>
            <w:shd w:val="clear" w:color="auto" w:fill="F3F3F3"/>
            <w:vAlign w:val="center"/>
          </w:tcPr>
          <w:p w14:paraId="5E91978B" w14:textId="77777777" w:rsidR="00A92270" w:rsidRPr="003D1C86" w:rsidRDefault="00A92270"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126F9507" w14:textId="14A1BD5D" w:rsidR="00A92270" w:rsidRPr="003D1C86" w:rsidRDefault="00A92270" w:rsidP="00A92270">
            <w:pPr>
              <w:pStyle w:val="BodyText"/>
              <w:ind w:left="0"/>
              <w:rPr>
                <w:color w:val="984806"/>
                <w:sz w:val="28"/>
                <w:szCs w:val="28"/>
                <w:lang w:eastAsia="ar-SA"/>
              </w:rPr>
            </w:pPr>
            <w:r w:rsidRPr="003D1C86">
              <w:rPr>
                <w:color w:val="984806"/>
                <w:sz w:val="28"/>
                <w:szCs w:val="28"/>
                <w:lang w:eastAsia="ar-SA"/>
              </w:rPr>
              <w:t>Chức năng này cho phép tự động đồng bộ khi có địa chỉ giao hàng mới hoặc thay đổi thông tin địa chỉ giao hàng từ ERP Khi có sự thay đổi ERP sẽ có đánh dấu thay đổi để DMS đồng bộ các thông tin thay đổi về.</w:t>
            </w:r>
          </w:p>
        </w:tc>
      </w:tr>
      <w:tr w:rsidR="00A92270" w:rsidRPr="003D1C86" w14:paraId="7D684578" w14:textId="77777777" w:rsidTr="00B20299">
        <w:trPr>
          <w:trHeight w:val="395"/>
          <w:jc w:val="center"/>
        </w:trPr>
        <w:tc>
          <w:tcPr>
            <w:tcW w:w="1590" w:type="pct"/>
            <w:tcBorders>
              <w:left w:val="single" w:sz="18" w:space="0" w:color="808080"/>
            </w:tcBorders>
            <w:shd w:val="clear" w:color="auto" w:fill="F3F3F3"/>
            <w:vAlign w:val="center"/>
          </w:tcPr>
          <w:p w14:paraId="7FDE6656" w14:textId="77777777" w:rsidR="00A92270" w:rsidRPr="003D1C86" w:rsidRDefault="00A92270"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1208F9EA" w14:textId="3623DCF2" w:rsidR="00A92270" w:rsidRPr="003D1C86" w:rsidRDefault="00A92270" w:rsidP="00B20299">
            <w:pPr>
              <w:ind w:left="0"/>
              <w:rPr>
                <w:sz w:val="28"/>
                <w:szCs w:val="28"/>
              </w:rPr>
            </w:pPr>
            <w:r w:rsidRPr="003D1C86">
              <w:rPr>
                <w:color w:val="984806"/>
                <w:sz w:val="28"/>
                <w:szCs w:val="28"/>
              </w:rPr>
              <w:t>- Hệ thống</w:t>
            </w:r>
          </w:p>
        </w:tc>
      </w:tr>
      <w:tr w:rsidR="00A92270" w:rsidRPr="003D1C86" w14:paraId="770B1B34" w14:textId="77777777" w:rsidTr="00B20299">
        <w:trPr>
          <w:trHeight w:val="1547"/>
          <w:jc w:val="center"/>
        </w:trPr>
        <w:tc>
          <w:tcPr>
            <w:tcW w:w="1590" w:type="pct"/>
            <w:tcBorders>
              <w:left w:val="single" w:sz="18" w:space="0" w:color="808080"/>
            </w:tcBorders>
            <w:shd w:val="clear" w:color="auto" w:fill="F3F3F3"/>
            <w:vAlign w:val="center"/>
          </w:tcPr>
          <w:p w14:paraId="243E0707" w14:textId="77777777" w:rsidR="00A92270" w:rsidRPr="003D1C86" w:rsidRDefault="00A92270"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AA069E3" w14:textId="77777777" w:rsidR="00A92270" w:rsidRPr="003D1C86" w:rsidRDefault="00A92270" w:rsidP="00B20299">
            <w:pPr>
              <w:pStyle w:val="BodyText"/>
              <w:ind w:left="0"/>
              <w:rPr>
                <w:sz w:val="28"/>
                <w:szCs w:val="28"/>
              </w:rPr>
            </w:pPr>
            <w:r w:rsidRPr="003D1C86">
              <w:rPr>
                <w:color w:val="984806"/>
                <w:sz w:val="28"/>
                <w:szCs w:val="28"/>
                <w:lang w:eastAsia="ar-SA"/>
              </w:rPr>
              <w:t>-  Có thông tin thay đổi trên ERP</w:t>
            </w:r>
          </w:p>
        </w:tc>
      </w:tr>
      <w:tr w:rsidR="00A92270" w:rsidRPr="003D1C86" w14:paraId="1DEAE076" w14:textId="77777777" w:rsidTr="00B20299">
        <w:trPr>
          <w:trHeight w:val="530"/>
          <w:jc w:val="center"/>
        </w:trPr>
        <w:tc>
          <w:tcPr>
            <w:tcW w:w="1590" w:type="pct"/>
            <w:tcBorders>
              <w:left w:val="single" w:sz="18" w:space="0" w:color="808080"/>
              <w:bottom w:val="single" w:sz="8" w:space="0" w:color="808080"/>
            </w:tcBorders>
            <w:shd w:val="clear" w:color="auto" w:fill="F3F3F3"/>
            <w:vAlign w:val="center"/>
          </w:tcPr>
          <w:p w14:paraId="001F8FE8" w14:textId="77777777" w:rsidR="00A92270" w:rsidRPr="003D1C86" w:rsidRDefault="00A92270"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55E06E0E" w14:textId="5B67BF54" w:rsidR="00A92270" w:rsidRPr="003D1C86" w:rsidRDefault="00A92270">
            <w:pPr>
              <w:pStyle w:val="BodyText"/>
              <w:ind w:left="0"/>
              <w:rPr>
                <w:color w:val="984806"/>
                <w:sz w:val="28"/>
                <w:szCs w:val="28"/>
                <w:lang w:eastAsia="ar-SA"/>
              </w:rPr>
              <w:pPrChange w:id="1265" w:author="Chungpth" w:date="2021-08-20T08:21:00Z">
                <w:pPr>
                  <w:pStyle w:val="BodyText"/>
                  <w:numPr>
                    <w:numId w:val="9"/>
                  </w:numPr>
                  <w:ind w:left="720" w:hanging="360"/>
                </w:pPr>
              </w:pPrChange>
            </w:pPr>
            <w:r w:rsidRPr="003D1C86">
              <w:rPr>
                <w:color w:val="984806"/>
                <w:sz w:val="28"/>
                <w:szCs w:val="28"/>
                <w:lang w:eastAsia="ar-SA"/>
              </w:rPr>
              <w:t>Đồng bộ thông tin về DMS</w:t>
            </w:r>
          </w:p>
        </w:tc>
      </w:tr>
      <w:tr w:rsidR="00A92270" w:rsidRPr="003D1C86" w14:paraId="4933F453" w14:textId="77777777" w:rsidTr="00B20299">
        <w:trPr>
          <w:trHeight w:val="284"/>
          <w:jc w:val="center"/>
        </w:trPr>
        <w:tc>
          <w:tcPr>
            <w:tcW w:w="1590" w:type="pct"/>
            <w:tcBorders>
              <w:left w:val="single" w:sz="18" w:space="0" w:color="808080"/>
              <w:bottom w:val="single" w:sz="4" w:space="0" w:color="808080"/>
            </w:tcBorders>
            <w:shd w:val="clear" w:color="auto" w:fill="F3F3F3"/>
            <w:vAlign w:val="center"/>
          </w:tcPr>
          <w:p w14:paraId="56B1DAC5" w14:textId="77777777" w:rsidR="00A92270" w:rsidRPr="003D1C86" w:rsidRDefault="00A92270"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0022917C" w14:textId="77777777" w:rsidR="00A92270" w:rsidRPr="003D1C86" w:rsidRDefault="00A92270" w:rsidP="00B20299">
            <w:pPr>
              <w:pStyle w:val="BodyText"/>
              <w:ind w:left="0"/>
              <w:rPr>
                <w:color w:val="C45911" w:themeColor="accent2" w:themeShade="BF"/>
                <w:sz w:val="28"/>
                <w:szCs w:val="28"/>
                <w:lang w:eastAsia="ar-SA"/>
              </w:rPr>
            </w:pPr>
            <w:r w:rsidRPr="003D1C86">
              <w:rPr>
                <w:sz w:val="28"/>
                <w:szCs w:val="28"/>
                <w:lang w:eastAsia="ar-SA"/>
              </w:rPr>
              <w:t>-N/A</w:t>
            </w:r>
          </w:p>
        </w:tc>
      </w:tr>
      <w:tr w:rsidR="00A92270" w:rsidRPr="003D1C86" w14:paraId="1A0AA034" w14:textId="77777777" w:rsidTr="00D13E8E">
        <w:trPr>
          <w:trHeight w:val="56"/>
          <w:jc w:val="center"/>
        </w:trPr>
        <w:tc>
          <w:tcPr>
            <w:tcW w:w="1590" w:type="pct"/>
            <w:tcBorders>
              <w:left w:val="single" w:sz="18" w:space="0" w:color="808080"/>
              <w:bottom w:val="single" w:sz="18" w:space="0" w:color="808080"/>
            </w:tcBorders>
            <w:shd w:val="clear" w:color="auto" w:fill="F3F3F3"/>
            <w:vAlign w:val="center"/>
          </w:tcPr>
          <w:p w14:paraId="6930E96C" w14:textId="77777777" w:rsidR="00A92270" w:rsidRPr="003D1C86" w:rsidRDefault="00A92270"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1477B139" w14:textId="77777777" w:rsidR="00A92270" w:rsidRPr="003D1C86" w:rsidRDefault="00A92270" w:rsidP="00B20299">
            <w:pPr>
              <w:pStyle w:val="BodyText"/>
              <w:ind w:left="0"/>
              <w:rPr>
                <w:sz w:val="28"/>
                <w:szCs w:val="28"/>
                <w:lang w:eastAsia="ar-SA"/>
              </w:rPr>
            </w:pPr>
          </w:p>
          <w:p w14:paraId="4ED69B24" w14:textId="77777777" w:rsidR="00A92270" w:rsidRPr="003D1C86" w:rsidRDefault="00A92270" w:rsidP="00B20299">
            <w:pPr>
              <w:pStyle w:val="BodyText"/>
              <w:ind w:left="0"/>
              <w:rPr>
                <w:color w:val="C45911" w:themeColor="accent2" w:themeShade="BF"/>
                <w:sz w:val="28"/>
                <w:szCs w:val="28"/>
              </w:rPr>
            </w:pPr>
          </w:p>
        </w:tc>
      </w:tr>
    </w:tbl>
    <w:p w14:paraId="24B0A27D" w14:textId="77777777" w:rsidR="00A92270" w:rsidRPr="003D1C86" w:rsidRDefault="00A92270" w:rsidP="00A92270">
      <w:pPr>
        <w:rPr>
          <w:sz w:val="28"/>
          <w:szCs w:val="28"/>
        </w:rPr>
      </w:pPr>
    </w:p>
    <w:p w14:paraId="275666B6" w14:textId="58295428" w:rsidR="00A92270" w:rsidRPr="003D1C86" w:rsidRDefault="00A92270" w:rsidP="008633E7">
      <w:pPr>
        <w:pStyle w:val="Heading2"/>
        <w:numPr>
          <w:ilvl w:val="2"/>
          <w:numId w:val="42"/>
        </w:numPr>
      </w:pPr>
      <w:bookmarkStart w:id="1266" w:name="_Toc77785470"/>
      <w:r w:rsidRPr="003D1C86">
        <w:t>Màn hình chức năng</w:t>
      </w:r>
      <w:bookmarkEnd w:id="1266"/>
    </w:p>
    <w:p w14:paraId="38AF0AAA" w14:textId="065B528B" w:rsidR="00A92270" w:rsidRPr="003D1C86" w:rsidRDefault="00A92270" w:rsidP="00A92270">
      <w:pPr>
        <w:pStyle w:val="NormalIndent"/>
        <w:ind w:left="0"/>
        <w:rPr>
          <w:sz w:val="28"/>
          <w:szCs w:val="28"/>
        </w:rPr>
      </w:pPr>
      <w:r w:rsidRPr="003D1C86">
        <w:rPr>
          <w:noProof/>
          <w:snapToGrid/>
          <w:sz w:val="28"/>
          <w:szCs w:val="28"/>
        </w:rPr>
        <w:t xml:space="preserve">        N/A</w:t>
      </w:r>
    </w:p>
    <w:p w14:paraId="2E38FE97" w14:textId="163E4FC1" w:rsidR="00A92270" w:rsidRPr="003D1C86" w:rsidRDefault="00A92270" w:rsidP="008633E7">
      <w:pPr>
        <w:pStyle w:val="Heading2"/>
        <w:numPr>
          <w:ilvl w:val="2"/>
          <w:numId w:val="42"/>
        </w:numPr>
      </w:pPr>
      <w:bookmarkStart w:id="1267" w:name="_Toc77785471"/>
      <w:r w:rsidRPr="003D1C86">
        <w:lastRenderedPageBreak/>
        <w:t>Mô tả luồng sự kiện chính (basic flow)</w:t>
      </w:r>
      <w:bookmarkEnd w:id="1267"/>
    </w:p>
    <w:p w14:paraId="5B8BB0BC" w14:textId="77777777" w:rsidR="00A92270" w:rsidRPr="003D1C86" w:rsidRDefault="00A92270" w:rsidP="00A92270">
      <w:pPr>
        <w:pStyle w:val="ListParagraph"/>
        <w:rPr>
          <w:sz w:val="28"/>
          <w:szCs w:val="28"/>
        </w:rPr>
      </w:pPr>
    </w:p>
    <w:p w14:paraId="1907F9E3" w14:textId="77777777" w:rsidR="00A92270" w:rsidRPr="003D1C86" w:rsidRDefault="00A92270" w:rsidP="00A92270">
      <w:pPr>
        <w:pStyle w:val="ListParagraph"/>
        <w:rPr>
          <w:sz w:val="28"/>
          <w:szCs w:val="28"/>
        </w:rPr>
      </w:pP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76"/>
        <w:gridCol w:w="6114"/>
        <w:gridCol w:w="1445"/>
      </w:tblGrid>
      <w:tr w:rsidR="00A92270" w:rsidRPr="003D1C86" w14:paraId="2D2666B9" w14:textId="77777777" w:rsidTr="00B20299">
        <w:trPr>
          <w:trHeight w:val="480"/>
        </w:trPr>
        <w:tc>
          <w:tcPr>
            <w:tcW w:w="4826" w:type="dxa"/>
            <w:shd w:val="pct5" w:color="auto" w:fill="auto"/>
          </w:tcPr>
          <w:p w14:paraId="620A27EB" w14:textId="77777777" w:rsidR="00A92270" w:rsidRPr="003D1C86" w:rsidRDefault="00A92270" w:rsidP="00B20299">
            <w:pPr>
              <w:ind w:left="0"/>
              <w:jc w:val="center"/>
              <w:rPr>
                <w:b/>
                <w:sz w:val="28"/>
                <w:szCs w:val="28"/>
              </w:rPr>
            </w:pPr>
            <w:r w:rsidRPr="003D1C86">
              <w:rPr>
                <w:b/>
                <w:sz w:val="28"/>
                <w:szCs w:val="28"/>
              </w:rPr>
              <w:lastRenderedPageBreak/>
              <w:t>Hành động của tác nhân</w:t>
            </w:r>
          </w:p>
        </w:tc>
        <w:tc>
          <w:tcPr>
            <w:tcW w:w="5083" w:type="dxa"/>
            <w:shd w:val="pct5" w:color="auto" w:fill="auto"/>
          </w:tcPr>
          <w:p w14:paraId="3AAA53E3" w14:textId="77777777" w:rsidR="00A92270" w:rsidRPr="003D1C86" w:rsidRDefault="00A92270" w:rsidP="00B20299">
            <w:pPr>
              <w:ind w:left="0"/>
              <w:jc w:val="center"/>
              <w:rPr>
                <w:b/>
                <w:sz w:val="28"/>
                <w:szCs w:val="28"/>
              </w:rPr>
            </w:pPr>
            <w:r w:rsidRPr="003D1C86">
              <w:rPr>
                <w:b/>
                <w:sz w:val="28"/>
                <w:szCs w:val="28"/>
              </w:rPr>
              <w:t>Phản ứng của hệ thống</w:t>
            </w:r>
          </w:p>
        </w:tc>
        <w:tc>
          <w:tcPr>
            <w:tcW w:w="1426" w:type="dxa"/>
            <w:shd w:val="pct5" w:color="auto" w:fill="auto"/>
          </w:tcPr>
          <w:p w14:paraId="33610C6C" w14:textId="77777777" w:rsidR="00A92270" w:rsidRPr="003D1C86" w:rsidRDefault="00A92270" w:rsidP="00B20299">
            <w:pPr>
              <w:ind w:left="0"/>
              <w:jc w:val="center"/>
              <w:rPr>
                <w:b/>
                <w:sz w:val="28"/>
                <w:szCs w:val="28"/>
              </w:rPr>
            </w:pPr>
            <w:r w:rsidRPr="003D1C86">
              <w:rPr>
                <w:b/>
                <w:sz w:val="28"/>
                <w:szCs w:val="28"/>
              </w:rPr>
              <w:t>Dữ liệu liên quan (C/R/U/D)</w:t>
            </w:r>
          </w:p>
        </w:tc>
      </w:tr>
      <w:tr w:rsidR="00A92270" w:rsidRPr="003D1C86" w14:paraId="0F53AEF5" w14:textId="77777777" w:rsidTr="00B20299">
        <w:trPr>
          <w:trHeight w:val="3700"/>
        </w:trPr>
        <w:tc>
          <w:tcPr>
            <w:tcW w:w="4826" w:type="dxa"/>
          </w:tcPr>
          <w:p w14:paraId="0159DA81" w14:textId="58B858A8" w:rsidR="00A92270" w:rsidRPr="003D1C86" w:rsidRDefault="00A92270" w:rsidP="00B20299">
            <w:pPr>
              <w:pStyle w:val="BodyText"/>
              <w:ind w:left="0"/>
              <w:rPr>
                <w:color w:val="984806"/>
                <w:sz w:val="28"/>
                <w:szCs w:val="28"/>
                <w:lang w:eastAsia="ar-SA"/>
              </w:rPr>
            </w:pPr>
            <w:r w:rsidRPr="003D1C86">
              <w:rPr>
                <w:color w:val="984806"/>
                <w:sz w:val="28"/>
                <w:szCs w:val="28"/>
                <w:lang w:eastAsia="ar-SA"/>
              </w:rPr>
              <w:t>1. Đồng bộ địa chỉ giao hàng</w:t>
            </w:r>
          </w:p>
        </w:tc>
        <w:tc>
          <w:tcPr>
            <w:tcW w:w="5083" w:type="dxa"/>
          </w:tcPr>
          <w:p w14:paraId="6F203145" w14:textId="4A995AFB" w:rsidR="00A92270" w:rsidRPr="003D1C86" w:rsidRDefault="00A92270" w:rsidP="00B20299">
            <w:pPr>
              <w:pStyle w:val="Sothutu-1so"/>
              <w:numPr>
                <w:ilvl w:val="0"/>
                <w:numId w:val="0"/>
              </w:numPr>
              <w:ind w:left="360" w:hanging="360"/>
              <w:rPr>
                <w:sz w:val="28"/>
                <w:szCs w:val="28"/>
              </w:rPr>
            </w:pPr>
            <w:r w:rsidRPr="003D1C86">
              <w:rPr>
                <w:sz w:val="28"/>
                <w:szCs w:val="28"/>
              </w:rPr>
              <w:t>2. Khi có dấu hiệu yêu cầu đồng bộ thông tin địa chỉ giao hàng từ ERP tiến trình tự động đồng bộ về hệ thống DMS có 2 trường hợp như sau:</w:t>
            </w:r>
          </w:p>
          <w:p w14:paraId="410F1CED" w14:textId="130D76A8" w:rsidR="00A92270" w:rsidRPr="003D1C86" w:rsidRDefault="00A92270" w:rsidP="008633E7">
            <w:pPr>
              <w:pStyle w:val="Sothutu-1so"/>
              <w:numPr>
                <w:ilvl w:val="0"/>
                <w:numId w:val="9"/>
              </w:numPr>
              <w:rPr>
                <w:sz w:val="28"/>
                <w:szCs w:val="28"/>
              </w:rPr>
            </w:pPr>
            <w:r w:rsidRPr="003D1C86">
              <w:rPr>
                <w:sz w:val="28"/>
                <w:szCs w:val="28"/>
              </w:rPr>
              <w:t xml:space="preserve">TH1:  Mã </w:t>
            </w:r>
            <w:r w:rsidR="00062992" w:rsidRPr="003D1C86">
              <w:rPr>
                <w:sz w:val="28"/>
                <w:szCs w:val="28"/>
              </w:rPr>
              <w:t xml:space="preserve">khách hàng trên ERP trùng với Mã đơn vị trên DMS và mã </w:t>
            </w:r>
            <w:r w:rsidRPr="003D1C86">
              <w:rPr>
                <w:sz w:val="28"/>
                <w:szCs w:val="28"/>
              </w:rPr>
              <w:t>địa chỉ trên ERP</w:t>
            </w:r>
            <w:r w:rsidR="00426125" w:rsidRPr="003D1C86">
              <w:rPr>
                <w:sz w:val="28"/>
                <w:szCs w:val="28"/>
              </w:rPr>
              <w:t xml:space="preserve"> trùng với mã kho NPP </w:t>
            </w:r>
            <w:r w:rsidR="00062992" w:rsidRPr="003D1C86">
              <w:rPr>
                <w:sz w:val="28"/>
                <w:szCs w:val="28"/>
              </w:rPr>
              <w:t xml:space="preserve">trên </w:t>
            </w:r>
            <w:r w:rsidRPr="003D1C86">
              <w:rPr>
                <w:sz w:val="28"/>
                <w:szCs w:val="28"/>
              </w:rPr>
              <w:t xml:space="preserve">DMS thì thực hiện cập nhập thông tin </w:t>
            </w:r>
            <w:r w:rsidR="00426125" w:rsidRPr="003D1C86">
              <w:rPr>
                <w:sz w:val="28"/>
                <w:szCs w:val="28"/>
              </w:rPr>
              <w:t>địa chỉ giao hàng</w:t>
            </w:r>
            <w:r w:rsidRPr="003D1C86">
              <w:rPr>
                <w:sz w:val="28"/>
                <w:szCs w:val="28"/>
              </w:rPr>
              <w:t xml:space="preserve"> gồm các thông tin sau:</w:t>
            </w:r>
          </w:p>
          <w:p w14:paraId="08888CBC" w14:textId="77777777" w:rsidR="00062992" w:rsidRPr="003D1C86" w:rsidRDefault="00A92270" w:rsidP="00426125">
            <w:pPr>
              <w:pStyle w:val="Sothutu-1so"/>
              <w:numPr>
                <w:ilvl w:val="0"/>
                <w:numId w:val="0"/>
              </w:numPr>
              <w:ind w:left="360" w:hanging="360"/>
              <w:rPr>
                <w:sz w:val="28"/>
                <w:szCs w:val="28"/>
              </w:rPr>
            </w:pPr>
            <w:r w:rsidRPr="003D1C86">
              <w:rPr>
                <w:sz w:val="28"/>
                <w:szCs w:val="28"/>
              </w:rPr>
              <w:t xml:space="preserve">             </w:t>
            </w:r>
          </w:p>
          <w:tbl>
            <w:tblPr>
              <w:tblW w:w="5888" w:type="dxa"/>
              <w:tblLook w:val="04A0" w:firstRow="1" w:lastRow="0" w:firstColumn="1" w:lastColumn="0" w:noHBand="0" w:noVBand="1"/>
            </w:tblPr>
            <w:tblGrid>
              <w:gridCol w:w="1744"/>
              <w:gridCol w:w="1744"/>
              <w:gridCol w:w="2400"/>
            </w:tblGrid>
            <w:tr w:rsidR="00062992" w:rsidRPr="003D1C86" w14:paraId="58FF6DF8" w14:textId="77777777" w:rsidTr="00062992">
              <w:trPr>
                <w:trHeight w:val="254"/>
              </w:trPr>
              <w:tc>
                <w:tcPr>
                  <w:tcW w:w="174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98BAE96"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744" w:type="dxa"/>
                  <w:tcBorders>
                    <w:top w:val="single" w:sz="4" w:space="0" w:color="auto"/>
                    <w:left w:val="nil"/>
                    <w:bottom w:val="single" w:sz="4" w:space="0" w:color="auto"/>
                    <w:right w:val="single" w:sz="4" w:space="0" w:color="auto"/>
                  </w:tcBorders>
                  <w:shd w:val="clear" w:color="000000" w:fill="92D050"/>
                  <w:noWrap/>
                  <w:vAlign w:val="bottom"/>
                  <w:hideMark/>
                </w:tcPr>
                <w:p w14:paraId="7EB59A5A"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400" w:type="dxa"/>
                  <w:tcBorders>
                    <w:top w:val="single" w:sz="4" w:space="0" w:color="auto"/>
                    <w:left w:val="nil"/>
                    <w:bottom w:val="single" w:sz="4" w:space="0" w:color="auto"/>
                    <w:right w:val="single" w:sz="4" w:space="0" w:color="auto"/>
                  </w:tcBorders>
                  <w:shd w:val="clear" w:color="000000" w:fill="92D050"/>
                  <w:noWrap/>
                  <w:vAlign w:val="bottom"/>
                  <w:hideMark/>
                </w:tcPr>
                <w:p w14:paraId="17EF78F1"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0DF264C5"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A2ABAA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đơn vị</w:t>
                  </w:r>
                </w:p>
              </w:tc>
              <w:tc>
                <w:tcPr>
                  <w:tcW w:w="1744" w:type="dxa"/>
                  <w:tcBorders>
                    <w:top w:val="nil"/>
                    <w:left w:val="nil"/>
                    <w:bottom w:val="single" w:sz="4" w:space="0" w:color="auto"/>
                    <w:right w:val="single" w:sz="4" w:space="0" w:color="auto"/>
                  </w:tcBorders>
                  <w:shd w:val="clear" w:color="auto" w:fill="auto"/>
                  <w:noWrap/>
                  <w:vAlign w:val="bottom"/>
                  <w:hideMark/>
                </w:tcPr>
                <w:p w14:paraId="34487B2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 hàng</w:t>
                  </w:r>
                </w:p>
              </w:tc>
              <w:tc>
                <w:tcPr>
                  <w:tcW w:w="2400" w:type="dxa"/>
                  <w:tcBorders>
                    <w:top w:val="nil"/>
                    <w:left w:val="nil"/>
                    <w:bottom w:val="single" w:sz="4" w:space="0" w:color="auto"/>
                    <w:right w:val="single" w:sz="4" w:space="0" w:color="auto"/>
                  </w:tcBorders>
                  <w:shd w:val="clear" w:color="auto" w:fill="auto"/>
                  <w:vAlign w:val="bottom"/>
                  <w:hideMark/>
                </w:tcPr>
                <w:p w14:paraId="5BA96E1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đơn vị Trên ERP</w:t>
                  </w:r>
                </w:p>
              </w:tc>
            </w:tr>
            <w:tr w:rsidR="00062992" w:rsidRPr="003D1C86" w14:paraId="0BABF87D"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710945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kho</w:t>
                  </w:r>
                </w:p>
              </w:tc>
              <w:tc>
                <w:tcPr>
                  <w:tcW w:w="1744" w:type="dxa"/>
                  <w:tcBorders>
                    <w:top w:val="nil"/>
                    <w:left w:val="nil"/>
                    <w:bottom w:val="single" w:sz="4" w:space="0" w:color="auto"/>
                    <w:right w:val="single" w:sz="4" w:space="0" w:color="auto"/>
                  </w:tcBorders>
                  <w:shd w:val="clear" w:color="auto" w:fill="auto"/>
                  <w:noWrap/>
                  <w:vAlign w:val="bottom"/>
                  <w:hideMark/>
                </w:tcPr>
                <w:p w14:paraId="4216842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địa chỉ</w:t>
                  </w:r>
                </w:p>
              </w:tc>
              <w:tc>
                <w:tcPr>
                  <w:tcW w:w="2400" w:type="dxa"/>
                  <w:tcBorders>
                    <w:top w:val="nil"/>
                    <w:left w:val="nil"/>
                    <w:bottom w:val="single" w:sz="4" w:space="0" w:color="auto"/>
                    <w:right w:val="single" w:sz="4" w:space="0" w:color="auto"/>
                  </w:tcBorders>
                  <w:shd w:val="clear" w:color="auto" w:fill="auto"/>
                  <w:vAlign w:val="bottom"/>
                  <w:hideMark/>
                </w:tcPr>
                <w:p w14:paraId="74D788E7"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kho Trên ERP</w:t>
                  </w:r>
                </w:p>
              </w:tc>
            </w:tr>
            <w:tr w:rsidR="00062992" w:rsidRPr="003D1C86" w14:paraId="668EFA0D"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F687C8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kho</w:t>
                  </w:r>
                </w:p>
              </w:tc>
              <w:tc>
                <w:tcPr>
                  <w:tcW w:w="1744" w:type="dxa"/>
                  <w:tcBorders>
                    <w:top w:val="nil"/>
                    <w:left w:val="nil"/>
                    <w:bottom w:val="single" w:sz="4" w:space="0" w:color="auto"/>
                    <w:right w:val="single" w:sz="4" w:space="0" w:color="auto"/>
                  </w:tcBorders>
                  <w:shd w:val="clear" w:color="auto" w:fill="auto"/>
                  <w:noWrap/>
                  <w:vAlign w:val="bottom"/>
                  <w:hideMark/>
                </w:tcPr>
                <w:p w14:paraId="467ED5F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400" w:type="dxa"/>
                  <w:tcBorders>
                    <w:top w:val="nil"/>
                    <w:left w:val="nil"/>
                    <w:bottom w:val="single" w:sz="4" w:space="0" w:color="auto"/>
                    <w:right w:val="single" w:sz="4" w:space="0" w:color="auto"/>
                  </w:tcBorders>
                  <w:shd w:val="clear" w:color="auto" w:fill="auto"/>
                  <w:noWrap/>
                  <w:vAlign w:val="bottom"/>
                  <w:hideMark/>
                </w:tcPr>
                <w:p w14:paraId="0AE3F73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453013A4"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161BAA1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744" w:type="dxa"/>
                  <w:tcBorders>
                    <w:top w:val="nil"/>
                    <w:left w:val="nil"/>
                    <w:bottom w:val="single" w:sz="4" w:space="0" w:color="auto"/>
                    <w:right w:val="single" w:sz="4" w:space="0" w:color="auto"/>
                  </w:tcBorders>
                  <w:shd w:val="clear" w:color="auto" w:fill="auto"/>
                  <w:noWrap/>
                  <w:vAlign w:val="bottom"/>
                  <w:hideMark/>
                </w:tcPr>
                <w:p w14:paraId="3E59781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09600F1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hoạt động</w:t>
                  </w:r>
                </w:p>
              </w:tc>
            </w:tr>
            <w:tr w:rsidR="00062992" w:rsidRPr="003D1C86" w14:paraId="2F90A561"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606E411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thứ tự</w:t>
                  </w:r>
                </w:p>
              </w:tc>
              <w:tc>
                <w:tcPr>
                  <w:tcW w:w="1744" w:type="dxa"/>
                  <w:tcBorders>
                    <w:top w:val="nil"/>
                    <w:left w:val="nil"/>
                    <w:bottom w:val="single" w:sz="4" w:space="0" w:color="auto"/>
                    <w:right w:val="single" w:sz="4" w:space="0" w:color="auto"/>
                  </w:tcBorders>
                  <w:shd w:val="clear" w:color="auto" w:fill="auto"/>
                  <w:noWrap/>
                  <w:vAlign w:val="bottom"/>
                  <w:hideMark/>
                </w:tcPr>
                <w:p w14:paraId="00C3BFE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70A61C1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tự động sinh theo thứ tự</w:t>
                  </w:r>
                </w:p>
              </w:tc>
            </w:tr>
            <w:tr w:rsidR="00062992" w:rsidRPr="003D1C86" w14:paraId="7DA6183F"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5B254564"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kho</w:t>
                  </w:r>
                </w:p>
              </w:tc>
              <w:tc>
                <w:tcPr>
                  <w:tcW w:w="1744" w:type="dxa"/>
                  <w:tcBorders>
                    <w:top w:val="nil"/>
                    <w:left w:val="nil"/>
                    <w:bottom w:val="single" w:sz="4" w:space="0" w:color="auto"/>
                    <w:right w:val="single" w:sz="4" w:space="0" w:color="auto"/>
                  </w:tcBorders>
                  <w:shd w:val="clear" w:color="auto" w:fill="auto"/>
                  <w:noWrap/>
                  <w:vAlign w:val="bottom"/>
                  <w:hideMark/>
                </w:tcPr>
                <w:p w14:paraId="3FE3EE49"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2639420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Kho bán</w:t>
                  </w:r>
                </w:p>
              </w:tc>
            </w:tr>
            <w:tr w:rsidR="00062992" w:rsidRPr="003D1C86" w14:paraId="0D38442A" w14:textId="77777777" w:rsidTr="00062992">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67FD1AB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Ghi chú</w:t>
                  </w:r>
                </w:p>
              </w:tc>
              <w:tc>
                <w:tcPr>
                  <w:tcW w:w="1744" w:type="dxa"/>
                  <w:tcBorders>
                    <w:top w:val="nil"/>
                    <w:left w:val="nil"/>
                    <w:bottom w:val="single" w:sz="4" w:space="0" w:color="auto"/>
                    <w:right w:val="single" w:sz="4" w:space="0" w:color="auto"/>
                  </w:tcBorders>
                  <w:shd w:val="clear" w:color="auto" w:fill="auto"/>
                  <w:noWrap/>
                  <w:vAlign w:val="bottom"/>
                  <w:hideMark/>
                </w:tcPr>
                <w:p w14:paraId="73F641E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494C3FC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0AB66F2D" w14:textId="13D3C0A1" w:rsidR="00426125" w:rsidRPr="003D1C86" w:rsidRDefault="00426125" w:rsidP="00426125">
            <w:pPr>
              <w:pStyle w:val="Sothutu-1so"/>
              <w:numPr>
                <w:ilvl w:val="0"/>
                <w:numId w:val="0"/>
              </w:numPr>
              <w:ind w:left="360" w:hanging="360"/>
              <w:rPr>
                <w:sz w:val="28"/>
                <w:szCs w:val="28"/>
              </w:rPr>
            </w:pPr>
            <w:r w:rsidRPr="003D1C86">
              <w:rPr>
                <w:sz w:val="28"/>
                <w:szCs w:val="28"/>
              </w:rPr>
              <w:t xml:space="preserve">              </w:t>
            </w:r>
          </w:p>
          <w:p w14:paraId="580EC84D" w14:textId="1EC89EB5" w:rsidR="00D13E8E" w:rsidRPr="003D1C86" w:rsidRDefault="00426125" w:rsidP="008633E7">
            <w:pPr>
              <w:pStyle w:val="Sothutu-1so"/>
              <w:numPr>
                <w:ilvl w:val="0"/>
                <w:numId w:val="9"/>
              </w:numPr>
              <w:rPr>
                <w:sz w:val="28"/>
                <w:szCs w:val="28"/>
              </w:rPr>
            </w:pPr>
            <w:r w:rsidRPr="003D1C86">
              <w:rPr>
                <w:sz w:val="28"/>
                <w:szCs w:val="28"/>
              </w:rPr>
              <w:t xml:space="preserve">TH2: </w:t>
            </w:r>
            <w:r w:rsidR="00D13E8E" w:rsidRPr="003D1C86">
              <w:rPr>
                <w:sz w:val="28"/>
                <w:szCs w:val="28"/>
              </w:rPr>
              <w:t xml:space="preserve"> Mã khách hàng trên ERP trùng với Mã đơn vị trên DMS và mã địa chỉ trên ERP không trùng với mã kho NPP trên DMS thì thực hiện tạo mới thông tin kho gồm các thông tin sau:</w:t>
            </w:r>
          </w:p>
          <w:p w14:paraId="70A40B69" w14:textId="056A3F65" w:rsidR="00062992" w:rsidRPr="003D1C86" w:rsidRDefault="00426125" w:rsidP="00062992">
            <w:pPr>
              <w:pStyle w:val="Sothutu-1so"/>
              <w:numPr>
                <w:ilvl w:val="0"/>
                <w:numId w:val="0"/>
              </w:numPr>
              <w:ind w:left="360" w:hanging="360"/>
              <w:rPr>
                <w:sz w:val="28"/>
                <w:szCs w:val="28"/>
              </w:rPr>
            </w:pPr>
            <w:r w:rsidRPr="003D1C86">
              <w:rPr>
                <w:sz w:val="28"/>
                <w:szCs w:val="28"/>
              </w:rPr>
              <w:t xml:space="preserve">             </w:t>
            </w:r>
          </w:p>
          <w:tbl>
            <w:tblPr>
              <w:tblW w:w="5888" w:type="dxa"/>
              <w:tblLook w:val="04A0" w:firstRow="1" w:lastRow="0" w:firstColumn="1" w:lastColumn="0" w:noHBand="0" w:noVBand="1"/>
            </w:tblPr>
            <w:tblGrid>
              <w:gridCol w:w="1744"/>
              <w:gridCol w:w="1744"/>
              <w:gridCol w:w="2400"/>
            </w:tblGrid>
            <w:tr w:rsidR="00062992" w:rsidRPr="003D1C86" w14:paraId="20089BCB" w14:textId="77777777" w:rsidTr="00ED4008">
              <w:trPr>
                <w:trHeight w:val="254"/>
              </w:trPr>
              <w:tc>
                <w:tcPr>
                  <w:tcW w:w="174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056B3C7"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744" w:type="dxa"/>
                  <w:tcBorders>
                    <w:top w:val="single" w:sz="4" w:space="0" w:color="auto"/>
                    <w:left w:val="nil"/>
                    <w:bottom w:val="single" w:sz="4" w:space="0" w:color="auto"/>
                    <w:right w:val="single" w:sz="4" w:space="0" w:color="auto"/>
                  </w:tcBorders>
                  <w:shd w:val="clear" w:color="000000" w:fill="92D050"/>
                  <w:noWrap/>
                  <w:vAlign w:val="bottom"/>
                  <w:hideMark/>
                </w:tcPr>
                <w:p w14:paraId="793BC436"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400" w:type="dxa"/>
                  <w:tcBorders>
                    <w:top w:val="single" w:sz="4" w:space="0" w:color="auto"/>
                    <w:left w:val="nil"/>
                    <w:bottom w:val="single" w:sz="4" w:space="0" w:color="auto"/>
                    <w:right w:val="single" w:sz="4" w:space="0" w:color="auto"/>
                  </w:tcBorders>
                  <w:shd w:val="clear" w:color="000000" w:fill="92D050"/>
                  <w:noWrap/>
                  <w:vAlign w:val="bottom"/>
                  <w:hideMark/>
                </w:tcPr>
                <w:p w14:paraId="04E3538B" w14:textId="77777777" w:rsidR="00062992" w:rsidRPr="003D1C86" w:rsidRDefault="00062992"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062992" w:rsidRPr="003D1C86" w14:paraId="5899F885"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054D793D"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lastRenderedPageBreak/>
                    <w:t>Mã đơn vị</w:t>
                  </w:r>
                </w:p>
              </w:tc>
              <w:tc>
                <w:tcPr>
                  <w:tcW w:w="1744" w:type="dxa"/>
                  <w:tcBorders>
                    <w:top w:val="nil"/>
                    <w:left w:val="nil"/>
                    <w:bottom w:val="single" w:sz="4" w:space="0" w:color="auto"/>
                    <w:right w:val="single" w:sz="4" w:space="0" w:color="auto"/>
                  </w:tcBorders>
                  <w:shd w:val="clear" w:color="auto" w:fill="auto"/>
                  <w:noWrap/>
                  <w:vAlign w:val="bottom"/>
                  <w:hideMark/>
                </w:tcPr>
                <w:p w14:paraId="0830DF5F"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khách hàng</w:t>
                  </w:r>
                </w:p>
              </w:tc>
              <w:tc>
                <w:tcPr>
                  <w:tcW w:w="2400" w:type="dxa"/>
                  <w:tcBorders>
                    <w:top w:val="nil"/>
                    <w:left w:val="nil"/>
                    <w:bottom w:val="single" w:sz="4" w:space="0" w:color="auto"/>
                    <w:right w:val="single" w:sz="4" w:space="0" w:color="auto"/>
                  </w:tcBorders>
                  <w:shd w:val="clear" w:color="auto" w:fill="auto"/>
                  <w:vAlign w:val="bottom"/>
                  <w:hideMark/>
                </w:tcPr>
                <w:p w14:paraId="55F5FA8E"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đơn vị Trên ERP</w:t>
                  </w:r>
                </w:p>
              </w:tc>
            </w:tr>
            <w:tr w:rsidR="00062992" w:rsidRPr="003D1C86" w14:paraId="05CE1AC8"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5DFE57A"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kho</w:t>
                  </w:r>
                </w:p>
              </w:tc>
              <w:tc>
                <w:tcPr>
                  <w:tcW w:w="1744" w:type="dxa"/>
                  <w:tcBorders>
                    <w:top w:val="nil"/>
                    <w:left w:val="nil"/>
                    <w:bottom w:val="single" w:sz="4" w:space="0" w:color="auto"/>
                    <w:right w:val="single" w:sz="4" w:space="0" w:color="auto"/>
                  </w:tcBorders>
                  <w:shd w:val="clear" w:color="auto" w:fill="auto"/>
                  <w:noWrap/>
                  <w:vAlign w:val="bottom"/>
                  <w:hideMark/>
                </w:tcPr>
                <w:p w14:paraId="1973470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địa chỉ</w:t>
                  </w:r>
                </w:p>
              </w:tc>
              <w:tc>
                <w:tcPr>
                  <w:tcW w:w="2400" w:type="dxa"/>
                  <w:tcBorders>
                    <w:top w:val="nil"/>
                    <w:left w:val="nil"/>
                    <w:bottom w:val="single" w:sz="4" w:space="0" w:color="auto"/>
                    <w:right w:val="single" w:sz="4" w:space="0" w:color="auto"/>
                  </w:tcBorders>
                  <w:shd w:val="clear" w:color="auto" w:fill="auto"/>
                  <w:vAlign w:val="bottom"/>
                  <w:hideMark/>
                </w:tcPr>
                <w:p w14:paraId="76787284"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Đồng bộ theo Mã kho Trên ERP</w:t>
                  </w:r>
                </w:p>
              </w:tc>
            </w:tr>
            <w:tr w:rsidR="00062992" w:rsidRPr="003D1C86" w14:paraId="5C1F2E8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4EE622A1"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kho</w:t>
                  </w:r>
                </w:p>
              </w:tc>
              <w:tc>
                <w:tcPr>
                  <w:tcW w:w="1744" w:type="dxa"/>
                  <w:tcBorders>
                    <w:top w:val="nil"/>
                    <w:left w:val="nil"/>
                    <w:bottom w:val="single" w:sz="4" w:space="0" w:color="auto"/>
                    <w:right w:val="single" w:sz="4" w:space="0" w:color="auto"/>
                  </w:tcBorders>
                  <w:shd w:val="clear" w:color="auto" w:fill="auto"/>
                  <w:noWrap/>
                  <w:vAlign w:val="bottom"/>
                  <w:hideMark/>
                </w:tcPr>
                <w:p w14:paraId="6DCB484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Địa chỉ</w:t>
                  </w:r>
                </w:p>
              </w:tc>
              <w:tc>
                <w:tcPr>
                  <w:tcW w:w="2400" w:type="dxa"/>
                  <w:tcBorders>
                    <w:top w:val="nil"/>
                    <w:left w:val="nil"/>
                    <w:bottom w:val="single" w:sz="4" w:space="0" w:color="auto"/>
                    <w:right w:val="single" w:sz="4" w:space="0" w:color="auto"/>
                  </w:tcBorders>
                  <w:shd w:val="clear" w:color="auto" w:fill="auto"/>
                  <w:noWrap/>
                  <w:vAlign w:val="bottom"/>
                  <w:hideMark/>
                </w:tcPr>
                <w:p w14:paraId="2AA02103"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062992" w:rsidRPr="003D1C86" w14:paraId="776A82F2"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3347F07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744" w:type="dxa"/>
                  <w:tcBorders>
                    <w:top w:val="nil"/>
                    <w:left w:val="nil"/>
                    <w:bottom w:val="single" w:sz="4" w:space="0" w:color="auto"/>
                    <w:right w:val="single" w:sz="4" w:space="0" w:color="auto"/>
                  </w:tcBorders>
                  <w:shd w:val="clear" w:color="auto" w:fill="auto"/>
                  <w:noWrap/>
                  <w:vAlign w:val="bottom"/>
                  <w:hideMark/>
                </w:tcPr>
                <w:p w14:paraId="69E0EAC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749AF30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hoạt động</w:t>
                  </w:r>
                </w:p>
              </w:tc>
            </w:tr>
            <w:tr w:rsidR="00062992" w:rsidRPr="003D1C86" w14:paraId="6699433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4C2E86A8"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thứ tự</w:t>
                  </w:r>
                </w:p>
              </w:tc>
              <w:tc>
                <w:tcPr>
                  <w:tcW w:w="1744" w:type="dxa"/>
                  <w:tcBorders>
                    <w:top w:val="nil"/>
                    <w:left w:val="nil"/>
                    <w:bottom w:val="single" w:sz="4" w:space="0" w:color="auto"/>
                    <w:right w:val="single" w:sz="4" w:space="0" w:color="auto"/>
                  </w:tcBorders>
                  <w:shd w:val="clear" w:color="auto" w:fill="auto"/>
                  <w:noWrap/>
                  <w:vAlign w:val="bottom"/>
                  <w:hideMark/>
                </w:tcPr>
                <w:p w14:paraId="2FF0C7E7"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vAlign w:val="bottom"/>
                  <w:hideMark/>
                </w:tcPr>
                <w:p w14:paraId="4331BFD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tự động sinh theo thứ tự</w:t>
                  </w:r>
                </w:p>
              </w:tc>
            </w:tr>
            <w:tr w:rsidR="00062992" w:rsidRPr="003D1C86" w14:paraId="37BB8941"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20B38F76"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kho</w:t>
                  </w:r>
                </w:p>
              </w:tc>
              <w:tc>
                <w:tcPr>
                  <w:tcW w:w="1744" w:type="dxa"/>
                  <w:tcBorders>
                    <w:top w:val="nil"/>
                    <w:left w:val="nil"/>
                    <w:bottom w:val="single" w:sz="4" w:space="0" w:color="auto"/>
                    <w:right w:val="single" w:sz="4" w:space="0" w:color="auto"/>
                  </w:tcBorders>
                  <w:shd w:val="clear" w:color="auto" w:fill="auto"/>
                  <w:noWrap/>
                  <w:vAlign w:val="bottom"/>
                  <w:hideMark/>
                </w:tcPr>
                <w:p w14:paraId="2393617C"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680F8DB0"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DMS: mặc định là Kho bán</w:t>
                  </w:r>
                </w:p>
              </w:tc>
            </w:tr>
            <w:tr w:rsidR="00062992" w:rsidRPr="003D1C86" w14:paraId="346776DD" w14:textId="77777777" w:rsidTr="00ED4008">
              <w:trPr>
                <w:trHeight w:val="254"/>
              </w:trPr>
              <w:tc>
                <w:tcPr>
                  <w:tcW w:w="1744" w:type="dxa"/>
                  <w:tcBorders>
                    <w:top w:val="nil"/>
                    <w:left w:val="single" w:sz="4" w:space="0" w:color="auto"/>
                    <w:bottom w:val="single" w:sz="4" w:space="0" w:color="auto"/>
                    <w:right w:val="single" w:sz="4" w:space="0" w:color="auto"/>
                  </w:tcBorders>
                  <w:shd w:val="clear" w:color="auto" w:fill="auto"/>
                  <w:noWrap/>
                  <w:vAlign w:val="bottom"/>
                  <w:hideMark/>
                </w:tcPr>
                <w:p w14:paraId="308D672B"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Ghi chú</w:t>
                  </w:r>
                </w:p>
              </w:tc>
              <w:tc>
                <w:tcPr>
                  <w:tcW w:w="1744" w:type="dxa"/>
                  <w:tcBorders>
                    <w:top w:val="nil"/>
                    <w:left w:val="nil"/>
                    <w:bottom w:val="single" w:sz="4" w:space="0" w:color="auto"/>
                    <w:right w:val="single" w:sz="4" w:space="0" w:color="auto"/>
                  </w:tcBorders>
                  <w:shd w:val="clear" w:color="auto" w:fill="auto"/>
                  <w:noWrap/>
                  <w:vAlign w:val="bottom"/>
                  <w:hideMark/>
                </w:tcPr>
                <w:p w14:paraId="3BBBAD5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400" w:type="dxa"/>
                  <w:tcBorders>
                    <w:top w:val="nil"/>
                    <w:left w:val="nil"/>
                    <w:bottom w:val="single" w:sz="4" w:space="0" w:color="auto"/>
                    <w:right w:val="single" w:sz="4" w:space="0" w:color="auto"/>
                  </w:tcBorders>
                  <w:shd w:val="clear" w:color="auto" w:fill="auto"/>
                  <w:noWrap/>
                  <w:vAlign w:val="bottom"/>
                  <w:hideMark/>
                </w:tcPr>
                <w:p w14:paraId="29F4EE52" w14:textId="77777777" w:rsidR="00062992" w:rsidRPr="003D1C86" w:rsidRDefault="00062992"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663036D3" w14:textId="77777777" w:rsidR="00A92270" w:rsidRPr="003D1C86" w:rsidRDefault="00A92270" w:rsidP="00B20299">
            <w:pPr>
              <w:pStyle w:val="Sothutu-1so"/>
              <w:numPr>
                <w:ilvl w:val="0"/>
                <w:numId w:val="0"/>
              </w:numPr>
              <w:ind w:left="360" w:hanging="360"/>
              <w:rPr>
                <w:sz w:val="28"/>
                <w:szCs w:val="28"/>
              </w:rPr>
            </w:pPr>
          </w:p>
          <w:p w14:paraId="0A062AA3" w14:textId="022897AC" w:rsidR="00426125" w:rsidRPr="003D1C86" w:rsidRDefault="00426125" w:rsidP="008633E7">
            <w:pPr>
              <w:pStyle w:val="Sothutu-1so"/>
              <w:numPr>
                <w:ilvl w:val="0"/>
                <w:numId w:val="9"/>
              </w:numPr>
              <w:rPr>
                <w:sz w:val="28"/>
                <w:szCs w:val="28"/>
              </w:rPr>
            </w:pPr>
            <w:r w:rsidRPr="003D1C86">
              <w:rPr>
                <w:sz w:val="28"/>
                <w:szCs w:val="28"/>
              </w:rPr>
              <w:t>TH3: Khi tiến trình đồng bộ không đồng bộ được thông tin thì lưu thông tin vào vùng lỗi để ERP lấy thông tin về xử lý</w:t>
            </w:r>
          </w:p>
          <w:p w14:paraId="6BF8C85A" w14:textId="1648CE8C" w:rsidR="00426125" w:rsidRPr="003D1C86" w:rsidRDefault="00426125" w:rsidP="00426125">
            <w:pPr>
              <w:pStyle w:val="Sothutu-1so"/>
              <w:numPr>
                <w:ilvl w:val="0"/>
                <w:numId w:val="0"/>
              </w:numPr>
              <w:ind w:left="360" w:hanging="360"/>
              <w:rPr>
                <w:sz w:val="28"/>
                <w:szCs w:val="28"/>
              </w:rPr>
            </w:pPr>
            <w:r w:rsidRPr="003D1C86">
              <w:rPr>
                <w:sz w:val="28"/>
                <w:szCs w:val="28"/>
              </w:rPr>
              <w:t xml:space="preserve">             </w:t>
            </w:r>
          </w:p>
          <w:p w14:paraId="62B42626" w14:textId="77777777" w:rsidR="00A92270" w:rsidRPr="003D1C86" w:rsidRDefault="00A92270" w:rsidP="00426125">
            <w:pPr>
              <w:pStyle w:val="Sothutu-1so"/>
              <w:numPr>
                <w:ilvl w:val="0"/>
                <w:numId w:val="0"/>
              </w:numPr>
              <w:ind w:left="360" w:hanging="360"/>
              <w:rPr>
                <w:sz w:val="28"/>
                <w:szCs w:val="28"/>
              </w:rPr>
            </w:pPr>
          </w:p>
        </w:tc>
        <w:tc>
          <w:tcPr>
            <w:tcW w:w="1426" w:type="dxa"/>
          </w:tcPr>
          <w:p w14:paraId="3428766B" w14:textId="77777777" w:rsidR="00A92270" w:rsidRPr="003D1C86" w:rsidRDefault="00A92270" w:rsidP="00B20299">
            <w:pPr>
              <w:ind w:left="0"/>
              <w:jc w:val="both"/>
              <w:rPr>
                <w:sz w:val="28"/>
                <w:szCs w:val="28"/>
              </w:rPr>
            </w:pPr>
          </w:p>
        </w:tc>
      </w:tr>
    </w:tbl>
    <w:p w14:paraId="36AF000B" w14:textId="1F81F66C" w:rsidR="00FD13C4" w:rsidRPr="003D1C86" w:rsidRDefault="00FD13C4" w:rsidP="00FD13C4">
      <w:pPr>
        <w:pStyle w:val="ListParagraph"/>
        <w:rPr>
          <w:sz w:val="28"/>
          <w:szCs w:val="28"/>
        </w:rPr>
      </w:pPr>
    </w:p>
    <w:p w14:paraId="106E060E" w14:textId="77777777" w:rsidR="00D13E8E" w:rsidRPr="003D1C86" w:rsidRDefault="00D13E8E" w:rsidP="00FD13C4">
      <w:pPr>
        <w:pStyle w:val="ListParagraph"/>
        <w:rPr>
          <w:sz w:val="28"/>
          <w:szCs w:val="28"/>
        </w:rPr>
      </w:pPr>
    </w:p>
    <w:p w14:paraId="67EB0726" w14:textId="77777777" w:rsidR="00D13E8E" w:rsidRPr="003D1C86" w:rsidRDefault="00D13E8E" w:rsidP="00FD13C4">
      <w:pPr>
        <w:pStyle w:val="ListParagraph"/>
        <w:rPr>
          <w:sz w:val="28"/>
          <w:szCs w:val="28"/>
        </w:rPr>
      </w:pPr>
    </w:p>
    <w:p w14:paraId="3E7E2242" w14:textId="77777777" w:rsidR="00D13E8E" w:rsidRPr="003D1C86" w:rsidRDefault="00D13E8E" w:rsidP="00FD13C4">
      <w:pPr>
        <w:pStyle w:val="ListParagraph"/>
        <w:rPr>
          <w:sz w:val="28"/>
          <w:szCs w:val="28"/>
        </w:rPr>
      </w:pPr>
    </w:p>
    <w:p w14:paraId="07F51592" w14:textId="77777777" w:rsidR="00D13E8E" w:rsidRPr="003D1C86" w:rsidRDefault="00D13E8E" w:rsidP="00FD13C4">
      <w:pPr>
        <w:pStyle w:val="ListParagraph"/>
        <w:rPr>
          <w:sz w:val="28"/>
          <w:szCs w:val="28"/>
        </w:rPr>
      </w:pPr>
    </w:p>
    <w:p w14:paraId="6049427A" w14:textId="77777777" w:rsidR="00D13E8E" w:rsidRPr="003D1C86" w:rsidRDefault="00D13E8E" w:rsidP="00FD13C4">
      <w:pPr>
        <w:pStyle w:val="ListParagraph"/>
        <w:rPr>
          <w:sz w:val="28"/>
          <w:szCs w:val="28"/>
        </w:rPr>
      </w:pPr>
    </w:p>
    <w:p w14:paraId="75882440" w14:textId="77777777" w:rsidR="00D13E8E" w:rsidRPr="003D1C86" w:rsidRDefault="00D13E8E" w:rsidP="00FD13C4">
      <w:pPr>
        <w:pStyle w:val="ListParagraph"/>
        <w:rPr>
          <w:sz w:val="28"/>
          <w:szCs w:val="28"/>
        </w:rPr>
      </w:pPr>
    </w:p>
    <w:p w14:paraId="02E3949A" w14:textId="77777777" w:rsidR="00D13E8E" w:rsidRPr="003D1C86" w:rsidRDefault="00D13E8E" w:rsidP="00FD13C4">
      <w:pPr>
        <w:pStyle w:val="ListParagraph"/>
        <w:rPr>
          <w:sz w:val="28"/>
          <w:szCs w:val="28"/>
        </w:rPr>
      </w:pPr>
    </w:p>
    <w:p w14:paraId="6FC89A67" w14:textId="77777777" w:rsidR="00D13E8E" w:rsidRPr="003D1C86" w:rsidRDefault="00D13E8E" w:rsidP="00FD13C4">
      <w:pPr>
        <w:pStyle w:val="ListParagraph"/>
        <w:rPr>
          <w:sz w:val="28"/>
          <w:szCs w:val="28"/>
        </w:rPr>
      </w:pPr>
    </w:p>
    <w:p w14:paraId="7DD8660A" w14:textId="77777777" w:rsidR="00D13E8E" w:rsidRPr="003D1C86" w:rsidRDefault="00D13E8E" w:rsidP="00FD13C4">
      <w:pPr>
        <w:pStyle w:val="ListParagraph"/>
        <w:rPr>
          <w:sz w:val="28"/>
          <w:szCs w:val="28"/>
        </w:rPr>
      </w:pPr>
    </w:p>
    <w:p w14:paraId="71CF91E1" w14:textId="77777777" w:rsidR="00D13E8E" w:rsidRPr="003D1C86" w:rsidRDefault="00D13E8E" w:rsidP="00FD13C4">
      <w:pPr>
        <w:pStyle w:val="ListParagraph"/>
        <w:rPr>
          <w:sz w:val="28"/>
          <w:szCs w:val="28"/>
        </w:rPr>
      </w:pPr>
    </w:p>
    <w:p w14:paraId="431C5581" w14:textId="77777777" w:rsidR="00D13E8E" w:rsidRPr="003D1C86" w:rsidRDefault="00D13E8E" w:rsidP="00FD13C4">
      <w:pPr>
        <w:pStyle w:val="ListParagraph"/>
        <w:rPr>
          <w:sz w:val="28"/>
          <w:szCs w:val="28"/>
        </w:rPr>
      </w:pPr>
    </w:p>
    <w:p w14:paraId="31091DF1" w14:textId="77777777" w:rsidR="00D13E8E" w:rsidRPr="003D1C86" w:rsidRDefault="00D13E8E" w:rsidP="00FD13C4">
      <w:pPr>
        <w:pStyle w:val="ListParagraph"/>
        <w:rPr>
          <w:sz w:val="28"/>
          <w:szCs w:val="28"/>
        </w:rPr>
      </w:pPr>
    </w:p>
    <w:p w14:paraId="45CE657E" w14:textId="77777777" w:rsidR="00D13E8E" w:rsidRPr="003D1C86" w:rsidRDefault="00D13E8E" w:rsidP="00FD13C4">
      <w:pPr>
        <w:pStyle w:val="ListParagraph"/>
        <w:rPr>
          <w:sz w:val="28"/>
          <w:szCs w:val="28"/>
        </w:rPr>
      </w:pPr>
    </w:p>
    <w:p w14:paraId="1A185C6E" w14:textId="77777777" w:rsidR="00D13E8E" w:rsidRPr="003D1C86" w:rsidRDefault="00D13E8E" w:rsidP="00FD13C4">
      <w:pPr>
        <w:pStyle w:val="ListParagraph"/>
        <w:rPr>
          <w:sz w:val="28"/>
          <w:szCs w:val="28"/>
        </w:rPr>
      </w:pPr>
    </w:p>
    <w:p w14:paraId="068556DF" w14:textId="77777777" w:rsidR="00D13E8E" w:rsidRPr="003D1C86" w:rsidRDefault="00D13E8E" w:rsidP="00FD13C4">
      <w:pPr>
        <w:pStyle w:val="ListParagraph"/>
        <w:rPr>
          <w:sz w:val="28"/>
          <w:szCs w:val="28"/>
        </w:rPr>
      </w:pPr>
    </w:p>
    <w:p w14:paraId="44626E2C" w14:textId="77777777" w:rsidR="00D13E8E" w:rsidRPr="003D1C86" w:rsidRDefault="00D13E8E" w:rsidP="00FD13C4">
      <w:pPr>
        <w:pStyle w:val="ListParagraph"/>
        <w:rPr>
          <w:sz w:val="28"/>
          <w:szCs w:val="28"/>
        </w:rPr>
      </w:pPr>
    </w:p>
    <w:p w14:paraId="0F295A90" w14:textId="77777777" w:rsidR="00D13E8E" w:rsidRPr="003D1C86" w:rsidRDefault="00D13E8E" w:rsidP="00FD13C4">
      <w:pPr>
        <w:pStyle w:val="ListParagraph"/>
        <w:rPr>
          <w:sz w:val="28"/>
          <w:szCs w:val="28"/>
        </w:rPr>
      </w:pPr>
    </w:p>
    <w:p w14:paraId="40841237" w14:textId="77777777" w:rsidR="00D13E8E" w:rsidRPr="003D1C86" w:rsidRDefault="00D13E8E" w:rsidP="00FD13C4">
      <w:pPr>
        <w:pStyle w:val="ListParagraph"/>
        <w:rPr>
          <w:sz w:val="28"/>
          <w:szCs w:val="28"/>
        </w:rPr>
      </w:pPr>
    </w:p>
    <w:p w14:paraId="6982369F" w14:textId="0641AC7A" w:rsidR="00426125" w:rsidRPr="003D1C86" w:rsidRDefault="00426125" w:rsidP="008633E7">
      <w:pPr>
        <w:pStyle w:val="Heading1"/>
        <w:numPr>
          <w:ilvl w:val="1"/>
          <w:numId w:val="42"/>
        </w:numPr>
        <w:rPr>
          <w:sz w:val="28"/>
          <w:szCs w:val="28"/>
        </w:rPr>
      </w:pPr>
      <w:bookmarkStart w:id="1268" w:name="_Toc77785472"/>
      <w:bookmarkStart w:id="1269" w:name="OLE_LINK30"/>
      <w:bookmarkStart w:id="1270" w:name="OLE_LINK31"/>
      <w:bookmarkStart w:id="1271" w:name="OLE_LINK32"/>
      <w:r w:rsidRPr="003D1C86">
        <w:rPr>
          <w:sz w:val="28"/>
          <w:szCs w:val="28"/>
        </w:rPr>
        <w:t>Đồng bộ sản phẩm</w:t>
      </w:r>
      <w:bookmarkEnd w:id="1268"/>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426125" w:rsidRPr="003D1C86" w14:paraId="2090A089" w14:textId="77777777" w:rsidTr="00B20299">
        <w:trPr>
          <w:trHeight w:val="284"/>
          <w:jc w:val="center"/>
        </w:trPr>
        <w:tc>
          <w:tcPr>
            <w:tcW w:w="1590" w:type="pct"/>
            <w:tcBorders>
              <w:top w:val="single" w:sz="18" w:space="0" w:color="808080"/>
              <w:left w:val="single" w:sz="18" w:space="0" w:color="808080"/>
            </w:tcBorders>
            <w:shd w:val="clear" w:color="auto" w:fill="F3F3F3"/>
            <w:vAlign w:val="center"/>
          </w:tcPr>
          <w:p w14:paraId="437661B4" w14:textId="77777777" w:rsidR="00426125" w:rsidRPr="003D1C86" w:rsidRDefault="00426125"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F8F1E78" w14:textId="2C3662A2" w:rsidR="00426125" w:rsidRPr="003D1C86" w:rsidRDefault="00426125" w:rsidP="00426125">
            <w:pPr>
              <w:pStyle w:val="BodyText"/>
              <w:ind w:left="0"/>
              <w:rPr>
                <w:color w:val="984806"/>
                <w:sz w:val="28"/>
                <w:szCs w:val="28"/>
                <w:lang w:eastAsia="ar-SA"/>
              </w:rPr>
            </w:pPr>
            <w:r w:rsidRPr="003D1C86">
              <w:rPr>
                <w:color w:val="984806"/>
                <w:sz w:val="28"/>
                <w:szCs w:val="28"/>
                <w:lang w:eastAsia="ar-SA"/>
              </w:rPr>
              <w:t>Đồng bộ sản phẩm</w:t>
            </w:r>
          </w:p>
        </w:tc>
      </w:tr>
      <w:tr w:rsidR="00426125" w:rsidRPr="003D1C86" w14:paraId="1BE823FA" w14:textId="77777777" w:rsidTr="00B20299">
        <w:trPr>
          <w:trHeight w:val="284"/>
          <w:jc w:val="center"/>
        </w:trPr>
        <w:tc>
          <w:tcPr>
            <w:tcW w:w="1590" w:type="pct"/>
            <w:tcBorders>
              <w:left w:val="single" w:sz="18" w:space="0" w:color="808080"/>
            </w:tcBorders>
            <w:shd w:val="clear" w:color="auto" w:fill="F3F3F3"/>
            <w:vAlign w:val="center"/>
          </w:tcPr>
          <w:p w14:paraId="676B716C" w14:textId="77777777" w:rsidR="00426125" w:rsidRPr="003D1C86" w:rsidRDefault="00426125"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1FEB2B48" w14:textId="17E45270" w:rsidR="00426125" w:rsidRPr="003D1C86" w:rsidRDefault="00426125" w:rsidP="00426125">
            <w:pPr>
              <w:pStyle w:val="BodyText"/>
              <w:ind w:left="0"/>
              <w:rPr>
                <w:color w:val="984806"/>
                <w:sz w:val="28"/>
                <w:szCs w:val="28"/>
                <w:lang w:eastAsia="ar-SA"/>
              </w:rPr>
            </w:pPr>
            <w:r w:rsidRPr="003D1C86">
              <w:rPr>
                <w:color w:val="984806"/>
                <w:sz w:val="28"/>
                <w:szCs w:val="28"/>
                <w:lang w:eastAsia="ar-SA"/>
              </w:rPr>
              <w:t>Chức năng này cho phép tự động đồng bộ khi có sản phẩm mới hoặc thay đổi thông tin sản phẩm từ ERP. Khi có sự thay đổi ERP sẽ có đánh dấu thay đổi để DMS đồng bộ các thông tin thay đổi về.</w:t>
            </w:r>
          </w:p>
        </w:tc>
      </w:tr>
      <w:tr w:rsidR="00426125" w:rsidRPr="003D1C86" w14:paraId="2CD10EA3" w14:textId="77777777" w:rsidTr="00B20299">
        <w:trPr>
          <w:trHeight w:val="395"/>
          <w:jc w:val="center"/>
        </w:trPr>
        <w:tc>
          <w:tcPr>
            <w:tcW w:w="1590" w:type="pct"/>
            <w:tcBorders>
              <w:left w:val="single" w:sz="18" w:space="0" w:color="808080"/>
            </w:tcBorders>
            <w:shd w:val="clear" w:color="auto" w:fill="F3F3F3"/>
            <w:vAlign w:val="center"/>
          </w:tcPr>
          <w:p w14:paraId="33B8F7DA" w14:textId="77777777" w:rsidR="00426125" w:rsidRPr="003D1C86" w:rsidRDefault="00426125"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5A092B5A" w14:textId="77777777" w:rsidR="00426125" w:rsidRPr="003D1C86" w:rsidRDefault="00426125" w:rsidP="00B20299">
            <w:pPr>
              <w:ind w:left="0"/>
              <w:rPr>
                <w:sz w:val="28"/>
                <w:szCs w:val="28"/>
              </w:rPr>
            </w:pPr>
            <w:r w:rsidRPr="003D1C86">
              <w:rPr>
                <w:color w:val="984806"/>
                <w:sz w:val="28"/>
                <w:szCs w:val="28"/>
              </w:rPr>
              <w:t>- Hệ thống</w:t>
            </w:r>
          </w:p>
        </w:tc>
      </w:tr>
      <w:tr w:rsidR="00426125" w:rsidRPr="003D1C86" w14:paraId="12DD0335" w14:textId="77777777" w:rsidTr="00B20299">
        <w:trPr>
          <w:trHeight w:val="1547"/>
          <w:jc w:val="center"/>
        </w:trPr>
        <w:tc>
          <w:tcPr>
            <w:tcW w:w="1590" w:type="pct"/>
            <w:tcBorders>
              <w:left w:val="single" w:sz="18" w:space="0" w:color="808080"/>
            </w:tcBorders>
            <w:shd w:val="clear" w:color="auto" w:fill="F3F3F3"/>
            <w:vAlign w:val="center"/>
          </w:tcPr>
          <w:p w14:paraId="6B2B4F1D" w14:textId="77777777" w:rsidR="00426125" w:rsidRPr="003D1C86" w:rsidRDefault="00426125"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77870BCF" w14:textId="77777777" w:rsidR="00426125" w:rsidRPr="003D1C86" w:rsidRDefault="00426125" w:rsidP="00B20299">
            <w:pPr>
              <w:pStyle w:val="BodyText"/>
              <w:ind w:left="0"/>
              <w:rPr>
                <w:sz w:val="28"/>
                <w:szCs w:val="28"/>
              </w:rPr>
            </w:pPr>
            <w:r w:rsidRPr="003D1C86">
              <w:rPr>
                <w:color w:val="984806"/>
                <w:sz w:val="28"/>
                <w:szCs w:val="28"/>
                <w:lang w:eastAsia="ar-SA"/>
              </w:rPr>
              <w:t>-  Có thông tin thay đổi trên ERP</w:t>
            </w:r>
          </w:p>
        </w:tc>
      </w:tr>
      <w:tr w:rsidR="00426125" w:rsidRPr="003D1C86" w14:paraId="0E553043" w14:textId="77777777" w:rsidTr="00B20299">
        <w:trPr>
          <w:trHeight w:val="530"/>
          <w:jc w:val="center"/>
        </w:trPr>
        <w:tc>
          <w:tcPr>
            <w:tcW w:w="1590" w:type="pct"/>
            <w:tcBorders>
              <w:left w:val="single" w:sz="18" w:space="0" w:color="808080"/>
              <w:bottom w:val="single" w:sz="8" w:space="0" w:color="808080"/>
            </w:tcBorders>
            <w:shd w:val="clear" w:color="auto" w:fill="F3F3F3"/>
            <w:vAlign w:val="center"/>
          </w:tcPr>
          <w:p w14:paraId="43D0B73C" w14:textId="77777777" w:rsidR="00426125" w:rsidRPr="003D1C86" w:rsidRDefault="00426125"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39124E5E" w14:textId="77777777" w:rsidR="00426125" w:rsidRPr="003D1C86" w:rsidRDefault="00426125"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426125" w:rsidRPr="003D1C86" w14:paraId="0B9966D1" w14:textId="77777777" w:rsidTr="00B20299">
        <w:trPr>
          <w:trHeight w:val="284"/>
          <w:jc w:val="center"/>
        </w:trPr>
        <w:tc>
          <w:tcPr>
            <w:tcW w:w="1590" w:type="pct"/>
            <w:tcBorders>
              <w:left w:val="single" w:sz="18" w:space="0" w:color="808080"/>
              <w:bottom w:val="single" w:sz="4" w:space="0" w:color="808080"/>
            </w:tcBorders>
            <w:shd w:val="clear" w:color="auto" w:fill="F3F3F3"/>
            <w:vAlign w:val="center"/>
          </w:tcPr>
          <w:p w14:paraId="75293215" w14:textId="77777777" w:rsidR="00426125" w:rsidRPr="003D1C86" w:rsidRDefault="00426125"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873553A" w14:textId="77777777" w:rsidR="00426125" w:rsidRPr="003D1C86" w:rsidRDefault="00426125" w:rsidP="00B20299">
            <w:pPr>
              <w:pStyle w:val="BodyText"/>
              <w:ind w:left="0"/>
              <w:rPr>
                <w:color w:val="C45911" w:themeColor="accent2" w:themeShade="BF"/>
                <w:sz w:val="28"/>
                <w:szCs w:val="28"/>
                <w:lang w:eastAsia="ar-SA"/>
              </w:rPr>
            </w:pPr>
            <w:r w:rsidRPr="003D1C86">
              <w:rPr>
                <w:sz w:val="28"/>
                <w:szCs w:val="28"/>
                <w:lang w:eastAsia="ar-SA"/>
              </w:rPr>
              <w:t>-N/A</w:t>
            </w:r>
          </w:p>
        </w:tc>
      </w:tr>
      <w:tr w:rsidR="00426125" w:rsidRPr="003D1C86" w14:paraId="59E6F1D4" w14:textId="77777777" w:rsidTr="00B20299">
        <w:trPr>
          <w:trHeight w:val="284"/>
          <w:jc w:val="center"/>
        </w:trPr>
        <w:tc>
          <w:tcPr>
            <w:tcW w:w="1590" w:type="pct"/>
            <w:tcBorders>
              <w:left w:val="single" w:sz="18" w:space="0" w:color="808080"/>
              <w:bottom w:val="single" w:sz="18" w:space="0" w:color="808080"/>
            </w:tcBorders>
            <w:shd w:val="clear" w:color="auto" w:fill="F3F3F3"/>
            <w:vAlign w:val="center"/>
          </w:tcPr>
          <w:p w14:paraId="170A241D" w14:textId="77777777" w:rsidR="00426125" w:rsidRPr="003D1C86" w:rsidRDefault="00426125"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7B182B3F" w14:textId="77777777" w:rsidR="00426125" w:rsidRPr="003D1C86" w:rsidRDefault="00426125" w:rsidP="00B20299">
            <w:pPr>
              <w:pStyle w:val="BodyText"/>
              <w:ind w:left="0"/>
              <w:rPr>
                <w:sz w:val="28"/>
                <w:szCs w:val="28"/>
                <w:lang w:eastAsia="ar-SA"/>
              </w:rPr>
            </w:pPr>
          </w:p>
          <w:p w14:paraId="6940115C" w14:textId="77777777" w:rsidR="00426125" w:rsidRPr="003D1C86" w:rsidRDefault="00426125" w:rsidP="00B20299">
            <w:pPr>
              <w:pStyle w:val="BodyText"/>
              <w:ind w:left="0"/>
              <w:rPr>
                <w:color w:val="C45911" w:themeColor="accent2" w:themeShade="BF"/>
                <w:sz w:val="28"/>
                <w:szCs w:val="28"/>
              </w:rPr>
            </w:pPr>
          </w:p>
        </w:tc>
      </w:tr>
    </w:tbl>
    <w:p w14:paraId="0BD83214" w14:textId="77777777" w:rsidR="00426125" w:rsidRPr="003D1C86" w:rsidRDefault="00426125" w:rsidP="00426125">
      <w:pPr>
        <w:rPr>
          <w:sz w:val="28"/>
          <w:szCs w:val="28"/>
        </w:rPr>
      </w:pPr>
    </w:p>
    <w:p w14:paraId="0005D780" w14:textId="2528D56B" w:rsidR="00426125" w:rsidRPr="003D1C86" w:rsidRDefault="00426125" w:rsidP="008633E7">
      <w:pPr>
        <w:pStyle w:val="Heading2"/>
        <w:numPr>
          <w:ilvl w:val="2"/>
          <w:numId w:val="42"/>
        </w:numPr>
      </w:pPr>
      <w:bookmarkStart w:id="1272" w:name="_Toc77785473"/>
      <w:r w:rsidRPr="003D1C86">
        <w:lastRenderedPageBreak/>
        <w:t>Màn hình chức năng</w:t>
      </w:r>
      <w:bookmarkEnd w:id="1272"/>
    </w:p>
    <w:p w14:paraId="7B28FFBF" w14:textId="31A5537C" w:rsidR="00426125" w:rsidRPr="003D1C86" w:rsidRDefault="00426125" w:rsidP="00426125">
      <w:pPr>
        <w:pStyle w:val="NormalIndent"/>
        <w:ind w:left="0"/>
        <w:rPr>
          <w:sz w:val="28"/>
          <w:szCs w:val="28"/>
        </w:rPr>
      </w:pPr>
      <w:r w:rsidRPr="003D1C86">
        <w:rPr>
          <w:noProof/>
          <w:snapToGrid/>
          <w:sz w:val="28"/>
          <w:szCs w:val="28"/>
        </w:rPr>
        <w:t xml:space="preserve">        </w:t>
      </w:r>
      <w:r w:rsidRPr="006C48E9">
        <w:rPr>
          <w:noProof/>
          <w:snapToGrid/>
          <w:sz w:val="28"/>
          <w:szCs w:val="28"/>
        </w:rPr>
        <w:drawing>
          <wp:inline distT="0" distB="0" distL="0" distR="0" wp14:anchorId="2E80804F" wp14:editId="548AB7C0">
            <wp:extent cx="5943600" cy="1611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11630"/>
                    </a:xfrm>
                    <a:prstGeom prst="rect">
                      <a:avLst/>
                    </a:prstGeom>
                  </pic:spPr>
                </pic:pic>
              </a:graphicData>
            </a:graphic>
          </wp:inline>
        </w:drawing>
      </w:r>
    </w:p>
    <w:p w14:paraId="12613007" w14:textId="092F3D24" w:rsidR="00D13E8E" w:rsidRPr="003D1C86" w:rsidRDefault="00426125" w:rsidP="008633E7">
      <w:pPr>
        <w:pStyle w:val="Heading2"/>
        <w:numPr>
          <w:ilvl w:val="2"/>
          <w:numId w:val="42"/>
        </w:numPr>
      </w:pPr>
      <w:bookmarkStart w:id="1273" w:name="_Toc77785474"/>
      <w:r w:rsidRPr="003D1C86">
        <w:t>Mô tả luồng sự kiện chính (basic flow)</w:t>
      </w:r>
      <w:bookmarkEnd w:id="1273"/>
    </w:p>
    <w:p w14:paraId="357C2AED" w14:textId="77777777" w:rsidR="00D13E8E" w:rsidRPr="003D1C86" w:rsidRDefault="00D13E8E" w:rsidP="00426125">
      <w:pPr>
        <w:pStyle w:val="ListParagraph"/>
        <w:rPr>
          <w:sz w:val="28"/>
          <w:szCs w:val="28"/>
        </w:rPr>
      </w:pPr>
    </w:p>
    <w:p w14:paraId="77878A48" w14:textId="77777777" w:rsidR="00D13E8E" w:rsidRPr="003D1C86" w:rsidRDefault="00D13E8E" w:rsidP="00426125">
      <w:pPr>
        <w:pStyle w:val="ListParagraph"/>
        <w:rPr>
          <w:sz w:val="28"/>
          <w:szCs w:val="28"/>
        </w:rPr>
      </w:pPr>
    </w:p>
    <w:p w14:paraId="25D0D13D" w14:textId="77777777" w:rsidR="00D13E8E" w:rsidRPr="003D1C86" w:rsidRDefault="00D13E8E" w:rsidP="00426125">
      <w:pPr>
        <w:pStyle w:val="ListParagraph"/>
        <w:rPr>
          <w:sz w:val="28"/>
          <w:szCs w:val="28"/>
        </w:rPr>
      </w:pPr>
    </w:p>
    <w:p w14:paraId="56F7C5FC" w14:textId="77777777" w:rsidR="00D13E8E" w:rsidRPr="003D1C86" w:rsidRDefault="00D13E8E" w:rsidP="00426125">
      <w:pPr>
        <w:pStyle w:val="ListParagraph"/>
        <w:rPr>
          <w:sz w:val="28"/>
          <w:szCs w:val="28"/>
        </w:rPr>
      </w:pPr>
    </w:p>
    <w:p w14:paraId="7A73308E" w14:textId="77777777" w:rsidR="00D13E8E" w:rsidRPr="003D1C86" w:rsidRDefault="00D13E8E" w:rsidP="00426125">
      <w:pPr>
        <w:pStyle w:val="ListParagraph"/>
        <w:rPr>
          <w:sz w:val="28"/>
          <w:szCs w:val="28"/>
        </w:rPr>
      </w:pPr>
    </w:p>
    <w:p w14:paraId="301AB9E3" w14:textId="77777777" w:rsidR="00D13E8E" w:rsidRPr="003D1C86" w:rsidRDefault="00D13E8E" w:rsidP="00426125">
      <w:pPr>
        <w:pStyle w:val="ListParagraph"/>
        <w:rPr>
          <w:sz w:val="28"/>
          <w:szCs w:val="28"/>
        </w:rPr>
      </w:pPr>
    </w:p>
    <w:p w14:paraId="0C5A0E83" w14:textId="77777777" w:rsidR="00D13E8E" w:rsidRPr="003D1C86" w:rsidRDefault="00D13E8E" w:rsidP="00426125">
      <w:pPr>
        <w:pStyle w:val="ListParagraph"/>
        <w:rPr>
          <w:sz w:val="28"/>
          <w:szCs w:val="28"/>
        </w:rPr>
      </w:pPr>
    </w:p>
    <w:p w14:paraId="75EB7148" w14:textId="77777777" w:rsidR="00D13E8E" w:rsidRPr="003D1C86" w:rsidRDefault="00D13E8E" w:rsidP="00426125">
      <w:pPr>
        <w:pStyle w:val="ListParagraph"/>
        <w:rPr>
          <w:sz w:val="28"/>
          <w:szCs w:val="28"/>
        </w:rPr>
      </w:pPr>
    </w:p>
    <w:p w14:paraId="6465D21D" w14:textId="77777777" w:rsidR="00D13E8E" w:rsidRPr="003D1C86" w:rsidRDefault="00D13E8E" w:rsidP="00426125">
      <w:pPr>
        <w:pStyle w:val="ListParagraph"/>
        <w:rPr>
          <w:sz w:val="28"/>
          <w:szCs w:val="28"/>
        </w:rPr>
      </w:pPr>
    </w:p>
    <w:p w14:paraId="313A7F39" w14:textId="77777777" w:rsidR="00D13E8E" w:rsidRPr="003D1C86" w:rsidRDefault="00D13E8E" w:rsidP="00426125">
      <w:pPr>
        <w:pStyle w:val="ListParagraph"/>
        <w:rPr>
          <w:sz w:val="28"/>
          <w:szCs w:val="28"/>
        </w:rPr>
      </w:pPr>
    </w:p>
    <w:p w14:paraId="2C2F7BA2" w14:textId="77777777" w:rsidR="00D13E8E" w:rsidRPr="003D1C86" w:rsidRDefault="00D13E8E" w:rsidP="00426125">
      <w:pPr>
        <w:pStyle w:val="ListParagraph"/>
        <w:rPr>
          <w:sz w:val="28"/>
          <w:szCs w:val="28"/>
        </w:rPr>
      </w:pPr>
    </w:p>
    <w:p w14:paraId="34A6CC18" w14:textId="77777777" w:rsidR="00D13E8E" w:rsidRPr="003D1C86" w:rsidRDefault="00D13E8E" w:rsidP="00426125">
      <w:pPr>
        <w:pStyle w:val="ListParagraph"/>
        <w:rPr>
          <w:sz w:val="28"/>
          <w:szCs w:val="28"/>
        </w:rPr>
      </w:pPr>
    </w:p>
    <w:p w14:paraId="7DF0912D" w14:textId="77777777" w:rsidR="00D13E8E" w:rsidRPr="003D1C86" w:rsidRDefault="00D13E8E" w:rsidP="00426125">
      <w:pPr>
        <w:pStyle w:val="ListParagraph"/>
        <w:rPr>
          <w:sz w:val="28"/>
          <w:szCs w:val="28"/>
        </w:rPr>
      </w:pPr>
    </w:p>
    <w:tbl>
      <w:tblPr>
        <w:tblpPr w:leftFromText="180" w:rightFromText="180" w:vertAnchor="text" w:horzAnchor="margin" w:tblpXSpec="center" w:tblpY="-71"/>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340"/>
        <w:gridCol w:w="6550"/>
        <w:gridCol w:w="1445"/>
      </w:tblGrid>
      <w:tr w:rsidR="00FA5B32" w:rsidRPr="003D1C86" w14:paraId="616D9341" w14:textId="77777777" w:rsidTr="00B20299">
        <w:trPr>
          <w:trHeight w:val="480"/>
        </w:trPr>
        <w:tc>
          <w:tcPr>
            <w:tcW w:w="4826" w:type="dxa"/>
            <w:shd w:val="pct5" w:color="auto" w:fill="auto"/>
          </w:tcPr>
          <w:p w14:paraId="375BBCB4" w14:textId="77777777" w:rsidR="00FA5B32" w:rsidRPr="003D1C86" w:rsidRDefault="00FA5B32" w:rsidP="00B20299">
            <w:pPr>
              <w:ind w:left="0"/>
              <w:jc w:val="center"/>
              <w:rPr>
                <w:b/>
                <w:sz w:val="28"/>
                <w:szCs w:val="28"/>
              </w:rPr>
            </w:pPr>
            <w:r w:rsidRPr="003D1C86">
              <w:rPr>
                <w:b/>
                <w:sz w:val="28"/>
                <w:szCs w:val="28"/>
              </w:rPr>
              <w:lastRenderedPageBreak/>
              <w:t>Hành động của tác nhân</w:t>
            </w:r>
          </w:p>
        </w:tc>
        <w:tc>
          <w:tcPr>
            <w:tcW w:w="5083" w:type="dxa"/>
            <w:shd w:val="pct5" w:color="auto" w:fill="auto"/>
          </w:tcPr>
          <w:p w14:paraId="55631856" w14:textId="77777777" w:rsidR="00FA5B32" w:rsidRPr="003D1C86" w:rsidRDefault="00FA5B32" w:rsidP="00B20299">
            <w:pPr>
              <w:ind w:left="0"/>
              <w:jc w:val="center"/>
              <w:rPr>
                <w:b/>
                <w:sz w:val="28"/>
                <w:szCs w:val="28"/>
              </w:rPr>
            </w:pPr>
            <w:r w:rsidRPr="003D1C86">
              <w:rPr>
                <w:b/>
                <w:sz w:val="28"/>
                <w:szCs w:val="28"/>
              </w:rPr>
              <w:t>Phản ứng của hệ thống</w:t>
            </w:r>
          </w:p>
        </w:tc>
        <w:tc>
          <w:tcPr>
            <w:tcW w:w="1426" w:type="dxa"/>
            <w:shd w:val="pct5" w:color="auto" w:fill="auto"/>
          </w:tcPr>
          <w:p w14:paraId="55A97801" w14:textId="77777777" w:rsidR="00FA5B32" w:rsidRPr="003D1C86" w:rsidRDefault="00FA5B32" w:rsidP="00B20299">
            <w:pPr>
              <w:ind w:left="0"/>
              <w:jc w:val="center"/>
              <w:rPr>
                <w:b/>
                <w:sz w:val="28"/>
                <w:szCs w:val="28"/>
              </w:rPr>
            </w:pPr>
            <w:r w:rsidRPr="003D1C86">
              <w:rPr>
                <w:b/>
                <w:sz w:val="28"/>
                <w:szCs w:val="28"/>
              </w:rPr>
              <w:t>Dữ liệu liên quan (C/R/U/D)</w:t>
            </w:r>
          </w:p>
        </w:tc>
      </w:tr>
      <w:tr w:rsidR="00FA5B32" w:rsidRPr="003D1C86" w14:paraId="0892CD53" w14:textId="77777777" w:rsidTr="00791C2A">
        <w:trPr>
          <w:trHeight w:val="1775"/>
        </w:trPr>
        <w:tc>
          <w:tcPr>
            <w:tcW w:w="4826" w:type="dxa"/>
          </w:tcPr>
          <w:p w14:paraId="43B71D19" w14:textId="77777777" w:rsidR="00FA5B32" w:rsidRPr="003D1C86" w:rsidRDefault="00FA5B32" w:rsidP="00B20299">
            <w:pPr>
              <w:pStyle w:val="BodyText"/>
              <w:ind w:left="0"/>
              <w:rPr>
                <w:sz w:val="28"/>
                <w:szCs w:val="28"/>
                <w:lang w:eastAsia="ar-SA"/>
              </w:rPr>
            </w:pPr>
            <w:r w:rsidRPr="003D1C86">
              <w:rPr>
                <w:sz w:val="28"/>
                <w:szCs w:val="28"/>
                <w:lang w:eastAsia="ar-SA"/>
              </w:rPr>
              <w:t>1. Màn hình thêm mới hoặc chỉnh sửa mã sản phẩm</w:t>
            </w:r>
          </w:p>
        </w:tc>
        <w:tc>
          <w:tcPr>
            <w:tcW w:w="5083" w:type="dxa"/>
          </w:tcPr>
          <w:p w14:paraId="62E424EB" w14:textId="77777777" w:rsidR="00FA5B32" w:rsidRPr="003D1C86" w:rsidRDefault="00FA5B32" w:rsidP="00B20299">
            <w:pPr>
              <w:pStyle w:val="Sothutu-1so"/>
              <w:numPr>
                <w:ilvl w:val="0"/>
                <w:numId w:val="0"/>
              </w:numPr>
              <w:ind w:left="360" w:hanging="360"/>
              <w:rPr>
                <w:sz w:val="28"/>
                <w:szCs w:val="28"/>
              </w:rPr>
            </w:pPr>
            <w:r w:rsidRPr="003D1C86">
              <w:rPr>
                <w:sz w:val="28"/>
                <w:szCs w:val="28"/>
              </w:rPr>
              <w:t>2. Trên màn hình thêm mới/chỉnh sửa mã sản phẩm bổ sung thêm trường “Mã sản phẩm trên ERP”</w:t>
            </w:r>
          </w:p>
          <w:p w14:paraId="6569273B" w14:textId="336D320B" w:rsidR="00FA5B32" w:rsidRPr="003D1C86" w:rsidRDefault="00FA5B32" w:rsidP="008317F1">
            <w:pPr>
              <w:pStyle w:val="Sothutu-1so"/>
              <w:numPr>
                <w:ilvl w:val="0"/>
                <w:numId w:val="0"/>
              </w:numPr>
              <w:ind w:left="360" w:hanging="360"/>
              <w:rPr>
                <w:sz w:val="28"/>
                <w:szCs w:val="28"/>
              </w:rPr>
            </w:pPr>
            <w:r w:rsidRPr="003D1C86">
              <w:rPr>
                <w:sz w:val="28"/>
                <w:szCs w:val="28"/>
              </w:rPr>
              <w:t>Trường mã sản phẩm là bắt buộc</w:t>
            </w:r>
            <w:r w:rsidR="008317F1" w:rsidRPr="003D1C86">
              <w:rPr>
                <w:sz w:val="28"/>
                <w:szCs w:val="28"/>
              </w:rPr>
              <w:t xml:space="preserve"> nhập </w:t>
            </w:r>
            <w:r w:rsidRPr="003D1C86">
              <w:rPr>
                <w:sz w:val="28"/>
                <w:szCs w:val="28"/>
              </w:rPr>
              <w:t>để có thể đồng bộ được dữ liệu.</w:t>
            </w:r>
          </w:p>
        </w:tc>
        <w:tc>
          <w:tcPr>
            <w:tcW w:w="1426" w:type="dxa"/>
          </w:tcPr>
          <w:p w14:paraId="0E12F6CD" w14:textId="77777777" w:rsidR="00FA5B32" w:rsidRPr="003D1C86" w:rsidRDefault="00FA5B32" w:rsidP="00B20299">
            <w:pPr>
              <w:ind w:left="0"/>
              <w:jc w:val="both"/>
              <w:rPr>
                <w:sz w:val="28"/>
                <w:szCs w:val="28"/>
              </w:rPr>
            </w:pPr>
          </w:p>
        </w:tc>
      </w:tr>
      <w:tr w:rsidR="00FA5B32" w:rsidRPr="003D1C86" w14:paraId="6C7F57DB" w14:textId="77777777" w:rsidTr="00B20299">
        <w:trPr>
          <w:trHeight w:val="3700"/>
        </w:trPr>
        <w:tc>
          <w:tcPr>
            <w:tcW w:w="4826" w:type="dxa"/>
          </w:tcPr>
          <w:p w14:paraId="02DB9B22" w14:textId="060B7376" w:rsidR="00FA5B32" w:rsidRPr="003D1C86" w:rsidRDefault="002300F6" w:rsidP="00B20299">
            <w:pPr>
              <w:pStyle w:val="BodyText"/>
              <w:ind w:left="0"/>
              <w:rPr>
                <w:sz w:val="28"/>
                <w:szCs w:val="28"/>
                <w:lang w:eastAsia="ar-SA"/>
              </w:rPr>
            </w:pPr>
            <w:r w:rsidRPr="003D1C86">
              <w:rPr>
                <w:sz w:val="28"/>
                <w:szCs w:val="28"/>
                <w:lang w:eastAsia="ar-SA"/>
              </w:rPr>
              <w:t>3</w:t>
            </w:r>
            <w:r w:rsidR="00FA5B32" w:rsidRPr="003D1C86">
              <w:rPr>
                <w:sz w:val="28"/>
                <w:szCs w:val="28"/>
                <w:lang w:eastAsia="ar-SA"/>
              </w:rPr>
              <w:t>. Đồng bộ sản phẩm</w:t>
            </w:r>
          </w:p>
        </w:tc>
        <w:tc>
          <w:tcPr>
            <w:tcW w:w="5083" w:type="dxa"/>
          </w:tcPr>
          <w:p w14:paraId="3DDB20BF" w14:textId="784EBE3B" w:rsidR="00FA5B32" w:rsidRPr="003D1C86" w:rsidRDefault="002300F6" w:rsidP="00B20299">
            <w:pPr>
              <w:pStyle w:val="Sothutu-1so"/>
              <w:numPr>
                <w:ilvl w:val="0"/>
                <w:numId w:val="0"/>
              </w:numPr>
              <w:ind w:left="360" w:hanging="360"/>
              <w:rPr>
                <w:sz w:val="28"/>
                <w:szCs w:val="28"/>
              </w:rPr>
            </w:pPr>
            <w:r w:rsidRPr="003D1C86">
              <w:rPr>
                <w:sz w:val="28"/>
                <w:szCs w:val="28"/>
              </w:rPr>
              <w:t>4</w:t>
            </w:r>
            <w:r w:rsidR="00FA5B32" w:rsidRPr="003D1C86">
              <w:rPr>
                <w:sz w:val="28"/>
                <w:szCs w:val="28"/>
              </w:rPr>
              <w:t xml:space="preserve">. Khi có dấu hiệu yêu cầu đồng bộ thông tin sản phẩm từ ERP, tiến trình tự động đồng bộ về hệ thống DMS có </w:t>
            </w:r>
            <w:r w:rsidR="008317F1" w:rsidRPr="003D1C86">
              <w:rPr>
                <w:sz w:val="28"/>
                <w:szCs w:val="28"/>
              </w:rPr>
              <w:t>3</w:t>
            </w:r>
            <w:r w:rsidR="00FA5B32" w:rsidRPr="003D1C86">
              <w:rPr>
                <w:sz w:val="28"/>
                <w:szCs w:val="28"/>
              </w:rPr>
              <w:t xml:space="preserve"> trường hợp như sau:</w:t>
            </w:r>
          </w:p>
          <w:p w14:paraId="1A841E7A" w14:textId="7447F907" w:rsidR="00FA5B32" w:rsidRPr="003D1C86" w:rsidRDefault="00FA5B32" w:rsidP="008633E7">
            <w:pPr>
              <w:pStyle w:val="Sothutu-1so"/>
              <w:numPr>
                <w:ilvl w:val="0"/>
                <w:numId w:val="9"/>
              </w:numPr>
              <w:rPr>
                <w:sz w:val="28"/>
                <w:szCs w:val="28"/>
              </w:rPr>
            </w:pPr>
            <w:r w:rsidRPr="003D1C86">
              <w:rPr>
                <w:sz w:val="28"/>
                <w:szCs w:val="28"/>
              </w:rPr>
              <w:t xml:space="preserve">TH1:  </w:t>
            </w:r>
            <w:r w:rsidR="008317F1" w:rsidRPr="003D1C86">
              <w:rPr>
                <w:sz w:val="28"/>
                <w:szCs w:val="28"/>
              </w:rPr>
              <w:t>Trường “</w:t>
            </w:r>
            <w:r w:rsidRPr="003D1C86">
              <w:rPr>
                <w:sz w:val="28"/>
                <w:szCs w:val="28"/>
              </w:rPr>
              <w:t>Mã sản phẩm</w:t>
            </w:r>
            <w:r w:rsidR="008317F1" w:rsidRPr="003D1C86">
              <w:rPr>
                <w:sz w:val="28"/>
                <w:szCs w:val="28"/>
              </w:rPr>
              <w:t>”</w:t>
            </w:r>
            <w:r w:rsidRPr="003D1C86">
              <w:rPr>
                <w:sz w:val="28"/>
                <w:szCs w:val="28"/>
              </w:rPr>
              <w:t xml:space="preserve"> trên hệ thống ERP trùng với “Mã sản phẩm trên ERP” của hệ thống DMS thì thực hiện cập nhập thông tin địa chỉ giao hàng gồm các thông tin sau:</w:t>
            </w:r>
          </w:p>
          <w:tbl>
            <w:tblPr>
              <w:tblW w:w="6324" w:type="dxa"/>
              <w:tblLook w:val="04A0" w:firstRow="1" w:lastRow="0" w:firstColumn="1" w:lastColumn="0" w:noHBand="0" w:noVBand="1"/>
            </w:tblPr>
            <w:tblGrid>
              <w:gridCol w:w="1873"/>
              <w:gridCol w:w="1873"/>
              <w:gridCol w:w="2578"/>
            </w:tblGrid>
            <w:tr w:rsidR="00ED4008" w:rsidRPr="003D1C86" w14:paraId="41FF9B01" w14:textId="77777777" w:rsidTr="00ED4008">
              <w:trPr>
                <w:trHeight w:val="280"/>
              </w:trPr>
              <w:tc>
                <w:tcPr>
                  <w:tcW w:w="187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95EDD21"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873" w:type="dxa"/>
                  <w:tcBorders>
                    <w:top w:val="single" w:sz="4" w:space="0" w:color="auto"/>
                    <w:left w:val="nil"/>
                    <w:bottom w:val="single" w:sz="4" w:space="0" w:color="auto"/>
                    <w:right w:val="single" w:sz="4" w:space="0" w:color="auto"/>
                  </w:tcBorders>
                  <w:shd w:val="clear" w:color="000000" w:fill="FFFF00"/>
                  <w:noWrap/>
                  <w:vAlign w:val="bottom"/>
                  <w:hideMark/>
                </w:tcPr>
                <w:p w14:paraId="07561EA6"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578" w:type="dxa"/>
                  <w:tcBorders>
                    <w:top w:val="single" w:sz="4" w:space="0" w:color="auto"/>
                    <w:left w:val="nil"/>
                    <w:bottom w:val="single" w:sz="4" w:space="0" w:color="auto"/>
                    <w:right w:val="single" w:sz="4" w:space="0" w:color="auto"/>
                  </w:tcBorders>
                  <w:shd w:val="clear" w:color="000000" w:fill="FFFF00"/>
                  <w:noWrap/>
                  <w:vAlign w:val="bottom"/>
                  <w:hideMark/>
                </w:tcPr>
                <w:p w14:paraId="0DE269C0"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ED4008" w:rsidRPr="003D1C86" w14:paraId="11E9A53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5EA4E4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w:t>
                  </w:r>
                </w:p>
              </w:tc>
              <w:tc>
                <w:tcPr>
                  <w:tcW w:w="1873" w:type="dxa"/>
                  <w:tcBorders>
                    <w:top w:val="nil"/>
                    <w:left w:val="nil"/>
                    <w:bottom w:val="single" w:sz="4" w:space="0" w:color="auto"/>
                    <w:right w:val="single" w:sz="4" w:space="0" w:color="auto"/>
                  </w:tcBorders>
                  <w:shd w:val="clear" w:color="auto" w:fill="auto"/>
                  <w:noWrap/>
                  <w:vAlign w:val="bottom"/>
                  <w:hideMark/>
                </w:tcPr>
                <w:p w14:paraId="08CAD11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67C52A03" w14:textId="781D5126"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Không thay đổi</w:t>
                  </w:r>
                </w:p>
              </w:tc>
            </w:tr>
            <w:tr w:rsidR="00ED4008" w:rsidRPr="003D1C86" w14:paraId="0DDD9D9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B72CBB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 trên ERP</w:t>
                  </w:r>
                </w:p>
              </w:tc>
              <w:tc>
                <w:tcPr>
                  <w:tcW w:w="1873" w:type="dxa"/>
                  <w:tcBorders>
                    <w:top w:val="nil"/>
                    <w:left w:val="nil"/>
                    <w:bottom w:val="single" w:sz="4" w:space="0" w:color="auto"/>
                    <w:right w:val="single" w:sz="4" w:space="0" w:color="auto"/>
                  </w:tcBorders>
                  <w:shd w:val="clear" w:color="auto" w:fill="auto"/>
                  <w:noWrap/>
                  <w:vAlign w:val="bottom"/>
                  <w:hideMark/>
                </w:tcPr>
                <w:p w14:paraId="0DFE554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vật tư</w:t>
                  </w:r>
                </w:p>
              </w:tc>
              <w:tc>
                <w:tcPr>
                  <w:tcW w:w="2578" w:type="dxa"/>
                  <w:tcBorders>
                    <w:top w:val="nil"/>
                    <w:left w:val="nil"/>
                    <w:bottom w:val="single" w:sz="4" w:space="0" w:color="auto"/>
                    <w:right w:val="single" w:sz="4" w:space="0" w:color="auto"/>
                  </w:tcBorders>
                  <w:shd w:val="clear" w:color="auto" w:fill="auto"/>
                  <w:noWrap/>
                  <w:vAlign w:val="bottom"/>
                  <w:hideMark/>
                </w:tcPr>
                <w:p w14:paraId="711A0278" w14:textId="10878D58"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Không thay đổi</w:t>
                  </w:r>
                </w:p>
              </w:tc>
            </w:tr>
            <w:tr w:rsidR="00ED4008" w:rsidRPr="003D1C86" w14:paraId="090B121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9F3AE8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sản phẩm</w:t>
                  </w:r>
                </w:p>
              </w:tc>
              <w:tc>
                <w:tcPr>
                  <w:tcW w:w="1873" w:type="dxa"/>
                  <w:tcBorders>
                    <w:top w:val="nil"/>
                    <w:left w:val="nil"/>
                    <w:bottom w:val="single" w:sz="4" w:space="0" w:color="auto"/>
                    <w:right w:val="single" w:sz="4" w:space="0" w:color="auto"/>
                  </w:tcBorders>
                  <w:shd w:val="clear" w:color="auto" w:fill="auto"/>
                  <w:noWrap/>
                  <w:vAlign w:val="bottom"/>
                  <w:hideMark/>
                </w:tcPr>
                <w:p w14:paraId="647C4B5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vật tư</w:t>
                  </w:r>
                </w:p>
              </w:tc>
              <w:tc>
                <w:tcPr>
                  <w:tcW w:w="2578" w:type="dxa"/>
                  <w:tcBorders>
                    <w:top w:val="nil"/>
                    <w:left w:val="nil"/>
                    <w:bottom w:val="single" w:sz="4" w:space="0" w:color="auto"/>
                    <w:right w:val="single" w:sz="4" w:space="0" w:color="auto"/>
                  </w:tcBorders>
                  <w:shd w:val="clear" w:color="auto" w:fill="auto"/>
                  <w:noWrap/>
                  <w:vAlign w:val="bottom"/>
                  <w:hideMark/>
                </w:tcPr>
                <w:p w14:paraId="0F63F718" w14:textId="0C538C5D"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6294490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8C0A81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873" w:type="dxa"/>
                  <w:tcBorders>
                    <w:top w:val="nil"/>
                    <w:left w:val="nil"/>
                    <w:bottom w:val="single" w:sz="4" w:space="0" w:color="auto"/>
                    <w:right w:val="single" w:sz="4" w:space="0" w:color="auto"/>
                  </w:tcBorders>
                  <w:shd w:val="clear" w:color="auto" w:fill="auto"/>
                  <w:noWrap/>
                  <w:vAlign w:val="bottom"/>
                  <w:hideMark/>
                </w:tcPr>
                <w:p w14:paraId="61FD174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572DCFA" w14:textId="4CBD5B7E"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Tên viết tắt trên DMS đang bắt buộc để hiển thị trên Tablet nếu ERP đang ko trả ra thì cập nhật = tên sản phẩm</w:t>
                  </w:r>
                </w:p>
              </w:tc>
            </w:tr>
            <w:tr w:rsidR="00ED4008" w:rsidRPr="003D1C86" w14:paraId="4712634C"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DC23BB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873" w:type="dxa"/>
                  <w:tcBorders>
                    <w:top w:val="nil"/>
                    <w:left w:val="nil"/>
                    <w:bottom w:val="single" w:sz="4" w:space="0" w:color="auto"/>
                    <w:right w:val="single" w:sz="4" w:space="0" w:color="auto"/>
                  </w:tcBorders>
                  <w:shd w:val="clear" w:color="auto" w:fill="auto"/>
                  <w:noWrap/>
                  <w:vAlign w:val="bottom"/>
                  <w:hideMark/>
                </w:tcPr>
                <w:p w14:paraId="4F7A328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2578" w:type="dxa"/>
                  <w:tcBorders>
                    <w:top w:val="nil"/>
                    <w:left w:val="nil"/>
                    <w:bottom w:val="single" w:sz="4" w:space="0" w:color="auto"/>
                    <w:right w:val="single" w:sz="4" w:space="0" w:color="auto"/>
                  </w:tcBorders>
                  <w:shd w:val="clear" w:color="auto" w:fill="auto"/>
                  <w:vAlign w:val="bottom"/>
                  <w:hideMark/>
                </w:tcPr>
                <w:p w14:paraId="1DF12482" w14:textId="3A3B245F"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2E1252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7782CC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lẻ</w:t>
                  </w:r>
                </w:p>
              </w:tc>
              <w:tc>
                <w:tcPr>
                  <w:tcW w:w="1873" w:type="dxa"/>
                  <w:tcBorders>
                    <w:top w:val="nil"/>
                    <w:left w:val="nil"/>
                    <w:bottom w:val="single" w:sz="4" w:space="0" w:color="auto"/>
                    <w:right w:val="single" w:sz="4" w:space="0" w:color="auto"/>
                  </w:tcBorders>
                  <w:shd w:val="clear" w:color="auto" w:fill="auto"/>
                  <w:noWrap/>
                  <w:vAlign w:val="bottom"/>
                  <w:hideMark/>
                </w:tcPr>
                <w:p w14:paraId="485BBEA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w:t>
                  </w:r>
                </w:p>
              </w:tc>
              <w:tc>
                <w:tcPr>
                  <w:tcW w:w="2578" w:type="dxa"/>
                  <w:tcBorders>
                    <w:top w:val="nil"/>
                    <w:left w:val="nil"/>
                    <w:bottom w:val="single" w:sz="4" w:space="0" w:color="auto"/>
                    <w:right w:val="single" w:sz="4" w:space="0" w:color="auto"/>
                  </w:tcBorders>
                  <w:shd w:val="clear" w:color="auto" w:fill="auto"/>
                  <w:noWrap/>
                  <w:vAlign w:val="bottom"/>
                  <w:hideMark/>
                </w:tcPr>
                <w:p w14:paraId="02AD7153" w14:textId="6EF380B6"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29AE0E1E"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25B95F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thùng</w:t>
                  </w:r>
                </w:p>
              </w:tc>
              <w:tc>
                <w:tcPr>
                  <w:tcW w:w="1873" w:type="dxa"/>
                  <w:tcBorders>
                    <w:top w:val="nil"/>
                    <w:left w:val="nil"/>
                    <w:bottom w:val="single" w:sz="4" w:space="0" w:color="auto"/>
                    <w:right w:val="single" w:sz="4" w:space="0" w:color="auto"/>
                  </w:tcBorders>
                  <w:shd w:val="clear" w:color="auto" w:fill="auto"/>
                  <w:noWrap/>
                  <w:vAlign w:val="bottom"/>
                  <w:hideMark/>
                </w:tcPr>
                <w:p w14:paraId="2E94660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0E1A8006" w14:textId="55834CE6"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00084A0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60679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lượng đóng gói</w:t>
                  </w:r>
                </w:p>
              </w:tc>
              <w:tc>
                <w:tcPr>
                  <w:tcW w:w="1873" w:type="dxa"/>
                  <w:tcBorders>
                    <w:top w:val="nil"/>
                    <w:left w:val="nil"/>
                    <w:bottom w:val="single" w:sz="4" w:space="0" w:color="auto"/>
                    <w:right w:val="single" w:sz="4" w:space="0" w:color="auto"/>
                  </w:tcBorders>
                  <w:shd w:val="clear" w:color="auto" w:fill="auto"/>
                  <w:noWrap/>
                  <w:vAlign w:val="bottom"/>
                  <w:hideMark/>
                </w:tcPr>
                <w:p w14:paraId="2E74069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Hệ số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342EBCA8" w14:textId="484E6FD2"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27BF92AE"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90CD5F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5C7871D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2578" w:type="dxa"/>
                  <w:tcBorders>
                    <w:top w:val="nil"/>
                    <w:left w:val="nil"/>
                    <w:bottom w:val="single" w:sz="4" w:space="0" w:color="auto"/>
                    <w:right w:val="single" w:sz="4" w:space="0" w:color="auto"/>
                  </w:tcBorders>
                  <w:shd w:val="clear" w:color="auto" w:fill="auto"/>
                  <w:noWrap/>
                  <w:vAlign w:val="bottom"/>
                  <w:hideMark/>
                </w:tcPr>
                <w:p w14:paraId="13B527AB" w14:textId="0D0AD2B9"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079E8F6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B6AE29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lastRenderedPageBreak/>
                    <w:t>Tên 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4E83C2B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FD13302" w14:textId="6391F049"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4224F5F"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8EEF97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32E52EC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D40A5B8" w14:textId="52294191"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p>
              </w:tc>
            </w:tr>
            <w:tr w:rsidR="00ED4008" w:rsidRPr="003D1C86" w14:paraId="2773841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34BCCF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4E024D2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4956F14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C3AE41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9F48E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Nhãn hiệu</w:t>
                  </w:r>
                </w:p>
              </w:tc>
              <w:tc>
                <w:tcPr>
                  <w:tcW w:w="1873" w:type="dxa"/>
                  <w:tcBorders>
                    <w:top w:val="nil"/>
                    <w:left w:val="nil"/>
                    <w:bottom w:val="single" w:sz="4" w:space="0" w:color="auto"/>
                    <w:right w:val="single" w:sz="4" w:space="0" w:color="auto"/>
                  </w:tcBorders>
                  <w:shd w:val="clear" w:color="auto" w:fill="auto"/>
                  <w:noWrap/>
                  <w:vAlign w:val="bottom"/>
                  <w:hideMark/>
                </w:tcPr>
                <w:p w14:paraId="1ABC00D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3978D97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130A4A1"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A4D6C5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Nhãn hàng</w:t>
                  </w:r>
                </w:p>
              </w:tc>
              <w:tc>
                <w:tcPr>
                  <w:tcW w:w="1873" w:type="dxa"/>
                  <w:tcBorders>
                    <w:top w:val="nil"/>
                    <w:left w:val="nil"/>
                    <w:bottom w:val="single" w:sz="4" w:space="0" w:color="auto"/>
                    <w:right w:val="single" w:sz="4" w:space="0" w:color="auto"/>
                  </w:tcBorders>
                  <w:shd w:val="clear" w:color="auto" w:fill="auto"/>
                  <w:noWrap/>
                  <w:vAlign w:val="bottom"/>
                  <w:hideMark/>
                </w:tcPr>
                <w:p w14:paraId="77416C8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3ECDEEB"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28BFF846"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228845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776AAF62"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52D74D5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3A0AEF86"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7A4693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2964A63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154959E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84DE24C"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093C42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bao bì</w:t>
                  </w:r>
                </w:p>
              </w:tc>
              <w:tc>
                <w:tcPr>
                  <w:tcW w:w="1873" w:type="dxa"/>
                  <w:tcBorders>
                    <w:top w:val="nil"/>
                    <w:left w:val="nil"/>
                    <w:bottom w:val="single" w:sz="4" w:space="0" w:color="auto"/>
                    <w:right w:val="single" w:sz="4" w:space="0" w:color="auto"/>
                  </w:tcBorders>
                  <w:shd w:val="clear" w:color="auto" w:fill="auto"/>
                  <w:noWrap/>
                  <w:vAlign w:val="bottom"/>
                  <w:hideMark/>
                </w:tcPr>
                <w:p w14:paraId="4FD8787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3E92297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16BBC9F"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EEF4132"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bao bì</w:t>
                  </w:r>
                </w:p>
              </w:tc>
              <w:tc>
                <w:tcPr>
                  <w:tcW w:w="1873" w:type="dxa"/>
                  <w:tcBorders>
                    <w:top w:val="nil"/>
                    <w:left w:val="nil"/>
                    <w:bottom w:val="single" w:sz="4" w:space="0" w:color="auto"/>
                    <w:right w:val="single" w:sz="4" w:space="0" w:color="auto"/>
                  </w:tcBorders>
                  <w:shd w:val="clear" w:color="auto" w:fill="auto"/>
                  <w:noWrap/>
                  <w:vAlign w:val="bottom"/>
                  <w:hideMark/>
                </w:tcPr>
                <w:p w14:paraId="2BA4EED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716C43A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223148A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D301C1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(lít)</w:t>
                  </w:r>
                </w:p>
              </w:tc>
              <w:tc>
                <w:tcPr>
                  <w:tcW w:w="1873" w:type="dxa"/>
                  <w:tcBorders>
                    <w:top w:val="nil"/>
                    <w:left w:val="nil"/>
                    <w:bottom w:val="single" w:sz="4" w:space="0" w:color="auto"/>
                    <w:right w:val="single" w:sz="4" w:space="0" w:color="auto"/>
                  </w:tcBorders>
                  <w:shd w:val="clear" w:color="auto" w:fill="auto"/>
                  <w:noWrap/>
                  <w:vAlign w:val="bottom"/>
                  <w:hideMark/>
                </w:tcPr>
                <w:p w14:paraId="39B19F2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(mm3/kiện)</w:t>
                  </w:r>
                </w:p>
              </w:tc>
              <w:tc>
                <w:tcPr>
                  <w:tcW w:w="2578" w:type="dxa"/>
                  <w:tcBorders>
                    <w:top w:val="nil"/>
                    <w:left w:val="nil"/>
                    <w:bottom w:val="single" w:sz="4" w:space="0" w:color="auto"/>
                    <w:right w:val="single" w:sz="4" w:space="0" w:color="auto"/>
                  </w:tcBorders>
                  <w:shd w:val="clear" w:color="auto" w:fill="auto"/>
                  <w:vAlign w:val="bottom"/>
                  <w:hideMark/>
                </w:tcPr>
                <w:p w14:paraId="6E327EA4" w14:textId="7928D481"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5B760BE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7BBDD1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Khối lượng tịnh (kg)</w:t>
                  </w:r>
                </w:p>
              </w:tc>
              <w:tc>
                <w:tcPr>
                  <w:tcW w:w="1873" w:type="dxa"/>
                  <w:tcBorders>
                    <w:top w:val="nil"/>
                    <w:left w:val="nil"/>
                    <w:bottom w:val="single" w:sz="4" w:space="0" w:color="auto"/>
                    <w:right w:val="single" w:sz="4" w:space="0" w:color="auto"/>
                  </w:tcBorders>
                  <w:shd w:val="clear" w:color="auto" w:fill="auto"/>
                  <w:noWrap/>
                  <w:vAlign w:val="bottom"/>
                  <w:hideMark/>
                </w:tcPr>
                <w:p w14:paraId="5D1DB9A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Net (Kg/Kiện)</w:t>
                  </w:r>
                </w:p>
              </w:tc>
              <w:tc>
                <w:tcPr>
                  <w:tcW w:w="2578" w:type="dxa"/>
                  <w:tcBorders>
                    <w:top w:val="nil"/>
                    <w:left w:val="nil"/>
                    <w:bottom w:val="single" w:sz="4" w:space="0" w:color="auto"/>
                    <w:right w:val="single" w:sz="4" w:space="0" w:color="auto"/>
                  </w:tcBorders>
                  <w:shd w:val="clear" w:color="auto" w:fill="auto"/>
                  <w:vAlign w:val="bottom"/>
                  <w:hideMark/>
                </w:tcPr>
                <w:p w14:paraId="586951DA" w14:textId="32948338"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Cập nhật</w:t>
                  </w:r>
                </w:p>
              </w:tc>
            </w:tr>
            <w:tr w:rsidR="00ED4008" w:rsidRPr="003D1C86" w14:paraId="4C62C55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AB2C85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Tổng khối lượng (kg)</w:t>
                  </w:r>
                </w:p>
              </w:tc>
              <w:tc>
                <w:tcPr>
                  <w:tcW w:w="1873" w:type="dxa"/>
                  <w:tcBorders>
                    <w:top w:val="nil"/>
                    <w:left w:val="nil"/>
                    <w:bottom w:val="single" w:sz="4" w:space="0" w:color="auto"/>
                    <w:right w:val="single" w:sz="4" w:space="0" w:color="auto"/>
                  </w:tcBorders>
                  <w:shd w:val="clear" w:color="auto" w:fill="auto"/>
                  <w:noWrap/>
                  <w:vAlign w:val="bottom"/>
                  <w:hideMark/>
                </w:tcPr>
                <w:p w14:paraId="17BBEF3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FD513B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8C2445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439CE1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vạch (Barcode)</w:t>
                  </w:r>
                </w:p>
              </w:tc>
              <w:tc>
                <w:tcPr>
                  <w:tcW w:w="1873" w:type="dxa"/>
                  <w:tcBorders>
                    <w:top w:val="nil"/>
                    <w:left w:val="nil"/>
                    <w:bottom w:val="single" w:sz="4" w:space="0" w:color="auto"/>
                    <w:right w:val="single" w:sz="4" w:space="0" w:color="auto"/>
                  </w:tcBorders>
                  <w:shd w:val="clear" w:color="auto" w:fill="auto"/>
                  <w:noWrap/>
                  <w:vAlign w:val="bottom"/>
                  <w:hideMark/>
                </w:tcPr>
                <w:p w14:paraId="38A2F06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5DEDD99D"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15D1C8C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FC46B1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Quy đổi thùng chuẩn</w:t>
                  </w:r>
                </w:p>
              </w:tc>
              <w:tc>
                <w:tcPr>
                  <w:tcW w:w="1873" w:type="dxa"/>
                  <w:tcBorders>
                    <w:top w:val="nil"/>
                    <w:left w:val="nil"/>
                    <w:bottom w:val="single" w:sz="4" w:space="0" w:color="auto"/>
                    <w:right w:val="single" w:sz="4" w:space="0" w:color="auto"/>
                  </w:tcBorders>
                  <w:shd w:val="clear" w:color="auto" w:fill="auto"/>
                  <w:noWrap/>
                  <w:vAlign w:val="bottom"/>
                  <w:hideMark/>
                </w:tcPr>
                <w:p w14:paraId="4D4D0EA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037C01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68CE549"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C10C65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w:t>
                  </w:r>
                </w:p>
              </w:tc>
              <w:tc>
                <w:tcPr>
                  <w:tcW w:w="1873" w:type="dxa"/>
                  <w:tcBorders>
                    <w:top w:val="nil"/>
                    <w:left w:val="nil"/>
                    <w:bottom w:val="single" w:sz="4" w:space="0" w:color="auto"/>
                    <w:right w:val="single" w:sz="4" w:space="0" w:color="auto"/>
                  </w:tcBorders>
                  <w:shd w:val="clear" w:color="auto" w:fill="auto"/>
                  <w:noWrap/>
                  <w:vAlign w:val="bottom"/>
                  <w:hideMark/>
                </w:tcPr>
                <w:p w14:paraId="1A9528E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75016F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D8F011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644CAC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 (ĐVT)</w:t>
                  </w:r>
                </w:p>
              </w:tc>
              <w:tc>
                <w:tcPr>
                  <w:tcW w:w="1873" w:type="dxa"/>
                  <w:tcBorders>
                    <w:top w:val="nil"/>
                    <w:left w:val="nil"/>
                    <w:bottom w:val="single" w:sz="4" w:space="0" w:color="auto"/>
                    <w:right w:val="single" w:sz="4" w:space="0" w:color="auto"/>
                  </w:tcBorders>
                  <w:shd w:val="clear" w:color="auto" w:fill="auto"/>
                  <w:noWrap/>
                  <w:vAlign w:val="bottom"/>
                  <w:hideMark/>
                </w:tcPr>
                <w:p w14:paraId="78251DE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42F8CAF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3C44E054" w14:textId="77777777" w:rsidR="00ED4008" w:rsidRPr="003D1C86" w:rsidRDefault="00ED4008" w:rsidP="00ED4008">
            <w:pPr>
              <w:pStyle w:val="Sothutu-1so"/>
              <w:numPr>
                <w:ilvl w:val="0"/>
                <w:numId w:val="0"/>
              </w:numPr>
              <w:ind w:left="720"/>
              <w:rPr>
                <w:sz w:val="28"/>
                <w:szCs w:val="28"/>
              </w:rPr>
            </w:pPr>
          </w:p>
          <w:p w14:paraId="64A965FF" w14:textId="65957609" w:rsidR="00FA5B32" w:rsidRPr="003D1C86" w:rsidRDefault="00FA5B32" w:rsidP="008633E7">
            <w:pPr>
              <w:pStyle w:val="Sothutu-1so"/>
              <w:numPr>
                <w:ilvl w:val="0"/>
                <w:numId w:val="9"/>
              </w:numPr>
              <w:rPr>
                <w:sz w:val="28"/>
                <w:szCs w:val="28"/>
              </w:rPr>
            </w:pPr>
            <w:r w:rsidRPr="003D1C86">
              <w:rPr>
                <w:sz w:val="28"/>
                <w:szCs w:val="28"/>
              </w:rPr>
              <w:t xml:space="preserve">TH2: </w:t>
            </w:r>
            <w:r w:rsidR="008317F1" w:rsidRPr="003D1C86">
              <w:rPr>
                <w:sz w:val="28"/>
                <w:szCs w:val="28"/>
              </w:rPr>
              <w:t xml:space="preserve"> Trường “Mã sản phẩm” trên hệ thống ERP</w:t>
            </w:r>
            <w:r w:rsidR="00791C2A" w:rsidRPr="003D1C86">
              <w:rPr>
                <w:sz w:val="28"/>
                <w:szCs w:val="28"/>
              </w:rPr>
              <w:t xml:space="preserve"> không</w:t>
            </w:r>
            <w:r w:rsidR="008317F1" w:rsidRPr="003D1C86">
              <w:rPr>
                <w:sz w:val="28"/>
                <w:szCs w:val="28"/>
              </w:rPr>
              <w:t xml:space="preserve"> trùng với </w:t>
            </w:r>
            <w:r w:rsidR="00791C2A" w:rsidRPr="003D1C86">
              <w:rPr>
                <w:sz w:val="28"/>
                <w:szCs w:val="28"/>
              </w:rPr>
              <w:t xml:space="preserve">trường </w:t>
            </w:r>
            <w:r w:rsidR="008317F1" w:rsidRPr="003D1C86">
              <w:rPr>
                <w:sz w:val="28"/>
                <w:szCs w:val="28"/>
              </w:rPr>
              <w:t xml:space="preserve">“Mã sản phẩm trên ERP” của hệ thống DMS thì </w:t>
            </w:r>
            <w:r w:rsidRPr="003D1C86">
              <w:rPr>
                <w:sz w:val="28"/>
                <w:szCs w:val="28"/>
              </w:rPr>
              <w:t xml:space="preserve">thực hiện tạo mới  thông tin </w:t>
            </w:r>
            <w:r w:rsidR="008317F1" w:rsidRPr="003D1C86">
              <w:rPr>
                <w:sz w:val="28"/>
                <w:szCs w:val="28"/>
              </w:rPr>
              <w:t xml:space="preserve">sản phẩm </w:t>
            </w:r>
            <w:r w:rsidRPr="003D1C86">
              <w:rPr>
                <w:sz w:val="28"/>
                <w:szCs w:val="28"/>
              </w:rPr>
              <w:t>trên DMS gồm các thông tin sau:</w:t>
            </w:r>
          </w:p>
          <w:tbl>
            <w:tblPr>
              <w:tblW w:w="6324" w:type="dxa"/>
              <w:tblLook w:val="04A0" w:firstRow="1" w:lastRow="0" w:firstColumn="1" w:lastColumn="0" w:noHBand="0" w:noVBand="1"/>
            </w:tblPr>
            <w:tblGrid>
              <w:gridCol w:w="1873"/>
              <w:gridCol w:w="1873"/>
              <w:gridCol w:w="2578"/>
            </w:tblGrid>
            <w:tr w:rsidR="00ED4008" w:rsidRPr="003D1C86" w14:paraId="12E33A5B" w14:textId="77777777" w:rsidTr="00ED4008">
              <w:trPr>
                <w:trHeight w:val="280"/>
              </w:trPr>
              <w:tc>
                <w:tcPr>
                  <w:tcW w:w="187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F9F3147"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DMS</w:t>
                  </w:r>
                </w:p>
              </w:tc>
              <w:tc>
                <w:tcPr>
                  <w:tcW w:w="1873" w:type="dxa"/>
                  <w:tcBorders>
                    <w:top w:val="single" w:sz="4" w:space="0" w:color="auto"/>
                    <w:left w:val="nil"/>
                    <w:bottom w:val="single" w:sz="4" w:space="0" w:color="auto"/>
                    <w:right w:val="single" w:sz="4" w:space="0" w:color="auto"/>
                  </w:tcBorders>
                  <w:shd w:val="clear" w:color="000000" w:fill="FFFF00"/>
                  <w:noWrap/>
                  <w:vAlign w:val="bottom"/>
                  <w:hideMark/>
                </w:tcPr>
                <w:p w14:paraId="09322C4A"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ERP</w:t>
                  </w:r>
                </w:p>
              </w:tc>
              <w:tc>
                <w:tcPr>
                  <w:tcW w:w="2578" w:type="dxa"/>
                  <w:tcBorders>
                    <w:top w:val="single" w:sz="4" w:space="0" w:color="auto"/>
                    <w:left w:val="nil"/>
                    <w:bottom w:val="single" w:sz="4" w:space="0" w:color="auto"/>
                    <w:right w:val="single" w:sz="4" w:space="0" w:color="auto"/>
                  </w:tcBorders>
                  <w:shd w:val="clear" w:color="000000" w:fill="FFFF00"/>
                  <w:noWrap/>
                  <w:vAlign w:val="bottom"/>
                  <w:hideMark/>
                </w:tcPr>
                <w:p w14:paraId="64D9CEE6" w14:textId="77777777" w:rsidR="00ED4008" w:rsidRPr="003D1C86" w:rsidRDefault="00ED4008" w:rsidP="00607632">
                  <w:pPr>
                    <w:framePr w:hSpace="180" w:wrap="around" w:vAnchor="text" w:hAnchor="margin" w:xAlign="center" w:y="-71"/>
                    <w:widowControl/>
                    <w:spacing w:before="0" w:line="240" w:lineRule="auto"/>
                    <w:ind w:left="0"/>
                    <w:rPr>
                      <w:b/>
                      <w:bCs/>
                      <w:snapToGrid/>
                      <w:color w:val="000000"/>
                      <w:sz w:val="28"/>
                      <w:szCs w:val="28"/>
                    </w:rPr>
                  </w:pPr>
                  <w:r w:rsidRPr="003D1C86">
                    <w:rPr>
                      <w:b/>
                      <w:bCs/>
                      <w:snapToGrid/>
                      <w:color w:val="000000"/>
                      <w:sz w:val="28"/>
                      <w:szCs w:val="28"/>
                    </w:rPr>
                    <w:t>GHI CHÚ</w:t>
                  </w:r>
                </w:p>
              </w:tc>
            </w:tr>
            <w:tr w:rsidR="00ED4008" w:rsidRPr="003D1C86" w14:paraId="14B5F38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2425EA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SP</w:t>
                  </w:r>
                </w:p>
              </w:tc>
              <w:tc>
                <w:tcPr>
                  <w:tcW w:w="1873" w:type="dxa"/>
                  <w:tcBorders>
                    <w:top w:val="nil"/>
                    <w:left w:val="nil"/>
                    <w:bottom w:val="single" w:sz="4" w:space="0" w:color="auto"/>
                    <w:right w:val="single" w:sz="4" w:space="0" w:color="auto"/>
                  </w:tcBorders>
                  <w:shd w:val="clear" w:color="auto" w:fill="auto"/>
                  <w:noWrap/>
                  <w:vAlign w:val="bottom"/>
                  <w:hideMark/>
                </w:tcPr>
                <w:p w14:paraId="3735B28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220E2BE0" w14:textId="5424054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xml:space="preserve">DMS tạo theo mã ERP </w:t>
                  </w:r>
                  <w:r w:rsidRPr="003D1C86">
                    <w:rPr>
                      <w:snapToGrid/>
                      <w:color w:val="000000"/>
                      <w:sz w:val="28"/>
                      <w:szCs w:val="28"/>
                    </w:rPr>
                    <w:sym w:font="Wingdings" w:char="F0E0"/>
                  </w:r>
                  <w:r w:rsidRPr="003D1C86">
                    <w:rPr>
                      <w:snapToGrid/>
                      <w:color w:val="000000"/>
                      <w:sz w:val="28"/>
                      <w:szCs w:val="28"/>
                    </w:rPr>
                    <w:t xml:space="preserve"> DMS đang tự sinh tránh trùng mã đã có</w:t>
                  </w:r>
                </w:p>
              </w:tc>
            </w:tr>
            <w:tr w:rsidR="00ED4008" w:rsidRPr="003D1C86" w14:paraId="790FDDC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34BB8D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lastRenderedPageBreak/>
                    <w:t>Mã SP trên ERP</w:t>
                  </w:r>
                </w:p>
              </w:tc>
              <w:tc>
                <w:tcPr>
                  <w:tcW w:w="1873" w:type="dxa"/>
                  <w:tcBorders>
                    <w:top w:val="nil"/>
                    <w:left w:val="nil"/>
                    <w:bottom w:val="single" w:sz="4" w:space="0" w:color="auto"/>
                    <w:right w:val="single" w:sz="4" w:space="0" w:color="auto"/>
                  </w:tcBorders>
                  <w:shd w:val="clear" w:color="auto" w:fill="auto"/>
                  <w:noWrap/>
                  <w:vAlign w:val="bottom"/>
                  <w:hideMark/>
                </w:tcPr>
                <w:p w14:paraId="2AFED83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vật tư</w:t>
                  </w:r>
                </w:p>
              </w:tc>
              <w:tc>
                <w:tcPr>
                  <w:tcW w:w="2578" w:type="dxa"/>
                  <w:tcBorders>
                    <w:top w:val="nil"/>
                    <w:left w:val="nil"/>
                    <w:bottom w:val="single" w:sz="4" w:space="0" w:color="auto"/>
                    <w:right w:val="single" w:sz="4" w:space="0" w:color="auto"/>
                  </w:tcBorders>
                  <w:shd w:val="clear" w:color="auto" w:fill="auto"/>
                  <w:noWrap/>
                  <w:vAlign w:val="bottom"/>
                  <w:hideMark/>
                </w:tcPr>
                <w:p w14:paraId="0DB8793D"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B99E60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0BC9D4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sản phẩm</w:t>
                  </w:r>
                </w:p>
              </w:tc>
              <w:tc>
                <w:tcPr>
                  <w:tcW w:w="1873" w:type="dxa"/>
                  <w:tcBorders>
                    <w:top w:val="nil"/>
                    <w:left w:val="nil"/>
                    <w:bottom w:val="single" w:sz="4" w:space="0" w:color="auto"/>
                    <w:right w:val="single" w:sz="4" w:space="0" w:color="auto"/>
                  </w:tcBorders>
                  <w:shd w:val="clear" w:color="auto" w:fill="auto"/>
                  <w:noWrap/>
                  <w:vAlign w:val="bottom"/>
                  <w:hideMark/>
                </w:tcPr>
                <w:p w14:paraId="0EEA48E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vật tư</w:t>
                  </w:r>
                </w:p>
              </w:tc>
              <w:tc>
                <w:tcPr>
                  <w:tcW w:w="2578" w:type="dxa"/>
                  <w:tcBorders>
                    <w:top w:val="nil"/>
                    <w:left w:val="nil"/>
                    <w:bottom w:val="single" w:sz="4" w:space="0" w:color="auto"/>
                    <w:right w:val="single" w:sz="4" w:space="0" w:color="auto"/>
                  </w:tcBorders>
                  <w:shd w:val="clear" w:color="auto" w:fill="auto"/>
                  <w:noWrap/>
                  <w:vAlign w:val="bottom"/>
                  <w:hideMark/>
                </w:tcPr>
                <w:p w14:paraId="4CFB312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5E391B3"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A1AAF9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viết tắt</w:t>
                  </w:r>
                </w:p>
              </w:tc>
              <w:tc>
                <w:tcPr>
                  <w:tcW w:w="1873" w:type="dxa"/>
                  <w:tcBorders>
                    <w:top w:val="nil"/>
                    <w:left w:val="nil"/>
                    <w:bottom w:val="single" w:sz="4" w:space="0" w:color="auto"/>
                    <w:right w:val="single" w:sz="4" w:space="0" w:color="auto"/>
                  </w:tcBorders>
                  <w:shd w:val="clear" w:color="auto" w:fill="auto"/>
                  <w:noWrap/>
                  <w:vAlign w:val="bottom"/>
                  <w:hideMark/>
                </w:tcPr>
                <w:p w14:paraId="2CCE7F1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08EF0D72" w14:textId="271DC82A"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 Tên vật tư</w:t>
                  </w:r>
                </w:p>
              </w:tc>
            </w:tr>
            <w:tr w:rsidR="00ED4008" w:rsidRPr="003D1C86" w14:paraId="4D6598C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6595E3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1873" w:type="dxa"/>
                  <w:tcBorders>
                    <w:top w:val="nil"/>
                    <w:left w:val="nil"/>
                    <w:bottom w:val="single" w:sz="4" w:space="0" w:color="auto"/>
                    <w:right w:val="single" w:sz="4" w:space="0" w:color="auto"/>
                  </w:tcBorders>
                  <w:shd w:val="clear" w:color="auto" w:fill="auto"/>
                  <w:noWrap/>
                  <w:vAlign w:val="bottom"/>
                  <w:hideMark/>
                </w:tcPr>
                <w:p w14:paraId="7D8023D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Trạng thái</w:t>
                  </w:r>
                </w:p>
              </w:tc>
              <w:tc>
                <w:tcPr>
                  <w:tcW w:w="2578" w:type="dxa"/>
                  <w:tcBorders>
                    <w:top w:val="nil"/>
                    <w:left w:val="nil"/>
                    <w:bottom w:val="single" w:sz="4" w:space="0" w:color="auto"/>
                    <w:right w:val="single" w:sz="4" w:space="0" w:color="auto"/>
                  </w:tcBorders>
                  <w:shd w:val="clear" w:color="auto" w:fill="auto"/>
                  <w:vAlign w:val="bottom"/>
                  <w:hideMark/>
                </w:tcPr>
                <w:p w14:paraId="37EAFFD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472E138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DA2AA3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lẻ</w:t>
                  </w:r>
                </w:p>
              </w:tc>
              <w:tc>
                <w:tcPr>
                  <w:tcW w:w="1873" w:type="dxa"/>
                  <w:tcBorders>
                    <w:top w:val="nil"/>
                    <w:left w:val="nil"/>
                    <w:bottom w:val="single" w:sz="4" w:space="0" w:color="auto"/>
                    <w:right w:val="single" w:sz="4" w:space="0" w:color="auto"/>
                  </w:tcBorders>
                  <w:shd w:val="clear" w:color="auto" w:fill="auto"/>
                  <w:noWrap/>
                  <w:vAlign w:val="bottom"/>
                  <w:hideMark/>
                </w:tcPr>
                <w:p w14:paraId="7468C1FD"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w:t>
                  </w:r>
                </w:p>
              </w:tc>
              <w:tc>
                <w:tcPr>
                  <w:tcW w:w="2578" w:type="dxa"/>
                  <w:tcBorders>
                    <w:top w:val="nil"/>
                    <w:left w:val="nil"/>
                    <w:bottom w:val="single" w:sz="4" w:space="0" w:color="auto"/>
                    <w:right w:val="single" w:sz="4" w:space="0" w:color="auto"/>
                  </w:tcBorders>
                  <w:shd w:val="clear" w:color="auto" w:fill="auto"/>
                  <w:noWrap/>
                  <w:vAlign w:val="bottom"/>
                  <w:hideMark/>
                </w:tcPr>
                <w:p w14:paraId="71E7081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CAA8CE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DAFEC4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Đơn vị tính thùng</w:t>
                  </w:r>
                </w:p>
              </w:tc>
              <w:tc>
                <w:tcPr>
                  <w:tcW w:w="1873" w:type="dxa"/>
                  <w:tcBorders>
                    <w:top w:val="nil"/>
                    <w:left w:val="nil"/>
                    <w:bottom w:val="single" w:sz="4" w:space="0" w:color="auto"/>
                    <w:right w:val="single" w:sz="4" w:space="0" w:color="auto"/>
                  </w:tcBorders>
                  <w:shd w:val="clear" w:color="auto" w:fill="auto"/>
                  <w:noWrap/>
                  <w:vAlign w:val="bottom"/>
                  <w:hideMark/>
                </w:tcPr>
                <w:p w14:paraId="7108F9A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ĐVT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005F221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9CE575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15ECC35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Số lượng đóng gói</w:t>
                  </w:r>
                </w:p>
              </w:tc>
              <w:tc>
                <w:tcPr>
                  <w:tcW w:w="1873" w:type="dxa"/>
                  <w:tcBorders>
                    <w:top w:val="nil"/>
                    <w:left w:val="nil"/>
                    <w:bottom w:val="single" w:sz="4" w:space="0" w:color="auto"/>
                    <w:right w:val="single" w:sz="4" w:space="0" w:color="auto"/>
                  </w:tcBorders>
                  <w:shd w:val="clear" w:color="auto" w:fill="auto"/>
                  <w:noWrap/>
                  <w:vAlign w:val="bottom"/>
                  <w:hideMark/>
                </w:tcPr>
                <w:p w14:paraId="370E38F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Hệ số bán hàng</w:t>
                  </w:r>
                </w:p>
              </w:tc>
              <w:tc>
                <w:tcPr>
                  <w:tcW w:w="2578" w:type="dxa"/>
                  <w:tcBorders>
                    <w:top w:val="nil"/>
                    <w:left w:val="nil"/>
                    <w:bottom w:val="single" w:sz="4" w:space="0" w:color="auto"/>
                    <w:right w:val="single" w:sz="4" w:space="0" w:color="auto"/>
                  </w:tcBorders>
                  <w:shd w:val="clear" w:color="auto" w:fill="auto"/>
                  <w:noWrap/>
                  <w:vAlign w:val="bottom"/>
                  <w:hideMark/>
                </w:tcPr>
                <w:p w14:paraId="37AC589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CE8D2A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BF89173"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79F0A62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w:t>
                  </w:r>
                </w:p>
              </w:tc>
              <w:tc>
                <w:tcPr>
                  <w:tcW w:w="2578" w:type="dxa"/>
                  <w:tcBorders>
                    <w:top w:val="nil"/>
                    <w:left w:val="nil"/>
                    <w:bottom w:val="single" w:sz="4" w:space="0" w:color="auto"/>
                    <w:right w:val="single" w:sz="4" w:space="0" w:color="auto"/>
                  </w:tcBorders>
                  <w:shd w:val="clear" w:color="auto" w:fill="auto"/>
                  <w:noWrap/>
                  <w:vAlign w:val="bottom"/>
                  <w:hideMark/>
                </w:tcPr>
                <w:p w14:paraId="2022AA3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D8DB18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3AE52B6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w:t>
                  </w:r>
                </w:p>
              </w:tc>
              <w:tc>
                <w:tcPr>
                  <w:tcW w:w="1873" w:type="dxa"/>
                  <w:tcBorders>
                    <w:top w:val="nil"/>
                    <w:left w:val="nil"/>
                    <w:bottom w:val="single" w:sz="4" w:space="0" w:color="auto"/>
                    <w:right w:val="single" w:sz="4" w:space="0" w:color="auto"/>
                  </w:tcBorders>
                  <w:shd w:val="clear" w:color="auto" w:fill="auto"/>
                  <w:noWrap/>
                  <w:vAlign w:val="bottom"/>
                  <w:hideMark/>
                </w:tcPr>
                <w:p w14:paraId="04BDE76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046338FB"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F9D251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FDF5DC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671E8DA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A2D86E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Mắc định: [Ngành hàng]_1</w:t>
                  </w:r>
                </w:p>
              </w:tc>
            </w:tr>
            <w:tr w:rsidR="00ED4008" w:rsidRPr="003D1C86" w14:paraId="77699DC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AA4765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ngành hàng con</w:t>
                  </w:r>
                </w:p>
              </w:tc>
              <w:tc>
                <w:tcPr>
                  <w:tcW w:w="1873" w:type="dxa"/>
                  <w:tcBorders>
                    <w:top w:val="nil"/>
                    <w:left w:val="nil"/>
                    <w:bottom w:val="single" w:sz="4" w:space="0" w:color="auto"/>
                    <w:right w:val="single" w:sz="4" w:space="0" w:color="auto"/>
                  </w:tcBorders>
                  <w:shd w:val="clear" w:color="auto" w:fill="auto"/>
                  <w:noWrap/>
                  <w:vAlign w:val="bottom"/>
                  <w:hideMark/>
                </w:tcPr>
                <w:p w14:paraId="025BB32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12F5B69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F6D4D8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9D61E7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Nhãn hiệu</w:t>
                  </w:r>
                </w:p>
              </w:tc>
              <w:tc>
                <w:tcPr>
                  <w:tcW w:w="1873" w:type="dxa"/>
                  <w:tcBorders>
                    <w:top w:val="nil"/>
                    <w:left w:val="nil"/>
                    <w:bottom w:val="single" w:sz="4" w:space="0" w:color="auto"/>
                    <w:right w:val="single" w:sz="4" w:space="0" w:color="auto"/>
                  </w:tcBorders>
                  <w:shd w:val="clear" w:color="auto" w:fill="auto"/>
                  <w:noWrap/>
                  <w:vAlign w:val="bottom"/>
                  <w:hideMark/>
                </w:tcPr>
                <w:p w14:paraId="165B0F1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3E5F0C72" w14:textId="233E511E"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95202B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F430A67" w14:textId="2B75AD5B"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Nhãn hàng</w:t>
                  </w:r>
                </w:p>
              </w:tc>
              <w:tc>
                <w:tcPr>
                  <w:tcW w:w="1873" w:type="dxa"/>
                  <w:tcBorders>
                    <w:top w:val="nil"/>
                    <w:left w:val="nil"/>
                    <w:bottom w:val="single" w:sz="4" w:space="0" w:color="auto"/>
                    <w:right w:val="single" w:sz="4" w:space="0" w:color="auto"/>
                  </w:tcBorders>
                  <w:shd w:val="clear" w:color="auto" w:fill="auto"/>
                  <w:noWrap/>
                  <w:vAlign w:val="bottom"/>
                  <w:hideMark/>
                </w:tcPr>
                <w:p w14:paraId="49F308A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0B9EE20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5528212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A3E9D4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1F24066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41783CD"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4E4185C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F8C61D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Hương vị</w:t>
                  </w:r>
                </w:p>
              </w:tc>
              <w:tc>
                <w:tcPr>
                  <w:tcW w:w="1873" w:type="dxa"/>
                  <w:tcBorders>
                    <w:top w:val="nil"/>
                    <w:left w:val="nil"/>
                    <w:bottom w:val="single" w:sz="4" w:space="0" w:color="auto"/>
                    <w:right w:val="single" w:sz="4" w:space="0" w:color="auto"/>
                  </w:tcBorders>
                  <w:shd w:val="clear" w:color="auto" w:fill="auto"/>
                  <w:noWrap/>
                  <w:vAlign w:val="bottom"/>
                  <w:hideMark/>
                </w:tcPr>
                <w:p w14:paraId="4791F69B"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45AE641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C6A67DA"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42B6774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Loại bao bì</w:t>
                  </w:r>
                </w:p>
              </w:tc>
              <w:tc>
                <w:tcPr>
                  <w:tcW w:w="1873" w:type="dxa"/>
                  <w:tcBorders>
                    <w:top w:val="nil"/>
                    <w:left w:val="nil"/>
                    <w:bottom w:val="single" w:sz="4" w:space="0" w:color="auto"/>
                    <w:right w:val="single" w:sz="4" w:space="0" w:color="auto"/>
                  </w:tcBorders>
                  <w:shd w:val="clear" w:color="auto" w:fill="auto"/>
                  <w:noWrap/>
                  <w:vAlign w:val="bottom"/>
                  <w:hideMark/>
                </w:tcPr>
                <w:p w14:paraId="6D0A403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3D4EA05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36B4F38"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91ED0C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Tên bao bì</w:t>
                  </w:r>
                </w:p>
              </w:tc>
              <w:tc>
                <w:tcPr>
                  <w:tcW w:w="1873" w:type="dxa"/>
                  <w:tcBorders>
                    <w:top w:val="nil"/>
                    <w:left w:val="nil"/>
                    <w:bottom w:val="single" w:sz="4" w:space="0" w:color="auto"/>
                    <w:right w:val="single" w:sz="4" w:space="0" w:color="auto"/>
                  </w:tcBorders>
                  <w:shd w:val="clear" w:color="auto" w:fill="auto"/>
                  <w:noWrap/>
                  <w:vAlign w:val="bottom"/>
                  <w:hideMark/>
                </w:tcPr>
                <w:p w14:paraId="5E3CB0DE"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vAlign w:val="bottom"/>
                  <w:hideMark/>
                </w:tcPr>
                <w:p w14:paraId="595A2C8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1313ABDD"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6CB142C"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(lít)</w:t>
                  </w:r>
                </w:p>
              </w:tc>
              <w:tc>
                <w:tcPr>
                  <w:tcW w:w="1873" w:type="dxa"/>
                  <w:tcBorders>
                    <w:top w:val="nil"/>
                    <w:left w:val="nil"/>
                    <w:bottom w:val="single" w:sz="4" w:space="0" w:color="auto"/>
                    <w:right w:val="single" w:sz="4" w:space="0" w:color="auto"/>
                  </w:tcBorders>
                  <w:shd w:val="clear" w:color="auto" w:fill="auto"/>
                  <w:noWrap/>
                  <w:vAlign w:val="bottom"/>
                  <w:hideMark/>
                </w:tcPr>
                <w:p w14:paraId="67D1CD80"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Thể tích (mm3/kiện)</w:t>
                  </w:r>
                </w:p>
              </w:tc>
              <w:tc>
                <w:tcPr>
                  <w:tcW w:w="2578" w:type="dxa"/>
                  <w:tcBorders>
                    <w:top w:val="nil"/>
                    <w:left w:val="nil"/>
                    <w:bottom w:val="single" w:sz="4" w:space="0" w:color="auto"/>
                    <w:right w:val="single" w:sz="4" w:space="0" w:color="auto"/>
                  </w:tcBorders>
                  <w:shd w:val="clear" w:color="auto" w:fill="auto"/>
                  <w:vAlign w:val="bottom"/>
                  <w:hideMark/>
                </w:tcPr>
                <w:p w14:paraId="76C5888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A4A0DB7"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4B50AD5"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Khối lượng tịnh (kg)</w:t>
                  </w:r>
                </w:p>
              </w:tc>
              <w:tc>
                <w:tcPr>
                  <w:tcW w:w="1873" w:type="dxa"/>
                  <w:tcBorders>
                    <w:top w:val="nil"/>
                    <w:left w:val="nil"/>
                    <w:bottom w:val="single" w:sz="4" w:space="0" w:color="auto"/>
                    <w:right w:val="single" w:sz="4" w:space="0" w:color="auto"/>
                  </w:tcBorders>
                  <w:shd w:val="clear" w:color="auto" w:fill="auto"/>
                  <w:noWrap/>
                  <w:vAlign w:val="bottom"/>
                  <w:hideMark/>
                </w:tcPr>
                <w:p w14:paraId="606D8D8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Net (Kg/Kiện)</w:t>
                  </w:r>
                </w:p>
              </w:tc>
              <w:tc>
                <w:tcPr>
                  <w:tcW w:w="2578" w:type="dxa"/>
                  <w:tcBorders>
                    <w:top w:val="nil"/>
                    <w:left w:val="nil"/>
                    <w:bottom w:val="single" w:sz="4" w:space="0" w:color="auto"/>
                    <w:right w:val="single" w:sz="4" w:space="0" w:color="auto"/>
                  </w:tcBorders>
                  <w:shd w:val="clear" w:color="auto" w:fill="auto"/>
                  <w:vAlign w:val="bottom"/>
                  <w:hideMark/>
                </w:tcPr>
                <w:p w14:paraId="65DA7F1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9AFB174"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55FCEB1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Tổng khối lượng (kg)</w:t>
                  </w:r>
                </w:p>
              </w:tc>
              <w:tc>
                <w:tcPr>
                  <w:tcW w:w="1873" w:type="dxa"/>
                  <w:tcBorders>
                    <w:top w:val="nil"/>
                    <w:left w:val="nil"/>
                    <w:bottom w:val="single" w:sz="4" w:space="0" w:color="auto"/>
                    <w:right w:val="single" w:sz="4" w:space="0" w:color="auto"/>
                  </w:tcBorders>
                  <w:shd w:val="clear" w:color="auto" w:fill="auto"/>
                  <w:noWrap/>
                  <w:vAlign w:val="bottom"/>
                  <w:hideMark/>
                </w:tcPr>
                <w:p w14:paraId="62D3A161"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BE2DFC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0FD21632"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6437992A"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Mã vạch (Barcode)</w:t>
                  </w:r>
                </w:p>
              </w:tc>
              <w:tc>
                <w:tcPr>
                  <w:tcW w:w="1873" w:type="dxa"/>
                  <w:tcBorders>
                    <w:top w:val="nil"/>
                    <w:left w:val="nil"/>
                    <w:bottom w:val="single" w:sz="4" w:space="0" w:color="auto"/>
                    <w:right w:val="single" w:sz="4" w:space="0" w:color="auto"/>
                  </w:tcBorders>
                  <w:shd w:val="clear" w:color="auto" w:fill="auto"/>
                  <w:noWrap/>
                  <w:vAlign w:val="bottom"/>
                  <w:hideMark/>
                </w:tcPr>
                <w:p w14:paraId="43FBBAF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B41A134"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3692868B"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09AA288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Quy đổi thùng chuẩn</w:t>
                  </w:r>
                </w:p>
              </w:tc>
              <w:tc>
                <w:tcPr>
                  <w:tcW w:w="1873" w:type="dxa"/>
                  <w:tcBorders>
                    <w:top w:val="nil"/>
                    <w:left w:val="nil"/>
                    <w:bottom w:val="single" w:sz="4" w:space="0" w:color="auto"/>
                    <w:right w:val="single" w:sz="4" w:space="0" w:color="auto"/>
                  </w:tcBorders>
                  <w:shd w:val="clear" w:color="auto" w:fill="auto"/>
                  <w:noWrap/>
                  <w:vAlign w:val="bottom"/>
                  <w:hideMark/>
                </w:tcPr>
                <w:p w14:paraId="5FE1648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64DABD06"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64C88650"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2E404389"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w:t>
                  </w:r>
                </w:p>
              </w:tc>
              <w:tc>
                <w:tcPr>
                  <w:tcW w:w="1873" w:type="dxa"/>
                  <w:tcBorders>
                    <w:top w:val="nil"/>
                    <w:left w:val="nil"/>
                    <w:bottom w:val="single" w:sz="4" w:space="0" w:color="auto"/>
                    <w:right w:val="single" w:sz="4" w:space="0" w:color="auto"/>
                  </w:tcBorders>
                  <w:shd w:val="clear" w:color="auto" w:fill="auto"/>
                  <w:noWrap/>
                  <w:vAlign w:val="bottom"/>
                  <w:hideMark/>
                </w:tcPr>
                <w:p w14:paraId="726BABB8"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27A7A097"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r w:rsidR="00ED4008" w:rsidRPr="003D1C86" w14:paraId="72B64385" w14:textId="77777777" w:rsidTr="00ED4008">
              <w:trPr>
                <w:trHeight w:val="280"/>
              </w:trPr>
              <w:tc>
                <w:tcPr>
                  <w:tcW w:w="1873" w:type="dxa"/>
                  <w:tcBorders>
                    <w:top w:val="nil"/>
                    <w:left w:val="single" w:sz="4" w:space="0" w:color="auto"/>
                    <w:bottom w:val="single" w:sz="4" w:space="0" w:color="auto"/>
                    <w:right w:val="single" w:sz="4" w:space="0" w:color="auto"/>
                  </w:tcBorders>
                  <w:shd w:val="clear" w:color="auto" w:fill="auto"/>
                  <w:noWrap/>
                  <w:vAlign w:val="bottom"/>
                  <w:hideMark/>
                </w:tcPr>
                <w:p w14:paraId="7BD59382"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Hạn sử dụng (ĐVT)</w:t>
                  </w:r>
                </w:p>
              </w:tc>
              <w:tc>
                <w:tcPr>
                  <w:tcW w:w="1873" w:type="dxa"/>
                  <w:tcBorders>
                    <w:top w:val="nil"/>
                    <w:left w:val="nil"/>
                    <w:bottom w:val="single" w:sz="4" w:space="0" w:color="auto"/>
                    <w:right w:val="single" w:sz="4" w:space="0" w:color="auto"/>
                  </w:tcBorders>
                  <w:shd w:val="clear" w:color="auto" w:fill="auto"/>
                  <w:noWrap/>
                  <w:vAlign w:val="bottom"/>
                  <w:hideMark/>
                </w:tcPr>
                <w:p w14:paraId="4B88EA5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c>
                <w:tcPr>
                  <w:tcW w:w="2578" w:type="dxa"/>
                  <w:tcBorders>
                    <w:top w:val="nil"/>
                    <w:left w:val="nil"/>
                    <w:bottom w:val="single" w:sz="4" w:space="0" w:color="auto"/>
                    <w:right w:val="single" w:sz="4" w:space="0" w:color="auto"/>
                  </w:tcBorders>
                  <w:shd w:val="clear" w:color="auto" w:fill="auto"/>
                  <w:noWrap/>
                  <w:vAlign w:val="bottom"/>
                  <w:hideMark/>
                </w:tcPr>
                <w:p w14:paraId="5E9419FF" w14:textId="77777777" w:rsidR="00ED4008" w:rsidRPr="003D1C86" w:rsidRDefault="00ED4008" w:rsidP="00607632">
                  <w:pPr>
                    <w:framePr w:hSpace="180" w:wrap="around" w:vAnchor="text" w:hAnchor="margin" w:xAlign="center" w:y="-71"/>
                    <w:widowControl/>
                    <w:spacing w:before="0" w:line="240" w:lineRule="auto"/>
                    <w:ind w:left="0"/>
                    <w:rPr>
                      <w:snapToGrid/>
                      <w:color w:val="000000"/>
                      <w:sz w:val="28"/>
                      <w:szCs w:val="28"/>
                    </w:rPr>
                  </w:pPr>
                  <w:r w:rsidRPr="003D1C86">
                    <w:rPr>
                      <w:snapToGrid/>
                      <w:color w:val="000000"/>
                      <w:sz w:val="28"/>
                      <w:szCs w:val="28"/>
                    </w:rPr>
                    <w:t> </w:t>
                  </w:r>
                </w:p>
              </w:tc>
            </w:tr>
          </w:tbl>
          <w:p w14:paraId="067AC9DF" w14:textId="77777777" w:rsidR="00ED4008" w:rsidRPr="003D1C86" w:rsidRDefault="00ED4008" w:rsidP="00ED4008">
            <w:pPr>
              <w:pStyle w:val="Sothutu-1so"/>
              <w:numPr>
                <w:ilvl w:val="0"/>
                <w:numId w:val="0"/>
              </w:numPr>
              <w:ind w:left="720"/>
              <w:rPr>
                <w:sz w:val="28"/>
                <w:szCs w:val="28"/>
              </w:rPr>
            </w:pPr>
          </w:p>
          <w:p w14:paraId="06ADEEED" w14:textId="77777777" w:rsidR="00FA5B32" w:rsidRPr="003D1C86" w:rsidRDefault="00FA5B32" w:rsidP="008633E7">
            <w:pPr>
              <w:pStyle w:val="Sothutu-1so"/>
              <w:numPr>
                <w:ilvl w:val="0"/>
                <w:numId w:val="9"/>
              </w:numPr>
              <w:rPr>
                <w:sz w:val="28"/>
                <w:szCs w:val="28"/>
              </w:rPr>
            </w:pPr>
            <w:r w:rsidRPr="003D1C86">
              <w:rPr>
                <w:sz w:val="28"/>
                <w:szCs w:val="28"/>
              </w:rPr>
              <w:lastRenderedPageBreak/>
              <w:t>TH3: Khi tiến trình đồng bộ không đồng bộ được thông tin thì lưu thông tin vào vùng lỗi để ERP lấy thông tin về xử lý</w:t>
            </w:r>
          </w:p>
          <w:p w14:paraId="59B3A7CD" w14:textId="77777777" w:rsidR="00FA5B32" w:rsidRPr="003D1C86" w:rsidRDefault="00FA5B32" w:rsidP="00B20299">
            <w:pPr>
              <w:pStyle w:val="Sothutu-1so"/>
              <w:numPr>
                <w:ilvl w:val="0"/>
                <w:numId w:val="0"/>
              </w:numPr>
              <w:ind w:left="360" w:hanging="360"/>
              <w:rPr>
                <w:sz w:val="28"/>
                <w:szCs w:val="28"/>
              </w:rPr>
            </w:pPr>
            <w:r w:rsidRPr="003D1C86">
              <w:rPr>
                <w:sz w:val="28"/>
                <w:szCs w:val="28"/>
              </w:rPr>
              <w:t xml:space="preserve">             </w:t>
            </w:r>
          </w:p>
          <w:p w14:paraId="5C395C08" w14:textId="77777777" w:rsidR="00FA5B32" w:rsidRPr="003D1C86" w:rsidRDefault="00FA5B32" w:rsidP="00B20299">
            <w:pPr>
              <w:pStyle w:val="Sothutu-1so"/>
              <w:numPr>
                <w:ilvl w:val="0"/>
                <w:numId w:val="0"/>
              </w:numPr>
              <w:ind w:left="360" w:hanging="360"/>
              <w:rPr>
                <w:sz w:val="28"/>
                <w:szCs w:val="28"/>
              </w:rPr>
            </w:pPr>
          </w:p>
        </w:tc>
        <w:tc>
          <w:tcPr>
            <w:tcW w:w="1426" w:type="dxa"/>
          </w:tcPr>
          <w:p w14:paraId="1F8C82B7" w14:textId="77777777" w:rsidR="00FA5B32" w:rsidRPr="003D1C86" w:rsidRDefault="00FA5B32" w:rsidP="00B20299">
            <w:pPr>
              <w:ind w:left="0"/>
              <w:jc w:val="both"/>
              <w:rPr>
                <w:sz w:val="28"/>
                <w:szCs w:val="28"/>
              </w:rPr>
            </w:pPr>
          </w:p>
        </w:tc>
      </w:tr>
    </w:tbl>
    <w:p w14:paraId="79C6DC22" w14:textId="77777777" w:rsidR="00426125" w:rsidRPr="003D1C86" w:rsidRDefault="00426125" w:rsidP="00426125">
      <w:pPr>
        <w:pStyle w:val="ListParagraph"/>
        <w:rPr>
          <w:sz w:val="28"/>
          <w:szCs w:val="28"/>
        </w:rPr>
      </w:pPr>
    </w:p>
    <w:p w14:paraId="0FE5C459" w14:textId="1FC87680" w:rsidR="002300F6" w:rsidRPr="003D1C86" w:rsidRDefault="002300F6" w:rsidP="008633E7">
      <w:pPr>
        <w:pStyle w:val="Heading1"/>
        <w:numPr>
          <w:ilvl w:val="1"/>
          <w:numId w:val="42"/>
        </w:numPr>
        <w:rPr>
          <w:sz w:val="28"/>
          <w:szCs w:val="28"/>
        </w:rPr>
      </w:pPr>
      <w:bookmarkStart w:id="1274" w:name="_Toc77785475"/>
      <w:commentRangeStart w:id="1275"/>
      <w:commentRangeStart w:id="1276"/>
      <w:r w:rsidRPr="003D1C86">
        <w:rPr>
          <w:sz w:val="28"/>
          <w:szCs w:val="28"/>
        </w:rPr>
        <w:t>Đồng bộ ngành hàng</w:t>
      </w:r>
      <w:bookmarkEnd w:id="1274"/>
      <w:commentRangeEnd w:id="1275"/>
      <w:r w:rsidR="00942E57">
        <w:rPr>
          <w:rStyle w:val="CommentReference"/>
          <w:b w:val="0"/>
          <w:kern w:val="0"/>
        </w:rPr>
        <w:commentReference w:id="1275"/>
      </w:r>
      <w:commentRangeEnd w:id="1276"/>
      <w:r w:rsidR="00A72E47">
        <w:rPr>
          <w:rStyle w:val="CommentReference"/>
          <w:b w:val="0"/>
          <w:kern w:val="0"/>
        </w:rPr>
        <w:commentReference w:id="1276"/>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962"/>
        <w:gridCol w:w="6352"/>
      </w:tblGrid>
      <w:tr w:rsidR="002300F6" w:rsidRPr="003D1C86" w14:paraId="6444F0DC" w14:textId="77777777" w:rsidTr="00ED4008">
        <w:trPr>
          <w:trHeight w:val="109"/>
          <w:jc w:val="center"/>
        </w:trPr>
        <w:tc>
          <w:tcPr>
            <w:tcW w:w="1590" w:type="pct"/>
            <w:tcBorders>
              <w:top w:val="single" w:sz="18" w:space="0" w:color="808080"/>
              <w:left w:val="single" w:sz="18" w:space="0" w:color="808080"/>
            </w:tcBorders>
            <w:shd w:val="clear" w:color="auto" w:fill="F3F3F3"/>
            <w:vAlign w:val="center"/>
          </w:tcPr>
          <w:p w14:paraId="7CAA3CE8" w14:textId="77777777" w:rsidR="002300F6" w:rsidRPr="003D1C86" w:rsidRDefault="002300F6" w:rsidP="00B20299">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9EF816D" w14:textId="0892BAF2" w:rsidR="002300F6" w:rsidRPr="003D1C86" w:rsidRDefault="002300F6" w:rsidP="002300F6">
            <w:pPr>
              <w:pStyle w:val="BodyText"/>
              <w:ind w:left="0"/>
              <w:rPr>
                <w:color w:val="984806"/>
                <w:sz w:val="28"/>
                <w:szCs w:val="28"/>
                <w:lang w:eastAsia="ar-SA"/>
              </w:rPr>
            </w:pPr>
            <w:r w:rsidRPr="003D1C86">
              <w:rPr>
                <w:color w:val="984806"/>
                <w:sz w:val="28"/>
                <w:szCs w:val="28"/>
                <w:lang w:eastAsia="ar-SA"/>
              </w:rPr>
              <w:t>Đồng bộ ngành hàng</w:t>
            </w:r>
          </w:p>
        </w:tc>
      </w:tr>
      <w:tr w:rsidR="002300F6" w:rsidRPr="003D1C86" w14:paraId="7FDAAF2B" w14:textId="77777777" w:rsidTr="00ED4008">
        <w:trPr>
          <w:trHeight w:val="109"/>
          <w:jc w:val="center"/>
        </w:trPr>
        <w:tc>
          <w:tcPr>
            <w:tcW w:w="1590" w:type="pct"/>
            <w:tcBorders>
              <w:left w:val="single" w:sz="18" w:space="0" w:color="808080"/>
            </w:tcBorders>
            <w:shd w:val="clear" w:color="auto" w:fill="F3F3F3"/>
            <w:vAlign w:val="center"/>
          </w:tcPr>
          <w:p w14:paraId="43D925F4" w14:textId="77777777" w:rsidR="002300F6" w:rsidRPr="003D1C86" w:rsidRDefault="002300F6" w:rsidP="00B20299">
            <w:pPr>
              <w:ind w:left="142"/>
              <w:rPr>
                <w:b/>
                <w:sz w:val="28"/>
                <w:szCs w:val="28"/>
              </w:rPr>
            </w:pPr>
            <w:r w:rsidRPr="003D1C86">
              <w:rPr>
                <w:b/>
                <w:sz w:val="28"/>
                <w:szCs w:val="28"/>
              </w:rPr>
              <w:t>Mô tả</w:t>
            </w:r>
          </w:p>
        </w:tc>
        <w:tc>
          <w:tcPr>
            <w:tcW w:w="3410" w:type="pct"/>
            <w:tcBorders>
              <w:right w:val="single" w:sz="18" w:space="0" w:color="808080"/>
            </w:tcBorders>
            <w:vAlign w:val="center"/>
          </w:tcPr>
          <w:p w14:paraId="7C91C90B" w14:textId="01E194F2" w:rsidR="002300F6" w:rsidRPr="003D1C86" w:rsidRDefault="002300F6" w:rsidP="002300F6">
            <w:pPr>
              <w:pStyle w:val="BodyText"/>
              <w:ind w:left="0"/>
              <w:rPr>
                <w:color w:val="984806"/>
                <w:sz w:val="28"/>
                <w:szCs w:val="28"/>
                <w:lang w:eastAsia="ar-SA"/>
              </w:rPr>
            </w:pPr>
            <w:r w:rsidRPr="003D1C86">
              <w:rPr>
                <w:color w:val="984806"/>
                <w:sz w:val="28"/>
                <w:szCs w:val="28"/>
                <w:lang w:eastAsia="ar-SA"/>
              </w:rPr>
              <w:t>Chức năng này cho phép tự động đồng bộ khi có ngành hàng mới hoặc thay đổi thông tin ngành hàng từ ERP. Khi có sự thay đổi ERP sẽ có đánh dấu thay đổi để DMS đồng bộ các thông tin thay đổi về.</w:t>
            </w:r>
          </w:p>
        </w:tc>
      </w:tr>
      <w:tr w:rsidR="002300F6" w:rsidRPr="003D1C86" w14:paraId="590AE636" w14:textId="77777777" w:rsidTr="00ED4008">
        <w:trPr>
          <w:trHeight w:val="151"/>
          <w:jc w:val="center"/>
        </w:trPr>
        <w:tc>
          <w:tcPr>
            <w:tcW w:w="1590" w:type="pct"/>
            <w:tcBorders>
              <w:left w:val="single" w:sz="18" w:space="0" w:color="808080"/>
            </w:tcBorders>
            <w:shd w:val="clear" w:color="auto" w:fill="F3F3F3"/>
            <w:vAlign w:val="center"/>
          </w:tcPr>
          <w:p w14:paraId="037EEE59" w14:textId="77777777" w:rsidR="002300F6" w:rsidRPr="003D1C86" w:rsidRDefault="002300F6" w:rsidP="00B20299">
            <w:pPr>
              <w:ind w:left="142"/>
              <w:rPr>
                <w:b/>
                <w:sz w:val="28"/>
                <w:szCs w:val="28"/>
              </w:rPr>
            </w:pPr>
            <w:r w:rsidRPr="003D1C86">
              <w:rPr>
                <w:b/>
                <w:sz w:val="28"/>
                <w:szCs w:val="28"/>
              </w:rPr>
              <w:t>Tác nhân</w:t>
            </w:r>
          </w:p>
        </w:tc>
        <w:tc>
          <w:tcPr>
            <w:tcW w:w="3410" w:type="pct"/>
            <w:tcBorders>
              <w:right w:val="single" w:sz="18" w:space="0" w:color="808080"/>
            </w:tcBorders>
            <w:vAlign w:val="center"/>
          </w:tcPr>
          <w:p w14:paraId="378A8B33" w14:textId="77777777" w:rsidR="002300F6" w:rsidRPr="003D1C86" w:rsidRDefault="002300F6" w:rsidP="00B20299">
            <w:pPr>
              <w:ind w:left="0"/>
              <w:rPr>
                <w:sz w:val="28"/>
                <w:szCs w:val="28"/>
              </w:rPr>
            </w:pPr>
            <w:r w:rsidRPr="003D1C86">
              <w:rPr>
                <w:color w:val="984806"/>
                <w:sz w:val="28"/>
                <w:szCs w:val="28"/>
              </w:rPr>
              <w:t>- Hệ thống</w:t>
            </w:r>
          </w:p>
        </w:tc>
      </w:tr>
      <w:tr w:rsidR="002300F6" w:rsidRPr="003D1C86" w14:paraId="6AB2CFC7" w14:textId="77777777" w:rsidTr="00ED4008">
        <w:trPr>
          <w:trHeight w:val="594"/>
          <w:jc w:val="center"/>
        </w:trPr>
        <w:tc>
          <w:tcPr>
            <w:tcW w:w="1590" w:type="pct"/>
            <w:tcBorders>
              <w:left w:val="single" w:sz="18" w:space="0" w:color="808080"/>
            </w:tcBorders>
            <w:shd w:val="clear" w:color="auto" w:fill="F3F3F3"/>
            <w:vAlign w:val="center"/>
          </w:tcPr>
          <w:p w14:paraId="122E98C9" w14:textId="77777777" w:rsidR="002300F6" w:rsidRPr="003D1C86" w:rsidRDefault="002300F6" w:rsidP="00B20299">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20A81177" w14:textId="77777777" w:rsidR="002300F6" w:rsidRPr="003D1C86" w:rsidRDefault="002300F6" w:rsidP="00B20299">
            <w:pPr>
              <w:pStyle w:val="BodyText"/>
              <w:ind w:left="0"/>
              <w:rPr>
                <w:sz w:val="28"/>
                <w:szCs w:val="28"/>
              </w:rPr>
            </w:pPr>
            <w:r w:rsidRPr="003D1C86">
              <w:rPr>
                <w:color w:val="984806"/>
                <w:sz w:val="28"/>
                <w:szCs w:val="28"/>
                <w:lang w:eastAsia="ar-SA"/>
              </w:rPr>
              <w:t>-  Có thông tin thay đổi trên ERP</w:t>
            </w:r>
          </w:p>
        </w:tc>
      </w:tr>
      <w:tr w:rsidR="002300F6" w:rsidRPr="003D1C86" w14:paraId="458C36B3" w14:textId="77777777" w:rsidTr="00ED4008">
        <w:trPr>
          <w:trHeight w:val="203"/>
          <w:jc w:val="center"/>
        </w:trPr>
        <w:tc>
          <w:tcPr>
            <w:tcW w:w="1590" w:type="pct"/>
            <w:tcBorders>
              <w:left w:val="single" w:sz="18" w:space="0" w:color="808080"/>
              <w:bottom w:val="single" w:sz="8" w:space="0" w:color="808080"/>
            </w:tcBorders>
            <w:shd w:val="clear" w:color="auto" w:fill="F3F3F3"/>
            <w:vAlign w:val="center"/>
          </w:tcPr>
          <w:p w14:paraId="68DA056B" w14:textId="77777777" w:rsidR="002300F6" w:rsidRPr="003D1C86" w:rsidRDefault="002300F6" w:rsidP="00B20299">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0F0ECAF1" w14:textId="77777777" w:rsidR="002300F6" w:rsidRPr="003D1C86" w:rsidRDefault="002300F6"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2300F6" w:rsidRPr="003D1C86" w14:paraId="3E280CAC" w14:textId="77777777" w:rsidTr="00ED4008">
        <w:trPr>
          <w:trHeight w:val="109"/>
          <w:jc w:val="center"/>
        </w:trPr>
        <w:tc>
          <w:tcPr>
            <w:tcW w:w="1590" w:type="pct"/>
            <w:tcBorders>
              <w:left w:val="single" w:sz="18" w:space="0" w:color="808080"/>
              <w:bottom w:val="single" w:sz="4" w:space="0" w:color="808080"/>
            </w:tcBorders>
            <w:shd w:val="clear" w:color="auto" w:fill="F3F3F3"/>
            <w:vAlign w:val="center"/>
          </w:tcPr>
          <w:p w14:paraId="2F1B3EE1" w14:textId="77777777" w:rsidR="002300F6" w:rsidRPr="003D1C86" w:rsidRDefault="002300F6" w:rsidP="00B20299">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3480D03" w14:textId="77777777" w:rsidR="002300F6" w:rsidRPr="003D1C86" w:rsidRDefault="002300F6" w:rsidP="00B20299">
            <w:pPr>
              <w:pStyle w:val="BodyText"/>
              <w:ind w:left="0"/>
              <w:rPr>
                <w:color w:val="C45911" w:themeColor="accent2" w:themeShade="BF"/>
                <w:sz w:val="28"/>
                <w:szCs w:val="28"/>
                <w:lang w:eastAsia="ar-SA"/>
              </w:rPr>
            </w:pPr>
            <w:r w:rsidRPr="003D1C86">
              <w:rPr>
                <w:sz w:val="28"/>
                <w:szCs w:val="28"/>
                <w:lang w:eastAsia="ar-SA"/>
              </w:rPr>
              <w:t>-N/A</w:t>
            </w:r>
          </w:p>
        </w:tc>
      </w:tr>
      <w:tr w:rsidR="002300F6" w:rsidRPr="003D1C86" w14:paraId="52AF9F36" w14:textId="77777777" w:rsidTr="00A83A1A">
        <w:trPr>
          <w:trHeight w:val="395"/>
          <w:jc w:val="center"/>
        </w:trPr>
        <w:tc>
          <w:tcPr>
            <w:tcW w:w="1590" w:type="pct"/>
            <w:tcBorders>
              <w:left w:val="single" w:sz="18" w:space="0" w:color="808080"/>
              <w:bottom w:val="single" w:sz="18" w:space="0" w:color="808080"/>
            </w:tcBorders>
            <w:shd w:val="clear" w:color="auto" w:fill="F3F3F3"/>
            <w:vAlign w:val="center"/>
          </w:tcPr>
          <w:p w14:paraId="217B017F" w14:textId="77777777" w:rsidR="002300F6" w:rsidRPr="003D1C86" w:rsidRDefault="002300F6" w:rsidP="00B20299">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05957B80" w14:textId="77777777" w:rsidR="002300F6" w:rsidRPr="003D1C86" w:rsidRDefault="002300F6" w:rsidP="00B20299">
            <w:pPr>
              <w:pStyle w:val="BodyText"/>
              <w:ind w:left="0"/>
              <w:rPr>
                <w:color w:val="C45911" w:themeColor="accent2" w:themeShade="BF"/>
                <w:sz w:val="28"/>
                <w:szCs w:val="28"/>
              </w:rPr>
            </w:pPr>
          </w:p>
        </w:tc>
      </w:tr>
    </w:tbl>
    <w:p w14:paraId="35008FAD" w14:textId="30089BF9" w:rsidR="00ED4008" w:rsidRPr="003D1C86" w:rsidRDefault="00ED4008" w:rsidP="008633E7">
      <w:pPr>
        <w:pStyle w:val="Heading2"/>
        <w:numPr>
          <w:ilvl w:val="2"/>
          <w:numId w:val="42"/>
        </w:numPr>
      </w:pPr>
      <w:bookmarkStart w:id="1277" w:name="_Toc77785476"/>
      <w:r w:rsidRPr="003D1C86">
        <w:lastRenderedPageBreak/>
        <w:t>Màn hình chức năng</w:t>
      </w:r>
      <w:bookmarkEnd w:id="1277"/>
    </w:p>
    <w:p w14:paraId="7194B57D" w14:textId="4AD245BD" w:rsidR="00ED4008" w:rsidRPr="003D1C86" w:rsidRDefault="00A83A1A" w:rsidP="00ED4008">
      <w:pPr>
        <w:pStyle w:val="NormalIndent"/>
        <w:ind w:left="0"/>
        <w:rPr>
          <w:sz w:val="28"/>
          <w:szCs w:val="28"/>
        </w:rPr>
      </w:pPr>
      <w:r w:rsidRPr="003D1C86">
        <w:rPr>
          <w:noProof/>
          <w:snapToGrid/>
          <w:sz w:val="28"/>
          <w:szCs w:val="28"/>
        </w:rPr>
        <w:t xml:space="preserve">        N/A</w:t>
      </w:r>
    </w:p>
    <w:p w14:paraId="19AFBEDD" w14:textId="254DE3D1" w:rsidR="00ED4008" w:rsidRPr="003D1C86" w:rsidRDefault="00ED4008" w:rsidP="008633E7">
      <w:pPr>
        <w:pStyle w:val="Heading2"/>
        <w:numPr>
          <w:ilvl w:val="2"/>
          <w:numId w:val="42"/>
        </w:numPr>
      </w:pPr>
      <w:bookmarkStart w:id="1278" w:name="_Toc77785477"/>
      <w:r w:rsidRPr="003D1C86">
        <w:t>Mô tả luồng sự kiện chính (basic flow)</w:t>
      </w:r>
      <w:bookmarkEnd w:id="1278"/>
    </w:p>
    <w:p w14:paraId="5DE0EBDE" w14:textId="77777777" w:rsidR="00FA5B32" w:rsidRPr="003D1C86" w:rsidRDefault="00FA5B32" w:rsidP="00FA5B32">
      <w:pPr>
        <w:pStyle w:val="NormalIndent"/>
        <w:rPr>
          <w:sz w:val="28"/>
          <w:szCs w:val="28"/>
        </w:rPr>
      </w:pPr>
    </w:p>
    <w:p w14:paraId="18C599AA" w14:textId="77777777" w:rsidR="00FA5B32" w:rsidRPr="003D1C86" w:rsidRDefault="00FA5B32" w:rsidP="00FA5B32">
      <w:pPr>
        <w:pStyle w:val="NormalIndent"/>
        <w:rPr>
          <w:sz w:val="28"/>
          <w:szCs w:val="28"/>
        </w:rPr>
      </w:pPr>
    </w:p>
    <w:p w14:paraId="6FA4C574" w14:textId="77777777" w:rsidR="00FA5B32" w:rsidRPr="003D1C86" w:rsidRDefault="00FA5B32" w:rsidP="00FA5B32">
      <w:pPr>
        <w:pStyle w:val="NormalIndent"/>
        <w:rPr>
          <w:sz w:val="28"/>
          <w:szCs w:val="28"/>
        </w:rPr>
      </w:pPr>
    </w:p>
    <w:tbl>
      <w:tblPr>
        <w:tblpPr w:leftFromText="180" w:rightFromText="180" w:vertAnchor="text" w:horzAnchor="margin" w:tblpXSpec="center" w:tblpY="-72"/>
        <w:tblW w:w="1133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275"/>
        <w:gridCol w:w="6615"/>
        <w:gridCol w:w="1445"/>
      </w:tblGrid>
      <w:tr w:rsidR="00A83A1A" w:rsidRPr="003D1C86" w14:paraId="6A9A84C9" w14:textId="77777777" w:rsidTr="00A83A1A">
        <w:trPr>
          <w:trHeight w:val="480"/>
        </w:trPr>
        <w:tc>
          <w:tcPr>
            <w:tcW w:w="3275" w:type="dxa"/>
            <w:shd w:val="pct5" w:color="auto" w:fill="auto"/>
          </w:tcPr>
          <w:p w14:paraId="2667B581" w14:textId="77777777" w:rsidR="00A83A1A" w:rsidRPr="003D1C86" w:rsidRDefault="00A83A1A" w:rsidP="00A83A1A">
            <w:pPr>
              <w:ind w:left="0"/>
              <w:jc w:val="center"/>
              <w:rPr>
                <w:b/>
                <w:sz w:val="28"/>
                <w:szCs w:val="28"/>
              </w:rPr>
            </w:pPr>
            <w:r w:rsidRPr="003D1C86">
              <w:rPr>
                <w:b/>
                <w:sz w:val="28"/>
                <w:szCs w:val="28"/>
              </w:rPr>
              <w:lastRenderedPageBreak/>
              <w:t>Hành động của tác nhân</w:t>
            </w:r>
          </w:p>
        </w:tc>
        <w:tc>
          <w:tcPr>
            <w:tcW w:w="6615" w:type="dxa"/>
            <w:shd w:val="pct5" w:color="auto" w:fill="auto"/>
          </w:tcPr>
          <w:p w14:paraId="73AAEA9B" w14:textId="77777777" w:rsidR="00A83A1A" w:rsidRPr="003D1C86" w:rsidRDefault="00A83A1A" w:rsidP="00A83A1A">
            <w:pPr>
              <w:ind w:left="0"/>
              <w:jc w:val="center"/>
              <w:rPr>
                <w:b/>
                <w:sz w:val="28"/>
                <w:szCs w:val="28"/>
              </w:rPr>
            </w:pPr>
            <w:r w:rsidRPr="003D1C86">
              <w:rPr>
                <w:b/>
                <w:sz w:val="28"/>
                <w:szCs w:val="28"/>
              </w:rPr>
              <w:t>Phản ứng của hệ thống</w:t>
            </w:r>
          </w:p>
        </w:tc>
        <w:tc>
          <w:tcPr>
            <w:tcW w:w="1445" w:type="dxa"/>
            <w:shd w:val="pct5" w:color="auto" w:fill="auto"/>
          </w:tcPr>
          <w:p w14:paraId="7EF726DA" w14:textId="77777777" w:rsidR="00A83A1A" w:rsidRPr="003D1C86" w:rsidRDefault="00A83A1A" w:rsidP="00A83A1A">
            <w:pPr>
              <w:ind w:left="0"/>
              <w:jc w:val="center"/>
              <w:rPr>
                <w:b/>
                <w:sz w:val="28"/>
                <w:szCs w:val="28"/>
              </w:rPr>
            </w:pPr>
            <w:r w:rsidRPr="003D1C86">
              <w:rPr>
                <w:b/>
                <w:sz w:val="28"/>
                <w:szCs w:val="28"/>
              </w:rPr>
              <w:t>Dữ liệu liên quan (C/R/U/D)</w:t>
            </w:r>
          </w:p>
        </w:tc>
      </w:tr>
      <w:tr w:rsidR="00A83A1A" w:rsidRPr="003D1C86" w14:paraId="47C99934" w14:textId="77777777" w:rsidTr="00A83A1A">
        <w:trPr>
          <w:trHeight w:val="70"/>
        </w:trPr>
        <w:tc>
          <w:tcPr>
            <w:tcW w:w="3275" w:type="dxa"/>
          </w:tcPr>
          <w:p w14:paraId="44E4FC25" w14:textId="77777777" w:rsidR="00A83A1A" w:rsidRPr="003D1C86" w:rsidRDefault="00A83A1A" w:rsidP="00A83A1A">
            <w:pPr>
              <w:pStyle w:val="BodyText"/>
              <w:ind w:left="0"/>
              <w:rPr>
                <w:color w:val="984806"/>
                <w:sz w:val="28"/>
                <w:szCs w:val="28"/>
                <w:lang w:eastAsia="ar-SA"/>
              </w:rPr>
            </w:pPr>
            <w:r w:rsidRPr="003D1C86">
              <w:rPr>
                <w:sz w:val="28"/>
                <w:szCs w:val="28"/>
                <w:lang w:eastAsia="ar-SA"/>
              </w:rPr>
              <w:t>1. Đồng bộ ngành hàng</w:t>
            </w:r>
          </w:p>
        </w:tc>
        <w:tc>
          <w:tcPr>
            <w:tcW w:w="6615" w:type="dxa"/>
          </w:tcPr>
          <w:p w14:paraId="1FA9EB37" w14:textId="24FAB401" w:rsidR="00A83A1A" w:rsidRPr="003D1C86" w:rsidRDefault="00A83A1A" w:rsidP="00A83A1A">
            <w:pPr>
              <w:pStyle w:val="Sothutu-1so"/>
              <w:numPr>
                <w:ilvl w:val="0"/>
                <w:numId w:val="0"/>
              </w:numPr>
              <w:ind w:left="360" w:hanging="360"/>
              <w:rPr>
                <w:sz w:val="28"/>
                <w:szCs w:val="28"/>
              </w:rPr>
            </w:pPr>
            <w:r w:rsidRPr="003D1C86">
              <w:rPr>
                <w:sz w:val="28"/>
                <w:szCs w:val="28"/>
              </w:rPr>
              <w:t xml:space="preserve">2. Khi có dấu hiệu yêu cầu đồng bộ thông tin </w:t>
            </w:r>
            <w:del w:id="1279" w:author="Chungpth" w:date="2021-08-19T21:55:00Z">
              <w:r w:rsidRPr="003D1C86" w:rsidDel="00D84527">
                <w:rPr>
                  <w:sz w:val="28"/>
                  <w:szCs w:val="28"/>
                </w:rPr>
                <w:delText>sản phẩm</w:delText>
              </w:r>
            </w:del>
            <w:ins w:id="1280" w:author="Chungpth" w:date="2021-08-19T21:55:00Z">
              <w:r w:rsidR="00D84527">
                <w:rPr>
                  <w:sz w:val="28"/>
                  <w:szCs w:val="28"/>
                </w:rPr>
                <w:t>ngành hàng</w:t>
              </w:r>
            </w:ins>
            <w:r w:rsidRPr="003D1C86">
              <w:rPr>
                <w:sz w:val="28"/>
                <w:szCs w:val="28"/>
              </w:rPr>
              <w:t xml:space="preserve"> từ ERP, tiến trình tự động đồng bộ về hệ thống DMS có 3 trường hợp như sau:</w:t>
            </w:r>
          </w:p>
          <w:p w14:paraId="54B1534D" w14:textId="77777777" w:rsidR="00A83A1A" w:rsidRPr="003D1C86" w:rsidRDefault="00A83A1A" w:rsidP="008633E7">
            <w:pPr>
              <w:pStyle w:val="Sothutu-1so"/>
              <w:numPr>
                <w:ilvl w:val="0"/>
                <w:numId w:val="9"/>
              </w:numPr>
              <w:rPr>
                <w:sz w:val="28"/>
                <w:szCs w:val="28"/>
              </w:rPr>
            </w:pPr>
            <w:r w:rsidRPr="003D1C86">
              <w:rPr>
                <w:sz w:val="28"/>
                <w:szCs w:val="28"/>
              </w:rPr>
              <w:t>TH1:  Trường “Mã ngành hàng” trên hệ thống ERP trùng với “Mã ngành hàng” của hệ thống DMS thì thực hiện cập nhập thông tin ngành hàng gồm các thông tin sau:</w:t>
            </w:r>
          </w:p>
          <w:tbl>
            <w:tblPr>
              <w:tblW w:w="6379" w:type="dxa"/>
              <w:tblInd w:w="10" w:type="dxa"/>
              <w:tblLook w:val="04A0" w:firstRow="1" w:lastRow="0" w:firstColumn="1" w:lastColumn="0" w:noHBand="0" w:noVBand="1"/>
            </w:tblPr>
            <w:tblGrid>
              <w:gridCol w:w="1889"/>
              <w:gridCol w:w="1890"/>
              <w:gridCol w:w="2600"/>
            </w:tblGrid>
            <w:tr w:rsidR="00A83A1A" w:rsidRPr="003D1C86" w14:paraId="4E421D97" w14:textId="77777777" w:rsidTr="00FB2A60">
              <w:trPr>
                <w:trHeight w:val="256"/>
              </w:trPr>
              <w:tc>
                <w:tcPr>
                  <w:tcW w:w="3779" w:type="dxa"/>
                  <w:gridSpan w:val="2"/>
                  <w:tcBorders>
                    <w:top w:val="nil"/>
                    <w:left w:val="nil"/>
                    <w:bottom w:val="nil"/>
                    <w:right w:val="nil"/>
                  </w:tcBorders>
                  <w:shd w:val="clear" w:color="000000" w:fill="92D050"/>
                  <w:noWrap/>
                  <w:vAlign w:val="bottom"/>
                  <w:hideMark/>
                </w:tcPr>
                <w:p w14:paraId="31D5A543"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DANH MỤC NGÀNH HÀNG</w:t>
                  </w:r>
                </w:p>
              </w:tc>
              <w:tc>
                <w:tcPr>
                  <w:tcW w:w="2600" w:type="dxa"/>
                  <w:tcBorders>
                    <w:top w:val="nil"/>
                    <w:left w:val="nil"/>
                    <w:bottom w:val="nil"/>
                    <w:right w:val="nil"/>
                  </w:tcBorders>
                  <w:shd w:val="clear" w:color="000000" w:fill="92D050"/>
                  <w:noWrap/>
                  <w:vAlign w:val="bottom"/>
                  <w:hideMark/>
                </w:tcPr>
                <w:p w14:paraId="6C31D194"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26BC2D7D" w14:textId="77777777" w:rsidTr="00FB2A60">
              <w:trPr>
                <w:trHeight w:val="256"/>
              </w:trPr>
              <w:tc>
                <w:tcPr>
                  <w:tcW w:w="1889"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9760963"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DMS</w:t>
                  </w:r>
                </w:p>
              </w:tc>
              <w:tc>
                <w:tcPr>
                  <w:tcW w:w="1889" w:type="dxa"/>
                  <w:tcBorders>
                    <w:top w:val="single" w:sz="4" w:space="0" w:color="auto"/>
                    <w:left w:val="nil"/>
                    <w:bottom w:val="single" w:sz="4" w:space="0" w:color="auto"/>
                    <w:right w:val="single" w:sz="4" w:space="0" w:color="auto"/>
                  </w:tcBorders>
                  <w:shd w:val="clear" w:color="000000" w:fill="92D050"/>
                  <w:noWrap/>
                  <w:vAlign w:val="bottom"/>
                  <w:hideMark/>
                </w:tcPr>
                <w:p w14:paraId="20530B82"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ERP</w:t>
                  </w:r>
                </w:p>
              </w:tc>
              <w:tc>
                <w:tcPr>
                  <w:tcW w:w="2600" w:type="dxa"/>
                  <w:tcBorders>
                    <w:top w:val="single" w:sz="4" w:space="0" w:color="auto"/>
                    <w:left w:val="nil"/>
                    <w:bottom w:val="single" w:sz="4" w:space="0" w:color="auto"/>
                    <w:right w:val="single" w:sz="4" w:space="0" w:color="auto"/>
                  </w:tcBorders>
                  <w:shd w:val="clear" w:color="000000" w:fill="92D050"/>
                  <w:noWrap/>
                  <w:vAlign w:val="bottom"/>
                  <w:hideMark/>
                </w:tcPr>
                <w:p w14:paraId="2CED4D53"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GHI CHÚ</w:t>
                  </w:r>
                </w:p>
              </w:tc>
            </w:tr>
            <w:tr w:rsidR="00A83A1A" w:rsidRPr="003D1C86" w14:paraId="3F69BF2A"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1C29E110"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1889" w:type="dxa"/>
                  <w:tcBorders>
                    <w:top w:val="nil"/>
                    <w:left w:val="nil"/>
                    <w:bottom w:val="single" w:sz="4" w:space="0" w:color="auto"/>
                    <w:right w:val="single" w:sz="4" w:space="0" w:color="auto"/>
                  </w:tcBorders>
                  <w:shd w:val="clear" w:color="auto" w:fill="auto"/>
                  <w:noWrap/>
                  <w:vAlign w:val="bottom"/>
                  <w:hideMark/>
                </w:tcPr>
                <w:p w14:paraId="0DABF5B0"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2600" w:type="dxa"/>
                  <w:tcBorders>
                    <w:top w:val="nil"/>
                    <w:left w:val="nil"/>
                    <w:bottom w:val="single" w:sz="4" w:space="0" w:color="auto"/>
                    <w:right w:val="single" w:sz="4" w:space="0" w:color="auto"/>
                  </w:tcBorders>
                  <w:shd w:val="clear" w:color="auto" w:fill="auto"/>
                  <w:vAlign w:val="bottom"/>
                  <w:hideMark/>
                </w:tcPr>
                <w:p w14:paraId="18FD105F"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5F1F9630"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6D78001"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1889" w:type="dxa"/>
                  <w:tcBorders>
                    <w:top w:val="nil"/>
                    <w:left w:val="nil"/>
                    <w:bottom w:val="single" w:sz="4" w:space="0" w:color="auto"/>
                    <w:right w:val="single" w:sz="4" w:space="0" w:color="auto"/>
                  </w:tcBorders>
                  <w:shd w:val="clear" w:color="auto" w:fill="auto"/>
                  <w:noWrap/>
                  <w:vAlign w:val="bottom"/>
                  <w:hideMark/>
                </w:tcPr>
                <w:p w14:paraId="245686B9"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2600" w:type="dxa"/>
                  <w:tcBorders>
                    <w:top w:val="nil"/>
                    <w:left w:val="nil"/>
                    <w:bottom w:val="single" w:sz="4" w:space="0" w:color="auto"/>
                    <w:right w:val="single" w:sz="4" w:space="0" w:color="auto"/>
                  </w:tcBorders>
                  <w:shd w:val="clear" w:color="auto" w:fill="auto"/>
                  <w:noWrap/>
                  <w:vAlign w:val="bottom"/>
                  <w:hideMark/>
                </w:tcPr>
                <w:p w14:paraId="267B3150"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r w:rsidR="00A83A1A" w:rsidRPr="003D1C86" w14:paraId="5F811AC3"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9D19E41"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1889" w:type="dxa"/>
                  <w:tcBorders>
                    <w:top w:val="nil"/>
                    <w:left w:val="nil"/>
                    <w:bottom w:val="single" w:sz="4" w:space="0" w:color="auto"/>
                    <w:right w:val="single" w:sz="4" w:space="0" w:color="auto"/>
                  </w:tcBorders>
                  <w:shd w:val="clear" w:color="auto" w:fill="auto"/>
                  <w:noWrap/>
                  <w:vAlign w:val="bottom"/>
                  <w:hideMark/>
                </w:tcPr>
                <w:p w14:paraId="59B11641"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2600" w:type="dxa"/>
                  <w:tcBorders>
                    <w:top w:val="nil"/>
                    <w:left w:val="nil"/>
                    <w:bottom w:val="single" w:sz="4" w:space="0" w:color="auto"/>
                    <w:right w:val="single" w:sz="4" w:space="0" w:color="auto"/>
                  </w:tcBorders>
                  <w:shd w:val="clear" w:color="auto" w:fill="auto"/>
                  <w:noWrap/>
                  <w:vAlign w:val="bottom"/>
                  <w:hideMark/>
                </w:tcPr>
                <w:p w14:paraId="79AF9201"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r w:rsidR="00A83A1A" w:rsidRPr="003D1C86" w14:paraId="7D283B70"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76EC81FA"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1889" w:type="dxa"/>
                  <w:tcBorders>
                    <w:top w:val="nil"/>
                    <w:left w:val="nil"/>
                    <w:bottom w:val="single" w:sz="4" w:space="0" w:color="auto"/>
                    <w:right w:val="single" w:sz="4" w:space="0" w:color="auto"/>
                  </w:tcBorders>
                  <w:shd w:val="clear" w:color="auto" w:fill="auto"/>
                  <w:noWrap/>
                  <w:vAlign w:val="bottom"/>
                  <w:hideMark/>
                </w:tcPr>
                <w:p w14:paraId="6A435D89"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2600" w:type="dxa"/>
                  <w:tcBorders>
                    <w:top w:val="nil"/>
                    <w:left w:val="nil"/>
                    <w:bottom w:val="single" w:sz="4" w:space="0" w:color="auto"/>
                    <w:right w:val="single" w:sz="4" w:space="0" w:color="auto"/>
                  </w:tcBorders>
                  <w:shd w:val="clear" w:color="auto" w:fill="auto"/>
                  <w:noWrap/>
                  <w:vAlign w:val="bottom"/>
                  <w:hideMark/>
                </w:tcPr>
                <w:p w14:paraId="35684B94"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Cập nhật theo ERP</w:t>
                  </w:r>
                </w:p>
              </w:tc>
            </w:tr>
          </w:tbl>
          <w:p w14:paraId="0B7D2D41" w14:textId="77777777" w:rsidR="00A83A1A" w:rsidRPr="003D1C86" w:rsidRDefault="00A83A1A" w:rsidP="00A83A1A">
            <w:pPr>
              <w:pStyle w:val="Sothutu-1so"/>
              <w:numPr>
                <w:ilvl w:val="0"/>
                <w:numId w:val="0"/>
              </w:numPr>
              <w:ind w:left="720"/>
              <w:rPr>
                <w:sz w:val="28"/>
                <w:szCs w:val="28"/>
              </w:rPr>
            </w:pPr>
          </w:p>
          <w:p w14:paraId="5C3DC9F0" w14:textId="77777777" w:rsidR="00A83A1A" w:rsidRPr="003D1C86" w:rsidRDefault="00A83A1A" w:rsidP="008633E7">
            <w:pPr>
              <w:pStyle w:val="Sothutu-1so"/>
              <w:numPr>
                <w:ilvl w:val="0"/>
                <w:numId w:val="9"/>
              </w:numPr>
              <w:rPr>
                <w:sz w:val="28"/>
                <w:szCs w:val="28"/>
              </w:rPr>
            </w:pPr>
            <w:r w:rsidRPr="003D1C86">
              <w:rPr>
                <w:sz w:val="28"/>
                <w:szCs w:val="28"/>
              </w:rPr>
              <w:t>TH2:  Trường “Mã ngành hàng” trên hệ thống ERP không trùng với trường “Mã ngành hàng trên ERP” của hệ thống DMS thì thực hiện tạo mới  thông tin sản phẩm trên DMS gồm các thông tin sau:</w:t>
            </w:r>
          </w:p>
          <w:tbl>
            <w:tblPr>
              <w:tblW w:w="6379" w:type="dxa"/>
              <w:tblInd w:w="10" w:type="dxa"/>
              <w:tblLook w:val="04A0" w:firstRow="1" w:lastRow="0" w:firstColumn="1" w:lastColumn="0" w:noHBand="0" w:noVBand="1"/>
            </w:tblPr>
            <w:tblGrid>
              <w:gridCol w:w="1889"/>
              <w:gridCol w:w="1890"/>
              <w:gridCol w:w="2600"/>
            </w:tblGrid>
            <w:tr w:rsidR="00A83A1A" w:rsidRPr="003D1C86" w14:paraId="07A085A6" w14:textId="77777777" w:rsidTr="00FB2A60">
              <w:trPr>
                <w:trHeight w:val="256"/>
              </w:trPr>
              <w:tc>
                <w:tcPr>
                  <w:tcW w:w="3779" w:type="dxa"/>
                  <w:gridSpan w:val="2"/>
                  <w:tcBorders>
                    <w:top w:val="nil"/>
                    <w:left w:val="nil"/>
                    <w:bottom w:val="nil"/>
                    <w:right w:val="nil"/>
                  </w:tcBorders>
                  <w:shd w:val="clear" w:color="000000" w:fill="92D050"/>
                  <w:noWrap/>
                  <w:vAlign w:val="bottom"/>
                  <w:hideMark/>
                </w:tcPr>
                <w:p w14:paraId="4978E649"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DANH MỤC NGÀNH HÀNG</w:t>
                  </w:r>
                </w:p>
              </w:tc>
              <w:tc>
                <w:tcPr>
                  <w:tcW w:w="2600" w:type="dxa"/>
                  <w:tcBorders>
                    <w:top w:val="nil"/>
                    <w:left w:val="nil"/>
                    <w:bottom w:val="nil"/>
                    <w:right w:val="nil"/>
                  </w:tcBorders>
                  <w:shd w:val="clear" w:color="000000" w:fill="92D050"/>
                  <w:noWrap/>
                  <w:vAlign w:val="bottom"/>
                  <w:hideMark/>
                </w:tcPr>
                <w:p w14:paraId="3E276027"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20BF8073" w14:textId="77777777" w:rsidTr="00FB2A60">
              <w:trPr>
                <w:trHeight w:val="256"/>
              </w:trPr>
              <w:tc>
                <w:tcPr>
                  <w:tcW w:w="1889"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433DDBD"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DMS</w:t>
                  </w:r>
                </w:p>
              </w:tc>
              <w:tc>
                <w:tcPr>
                  <w:tcW w:w="1889" w:type="dxa"/>
                  <w:tcBorders>
                    <w:top w:val="single" w:sz="4" w:space="0" w:color="auto"/>
                    <w:left w:val="nil"/>
                    <w:bottom w:val="single" w:sz="4" w:space="0" w:color="auto"/>
                    <w:right w:val="single" w:sz="4" w:space="0" w:color="auto"/>
                  </w:tcBorders>
                  <w:shd w:val="clear" w:color="000000" w:fill="92D050"/>
                  <w:noWrap/>
                  <w:vAlign w:val="bottom"/>
                  <w:hideMark/>
                </w:tcPr>
                <w:p w14:paraId="44CE6A7C"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ERP</w:t>
                  </w:r>
                </w:p>
              </w:tc>
              <w:tc>
                <w:tcPr>
                  <w:tcW w:w="2600" w:type="dxa"/>
                  <w:tcBorders>
                    <w:top w:val="single" w:sz="4" w:space="0" w:color="auto"/>
                    <w:left w:val="nil"/>
                    <w:bottom w:val="single" w:sz="4" w:space="0" w:color="auto"/>
                    <w:right w:val="single" w:sz="4" w:space="0" w:color="auto"/>
                  </w:tcBorders>
                  <w:shd w:val="clear" w:color="000000" w:fill="92D050"/>
                  <w:noWrap/>
                  <w:vAlign w:val="bottom"/>
                  <w:hideMark/>
                </w:tcPr>
                <w:p w14:paraId="3DD7F42F" w14:textId="77777777" w:rsidR="00A83A1A" w:rsidRPr="003D1C86" w:rsidRDefault="00A83A1A" w:rsidP="00607632">
                  <w:pPr>
                    <w:framePr w:hSpace="180" w:wrap="around" w:vAnchor="text" w:hAnchor="margin" w:xAlign="center" w:y="-72"/>
                    <w:widowControl/>
                    <w:spacing w:before="0" w:line="240" w:lineRule="auto"/>
                    <w:ind w:left="0"/>
                    <w:rPr>
                      <w:b/>
                      <w:bCs/>
                      <w:snapToGrid/>
                      <w:color w:val="000000"/>
                      <w:sz w:val="28"/>
                      <w:szCs w:val="28"/>
                    </w:rPr>
                  </w:pPr>
                  <w:r w:rsidRPr="003D1C86">
                    <w:rPr>
                      <w:b/>
                      <w:bCs/>
                      <w:snapToGrid/>
                      <w:color w:val="000000"/>
                      <w:sz w:val="28"/>
                      <w:szCs w:val="28"/>
                    </w:rPr>
                    <w:t>GHI CHÚ</w:t>
                  </w:r>
                </w:p>
              </w:tc>
            </w:tr>
            <w:tr w:rsidR="00A83A1A" w:rsidRPr="003D1C86" w14:paraId="020A2B1F"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6DAF794A"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1889" w:type="dxa"/>
                  <w:tcBorders>
                    <w:top w:val="nil"/>
                    <w:left w:val="nil"/>
                    <w:bottom w:val="single" w:sz="4" w:space="0" w:color="auto"/>
                    <w:right w:val="single" w:sz="4" w:space="0" w:color="auto"/>
                  </w:tcBorders>
                  <w:shd w:val="clear" w:color="auto" w:fill="auto"/>
                  <w:noWrap/>
                  <w:vAlign w:val="bottom"/>
                  <w:hideMark/>
                </w:tcPr>
                <w:p w14:paraId="7FCD10F4"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Mã ngành</w:t>
                  </w:r>
                </w:p>
              </w:tc>
              <w:tc>
                <w:tcPr>
                  <w:tcW w:w="2600" w:type="dxa"/>
                  <w:tcBorders>
                    <w:top w:val="nil"/>
                    <w:left w:val="nil"/>
                    <w:bottom w:val="single" w:sz="4" w:space="0" w:color="auto"/>
                    <w:right w:val="single" w:sz="4" w:space="0" w:color="auto"/>
                  </w:tcBorders>
                  <w:shd w:val="clear" w:color="auto" w:fill="auto"/>
                  <w:vAlign w:val="bottom"/>
                  <w:hideMark/>
                </w:tcPr>
                <w:p w14:paraId="79105141"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Tạo mới</w:t>
                  </w:r>
                </w:p>
              </w:tc>
            </w:tr>
            <w:tr w:rsidR="00A83A1A" w:rsidRPr="003D1C86" w14:paraId="5DBD804D"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5B24E527"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1889" w:type="dxa"/>
                  <w:tcBorders>
                    <w:top w:val="nil"/>
                    <w:left w:val="nil"/>
                    <w:bottom w:val="single" w:sz="4" w:space="0" w:color="auto"/>
                    <w:right w:val="single" w:sz="4" w:space="0" w:color="auto"/>
                  </w:tcBorders>
                  <w:shd w:val="clear" w:color="auto" w:fill="auto"/>
                  <w:noWrap/>
                  <w:vAlign w:val="bottom"/>
                  <w:hideMark/>
                </w:tcPr>
                <w:p w14:paraId="3177FF69"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Tên ngành</w:t>
                  </w:r>
                </w:p>
              </w:tc>
              <w:tc>
                <w:tcPr>
                  <w:tcW w:w="2600" w:type="dxa"/>
                  <w:tcBorders>
                    <w:top w:val="nil"/>
                    <w:left w:val="nil"/>
                    <w:bottom w:val="single" w:sz="4" w:space="0" w:color="auto"/>
                    <w:right w:val="single" w:sz="4" w:space="0" w:color="auto"/>
                  </w:tcBorders>
                  <w:shd w:val="clear" w:color="auto" w:fill="auto"/>
                  <w:noWrap/>
                  <w:vAlign w:val="bottom"/>
                  <w:hideMark/>
                </w:tcPr>
                <w:p w14:paraId="638E1B63"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w:t>
                  </w:r>
                </w:p>
              </w:tc>
            </w:tr>
            <w:tr w:rsidR="00A83A1A" w:rsidRPr="003D1C86" w14:paraId="7B5E8A41"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49EFF3EC"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1889" w:type="dxa"/>
                  <w:tcBorders>
                    <w:top w:val="nil"/>
                    <w:left w:val="nil"/>
                    <w:bottom w:val="single" w:sz="4" w:space="0" w:color="auto"/>
                    <w:right w:val="single" w:sz="4" w:space="0" w:color="auto"/>
                  </w:tcBorders>
                  <w:shd w:val="clear" w:color="auto" w:fill="auto"/>
                  <w:noWrap/>
                  <w:vAlign w:val="bottom"/>
                  <w:hideMark/>
                </w:tcPr>
                <w:p w14:paraId="156D786F"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Ghi chú</w:t>
                  </w:r>
                </w:p>
              </w:tc>
              <w:tc>
                <w:tcPr>
                  <w:tcW w:w="2600" w:type="dxa"/>
                  <w:tcBorders>
                    <w:top w:val="nil"/>
                    <w:left w:val="nil"/>
                    <w:bottom w:val="single" w:sz="4" w:space="0" w:color="auto"/>
                    <w:right w:val="single" w:sz="4" w:space="0" w:color="auto"/>
                  </w:tcBorders>
                  <w:shd w:val="clear" w:color="auto" w:fill="auto"/>
                  <w:noWrap/>
                  <w:vAlign w:val="bottom"/>
                  <w:hideMark/>
                </w:tcPr>
                <w:p w14:paraId="23B1E9AE"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xml:space="preserve">  </w:t>
                  </w:r>
                </w:p>
              </w:tc>
            </w:tr>
            <w:tr w:rsidR="00A83A1A" w:rsidRPr="003D1C86" w14:paraId="10A4FBAA" w14:textId="77777777" w:rsidTr="00FB2A60">
              <w:trPr>
                <w:trHeight w:val="256"/>
              </w:trPr>
              <w:tc>
                <w:tcPr>
                  <w:tcW w:w="1889" w:type="dxa"/>
                  <w:tcBorders>
                    <w:top w:val="nil"/>
                    <w:left w:val="single" w:sz="4" w:space="0" w:color="auto"/>
                    <w:bottom w:val="single" w:sz="4" w:space="0" w:color="auto"/>
                    <w:right w:val="single" w:sz="4" w:space="0" w:color="auto"/>
                  </w:tcBorders>
                  <w:shd w:val="clear" w:color="auto" w:fill="auto"/>
                  <w:noWrap/>
                  <w:vAlign w:val="bottom"/>
                  <w:hideMark/>
                </w:tcPr>
                <w:p w14:paraId="74EADBD7"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1889" w:type="dxa"/>
                  <w:tcBorders>
                    <w:top w:val="nil"/>
                    <w:left w:val="nil"/>
                    <w:bottom w:val="single" w:sz="4" w:space="0" w:color="auto"/>
                    <w:right w:val="single" w:sz="4" w:space="0" w:color="auto"/>
                  </w:tcBorders>
                  <w:shd w:val="clear" w:color="auto" w:fill="auto"/>
                  <w:noWrap/>
                  <w:vAlign w:val="bottom"/>
                  <w:hideMark/>
                </w:tcPr>
                <w:p w14:paraId="7100CD99"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Trạng thái</w:t>
                  </w:r>
                </w:p>
              </w:tc>
              <w:tc>
                <w:tcPr>
                  <w:tcW w:w="2600" w:type="dxa"/>
                  <w:tcBorders>
                    <w:top w:val="nil"/>
                    <w:left w:val="nil"/>
                    <w:bottom w:val="single" w:sz="4" w:space="0" w:color="auto"/>
                    <w:right w:val="single" w:sz="4" w:space="0" w:color="auto"/>
                  </w:tcBorders>
                  <w:shd w:val="clear" w:color="auto" w:fill="auto"/>
                  <w:noWrap/>
                  <w:vAlign w:val="bottom"/>
                  <w:hideMark/>
                </w:tcPr>
                <w:p w14:paraId="46DC6895" w14:textId="77777777" w:rsidR="00A83A1A" w:rsidRPr="003D1C86" w:rsidRDefault="00A83A1A" w:rsidP="00607632">
                  <w:pPr>
                    <w:framePr w:hSpace="180" w:wrap="around" w:vAnchor="text" w:hAnchor="margin" w:xAlign="center" w:y="-72"/>
                    <w:widowControl/>
                    <w:spacing w:before="0" w:line="240" w:lineRule="auto"/>
                    <w:ind w:left="0"/>
                    <w:rPr>
                      <w:snapToGrid/>
                      <w:color w:val="000000"/>
                      <w:sz w:val="28"/>
                      <w:szCs w:val="28"/>
                    </w:rPr>
                  </w:pPr>
                  <w:r w:rsidRPr="003D1C86">
                    <w:rPr>
                      <w:snapToGrid/>
                      <w:color w:val="000000"/>
                      <w:sz w:val="28"/>
                      <w:szCs w:val="28"/>
                    </w:rPr>
                    <w:t xml:space="preserve">  </w:t>
                  </w:r>
                </w:p>
              </w:tc>
            </w:tr>
          </w:tbl>
          <w:p w14:paraId="245772F0" w14:textId="77777777" w:rsidR="00A83A1A" w:rsidRPr="003D1C86" w:rsidRDefault="00A83A1A" w:rsidP="00A83A1A">
            <w:pPr>
              <w:pStyle w:val="Sothutu-1so"/>
              <w:numPr>
                <w:ilvl w:val="0"/>
                <w:numId w:val="0"/>
              </w:numPr>
              <w:ind w:left="720"/>
              <w:rPr>
                <w:sz w:val="28"/>
                <w:szCs w:val="28"/>
              </w:rPr>
            </w:pPr>
          </w:p>
          <w:p w14:paraId="08B7D637" w14:textId="782C3097" w:rsidR="00A83A1A" w:rsidRPr="003D1C86" w:rsidRDefault="00A83A1A" w:rsidP="008633E7">
            <w:pPr>
              <w:pStyle w:val="Sothutu-1so"/>
              <w:numPr>
                <w:ilvl w:val="0"/>
                <w:numId w:val="9"/>
              </w:numPr>
              <w:rPr>
                <w:sz w:val="28"/>
                <w:szCs w:val="28"/>
              </w:rPr>
            </w:pPr>
            <w:r w:rsidRPr="003D1C86">
              <w:rPr>
                <w:sz w:val="28"/>
                <w:szCs w:val="28"/>
              </w:rPr>
              <w:lastRenderedPageBreak/>
              <w:t>TH3: Khi tiến trình đồng bộ không đồng bộ được thông tin thì lưu thông tin vào vùng lỗi để ERP lấy thông tin về xử lý</w:t>
            </w:r>
          </w:p>
        </w:tc>
        <w:tc>
          <w:tcPr>
            <w:tcW w:w="1445" w:type="dxa"/>
          </w:tcPr>
          <w:p w14:paraId="0FA1A87E" w14:textId="77777777" w:rsidR="00A83A1A" w:rsidRPr="003D1C86" w:rsidRDefault="00A83A1A" w:rsidP="00A83A1A">
            <w:pPr>
              <w:ind w:left="0"/>
              <w:jc w:val="both"/>
              <w:rPr>
                <w:sz w:val="28"/>
                <w:szCs w:val="28"/>
              </w:rPr>
            </w:pPr>
          </w:p>
        </w:tc>
      </w:tr>
    </w:tbl>
    <w:p w14:paraId="1F37E3E9" w14:textId="77777777" w:rsidR="00FA5B32" w:rsidRPr="003D1C86" w:rsidRDefault="00FA5B32" w:rsidP="00FA5B32">
      <w:pPr>
        <w:pStyle w:val="NormalIndent"/>
        <w:rPr>
          <w:sz w:val="28"/>
          <w:szCs w:val="28"/>
        </w:rPr>
      </w:pPr>
    </w:p>
    <w:p w14:paraId="3E2F235B" w14:textId="77777777" w:rsidR="00FA5B32" w:rsidRPr="003D1C86" w:rsidRDefault="00FA5B32" w:rsidP="00FA5B32">
      <w:pPr>
        <w:pStyle w:val="NormalIndent"/>
        <w:rPr>
          <w:sz w:val="28"/>
          <w:szCs w:val="28"/>
        </w:rPr>
      </w:pPr>
    </w:p>
    <w:p w14:paraId="316C3F5D" w14:textId="77777777" w:rsidR="00FA5B32" w:rsidRPr="003D1C86" w:rsidRDefault="00FA5B32" w:rsidP="00FA5B32">
      <w:pPr>
        <w:pStyle w:val="NormalIndent"/>
        <w:rPr>
          <w:sz w:val="28"/>
          <w:szCs w:val="28"/>
        </w:rPr>
      </w:pPr>
    </w:p>
    <w:p w14:paraId="20C79C71" w14:textId="77777777" w:rsidR="00FA5B32" w:rsidRPr="003D1C86" w:rsidRDefault="00FA5B32" w:rsidP="00FA5B32">
      <w:pPr>
        <w:pStyle w:val="NormalIndent"/>
        <w:rPr>
          <w:sz w:val="28"/>
          <w:szCs w:val="28"/>
        </w:rPr>
      </w:pPr>
    </w:p>
    <w:p w14:paraId="24C963BC" w14:textId="77777777" w:rsidR="00FA5B32" w:rsidRPr="003D1C86" w:rsidRDefault="00FA5B32" w:rsidP="00FA5B32">
      <w:pPr>
        <w:pStyle w:val="NormalIndent"/>
        <w:rPr>
          <w:sz w:val="28"/>
          <w:szCs w:val="28"/>
        </w:rPr>
      </w:pPr>
    </w:p>
    <w:p w14:paraId="5D03DE1D" w14:textId="77777777" w:rsidR="00FA5B32" w:rsidRPr="003D1C86" w:rsidRDefault="00FA5B32" w:rsidP="00FA5B32">
      <w:pPr>
        <w:pStyle w:val="NormalIndent"/>
        <w:rPr>
          <w:sz w:val="28"/>
          <w:szCs w:val="28"/>
        </w:rPr>
      </w:pPr>
    </w:p>
    <w:p w14:paraId="786CEEED" w14:textId="77777777" w:rsidR="00FA5B32" w:rsidRPr="003D1C86" w:rsidRDefault="00FA5B32" w:rsidP="00FA5B32">
      <w:pPr>
        <w:pStyle w:val="NormalIndent"/>
        <w:rPr>
          <w:sz w:val="28"/>
          <w:szCs w:val="28"/>
        </w:rPr>
      </w:pPr>
    </w:p>
    <w:p w14:paraId="2CC03E2D" w14:textId="77777777" w:rsidR="00A83A1A" w:rsidRPr="003D1C86" w:rsidRDefault="00A83A1A" w:rsidP="00FA5B32">
      <w:pPr>
        <w:pStyle w:val="NormalIndent"/>
        <w:rPr>
          <w:sz w:val="28"/>
          <w:szCs w:val="28"/>
        </w:rPr>
      </w:pPr>
    </w:p>
    <w:p w14:paraId="661E077B" w14:textId="77777777" w:rsidR="00A83A1A" w:rsidRPr="003D1C86" w:rsidRDefault="00A83A1A" w:rsidP="00FA5B32">
      <w:pPr>
        <w:pStyle w:val="NormalIndent"/>
        <w:rPr>
          <w:sz w:val="28"/>
          <w:szCs w:val="28"/>
        </w:rPr>
      </w:pPr>
    </w:p>
    <w:p w14:paraId="2911F04C" w14:textId="77777777" w:rsidR="00A83A1A" w:rsidRPr="003D1C86" w:rsidRDefault="00A83A1A" w:rsidP="00FA5B32">
      <w:pPr>
        <w:pStyle w:val="NormalIndent"/>
        <w:rPr>
          <w:sz w:val="28"/>
          <w:szCs w:val="28"/>
        </w:rPr>
      </w:pPr>
    </w:p>
    <w:p w14:paraId="303C5BB1" w14:textId="77777777" w:rsidR="00A83A1A" w:rsidRPr="003D1C86" w:rsidRDefault="00A83A1A" w:rsidP="00FA5B32">
      <w:pPr>
        <w:pStyle w:val="NormalIndent"/>
        <w:rPr>
          <w:sz w:val="28"/>
          <w:szCs w:val="28"/>
        </w:rPr>
      </w:pPr>
    </w:p>
    <w:p w14:paraId="1696651A" w14:textId="77777777" w:rsidR="00A83A1A" w:rsidRPr="003D1C86" w:rsidRDefault="00A83A1A" w:rsidP="00FA5B32">
      <w:pPr>
        <w:pStyle w:val="NormalIndent"/>
        <w:rPr>
          <w:sz w:val="28"/>
          <w:szCs w:val="28"/>
        </w:rPr>
      </w:pPr>
    </w:p>
    <w:p w14:paraId="22B15B15" w14:textId="77777777" w:rsidR="00A83A1A" w:rsidRPr="003D1C86" w:rsidRDefault="00A83A1A" w:rsidP="00FA5B32">
      <w:pPr>
        <w:pStyle w:val="NormalIndent"/>
        <w:rPr>
          <w:sz w:val="28"/>
          <w:szCs w:val="28"/>
        </w:rPr>
      </w:pPr>
    </w:p>
    <w:p w14:paraId="08FFF6CB" w14:textId="77777777" w:rsidR="00A83A1A" w:rsidRPr="003D1C86" w:rsidRDefault="00A83A1A" w:rsidP="00FA5B32">
      <w:pPr>
        <w:pStyle w:val="NormalIndent"/>
        <w:rPr>
          <w:sz w:val="28"/>
          <w:szCs w:val="28"/>
        </w:rPr>
      </w:pPr>
    </w:p>
    <w:p w14:paraId="5EAB8C22" w14:textId="77777777" w:rsidR="00A83A1A" w:rsidRPr="003D1C86" w:rsidRDefault="00A83A1A" w:rsidP="00FA5B32">
      <w:pPr>
        <w:pStyle w:val="NormalIndent"/>
        <w:rPr>
          <w:sz w:val="28"/>
          <w:szCs w:val="28"/>
        </w:rPr>
      </w:pPr>
    </w:p>
    <w:p w14:paraId="3FB0D115" w14:textId="77777777" w:rsidR="007E2B81" w:rsidRPr="003D1C86" w:rsidRDefault="007E2B81" w:rsidP="007E2B81">
      <w:pPr>
        <w:pStyle w:val="ListParagraph"/>
        <w:rPr>
          <w:sz w:val="28"/>
          <w:szCs w:val="28"/>
        </w:rPr>
      </w:pPr>
    </w:p>
    <w:p w14:paraId="465CC085" w14:textId="2E22A439" w:rsidR="002C0232" w:rsidRPr="003D1C86" w:rsidRDefault="00FD13C4" w:rsidP="008633E7">
      <w:pPr>
        <w:pStyle w:val="Heading1"/>
        <w:numPr>
          <w:ilvl w:val="1"/>
          <w:numId w:val="42"/>
        </w:numPr>
        <w:rPr>
          <w:sz w:val="28"/>
          <w:szCs w:val="28"/>
        </w:rPr>
      </w:pPr>
      <w:bookmarkStart w:id="1281" w:name="_Toc77785478"/>
      <w:r w:rsidRPr="003D1C86">
        <w:rPr>
          <w:sz w:val="28"/>
          <w:szCs w:val="28"/>
        </w:rPr>
        <w:t>Đồ</w:t>
      </w:r>
      <w:r w:rsidR="002C0232" w:rsidRPr="003D1C86">
        <w:rPr>
          <w:sz w:val="28"/>
          <w:szCs w:val="28"/>
        </w:rPr>
        <w:t xml:space="preserve">ng bộ </w:t>
      </w:r>
      <w:r w:rsidRPr="003D1C86">
        <w:rPr>
          <w:sz w:val="28"/>
          <w:szCs w:val="28"/>
        </w:rPr>
        <w:t>Công nợ</w:t>
      </w:r>
      <w:bookmarkEnd w:id="1281"/>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2C0232" w:rsidRPr="003D1C86" w14:paraId="079BA3F1" w14:textId="77777777" w:rsidTr="00495F45">
        <w:trPr>
          <w:trHeight w:val="284"/>
          <w:jc w:val="center"/>
        </w:trPr>
        <w:tc>
          <w:tcPr>
            <w:tcW w:w="1590" w:type="pct"/>
            <w:tcBorders>
              <w:top w:val="single" w:sz="18" w:space="0" w:color="808080"/>
              <w:left w:val="single" w:sz="18" w:space="0" w:color="808080"/>
            </w:tcBorders>
            <w:shd w:val="clear" w:color="auto" w:fill="F3F3F3"/>
            <w:vAlign w:val="center"/>
          </w:tcPr>
          <w:p w14:paraId="6F5298F0" w14:textId="77777777" w:rsidR="002C0232" w:rsidRPr="003D1C86" w:rsidRDefault="002C0232" w:rsidP="00495F45">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4EC21B3C" w14:textId="2501B85A" w:rsidR="002C0232" w:rsidRPr="003D1C86" w:rsidRDefault="00FD13C4" w:rsidP="00495F45">
            <w:pPr>
              <w:pStyle w:val="BodyText"/>
              <w:ind w:left="0"/>
              <w:rPr>
                <w:color w:val="984806"/>
                <w:sz w:val="28"/>
                <w:szCs w:val="28"/>
                <w:lang w:eastAsia="ar-SA"/>
              </w:rPr>
            </w:pPr>
            <w:r w:rsidRPr="003D1C86">
              <w:rPr>
                <w:color w:val="984806"/>
                <w:sz w:val="28"/>
                <w:szCs w:val="28"/>
                <w:lang w:eastAsia="ar-SA"/>
              </w:rPr>
              <w:t>Đồng bộ công nợ</w:t>
            </w:r>
          </w:p>
        </w:tc>
      </w:tr>
      <w:tr w:rsidR="002C0232" w:rsidRPr="003D1C86" w14:paraId="31C8C982" w14:textId="77777777" w:rsidTr="00495F45">
        <w:trPr>
          <w:trHeight w:val="284"/>
          <w:jc w:val="center"/>
        </w:trPr>
        <w:tc>
          <w:tcPr>
            <w:tcW w:w="1590" w:type="pct"/>
            <w:tcBorders>
              <w:left w:val="single" w:sz="18" w:space="0" w:color="808080"/>
            </w:tcBorders>
            <w:shd w:val="clear" w:color="auto" w:fill="F3F3F3"/>
            <w:vAlign w:val="center"/>
          </w:tcPr>
          <w:p w14:paraId="78ED118A" w14:textId="77777777" w:rsidR="002C0232" w:rsidRPr="003D1C86" w:rsidRDefault="002C0232" w:rsidP="00495F45">
            <w:pPr>
              <w:ind w:left="142"/>
              <w:rPr>
                <w:b/>
                <w:sz w:val="28"/>
                <w:szCs w:val="28"/>
              </w:rPr>
            </w:pPr>
            <w:r w:rsidRPr="003D1C86">
              <w:rPr>
                <w:b/>
                <w:sz w:val="28"/>
                <w:szCs w:val="28"/>
              </w:rPr>
              <w:lastRenderedPageBreak/>
              <w:t>Mô tả</w:t>
            </w:r>
          </w:p>
        </w:tc>
        <w:tc>
          <w:tcPr>
            <w:tcW w:w="3410" w:type="pct"/>
            <w:tcBorders>
              <w:right w:val="single" w:sz="18" w:space="0" w:color="808080"/>
            </w:tcBorders>
            <w:vAlign w:val="center"/>
          </w:tcPr>
          <w:p w14:paraId="4DDA63D0" w14:textId="77777777" w:rsidR="002C0232" w:rsidRPr="003D1C86" w:rsidRDefault="002C0232" w:rsidP="00DD72AF">
            <w:pPr>
              <w:pStyle w:val="BodyText"/>
              <w:ind w:left="0"/>
              <w:rPr>
                <w:color w:val="984806"/>
                <w:sz w:val="28"/>
                <w:szCs w:val="28"/>
                <w:lang w:eastAsia="ar-SA"/>
              </w:rPr>
            </w:pPr>
            <w:r w:rsidRPr="003D1C86">
              <w:rPr>
                <w:color w:val="984806"/>
                <w:sz w:val="28"/>
                <w:szCs w:val="28"/>
                <w:lang w:eastAsia="ar-SA"/>
              </w:rPr>
              <w:t xml:space="preserve">Chức năng này cho phép tự động đồng bộ </w:t>
            </w:r>
            <w:r w:rsidR="003F2459" w:rsidRPr="003D1C86">
              <w:rPr>
                <w:color w:val="984806"/>
                <w:sz w:val="28"/>
                <w:szCs w:val="28"/>
                <w:lang w:eastAsia="ar-SA"/>
              </w:rPr>
              <w:t xml:space="preserve">công nợ từ ERP về DMS </w:t>
            </w:r>
            <w:r w:rsidR="00DD72AF" w:rsidRPr="003D1C86">
              <w:rPr>
                <w:color w:val="984806"/>
                <w:sz w:val="28"/>
                <w:szCs w:val="28"/>
                <w:lang w:eastAsia="ar-SA"/>
              </w:rPr>
              <w:t>DMS tự</w:t>
            </w:r>
            <w:r w:rsidR="00B21887" w:rsidRPr="003D1C86">
              <w:rPr>
                <w:color w:val="984806"/>
                <w:sz w:val="28"/>
                <w:szCs w:val="28"/>
                <w:lang w:eastAsia="ar-SA"/>
              </w:rPr>
              <w:t xml:space="preserve"> động đồng bộ: 6h sáng và 12h30</w:t>
            </w:r>
          </w:p>
          <w:p w14:paraId="024D0E05" w14:textId="07FB5518" w:rsidR="00385D0D" w:rsidRPr="003D1C86" w:rsidRDefault="00385D0D" w:rsidP="00DD72AF">
            <w:pPr>
              <w:pStyle w:val="BodyText"/>
              <w:ind w:left="0"/>
              <w:rPr>
                <w:color w:val="984806"/>
                <w:sz w:val="28"/>
                <w:szCs w:val="28"/>
                <w:lang w:eastAsia="ar-SA"/>
              </w:rPr>
            </w:pPr>
            <w:r w:rsidRPr="003D1C86">
              <w:rPr>
                <w:color w:val="984806"/>
                <w:sz w:val="28"/>
                <w:szCs w:val="28"/>
                <w:lang w:eastAsia="ar-SA"/>
              </w:rPr>
              <w:t>Cho phép KTNPP/HO xem thông tin công nợ theo từng NPP</w:t>
            </w:r>
          </w:p>
          <w:p w14:paraId="00CF7504" w14:textId="1459A34C" w:rsidR="00B21887" w:rsidRPr="003D1C86" w:rsidRDefault="00B21887" w:rsidP="00DD72AF">
            <w:pPr>
              <w:pStyle w:val="BodyText"/>
              <w:ind w:left="0"/>
              <w:rPr>
                <w:color w:val="984806"/>
                <w:sz w:val="28"/>
                <w:szCs w:val="28"/>
                <w:lang w:eastAsia="ar-SA"/>
              </w:rPr>
            </w:pPr>
          </w:p>
        </w:tc>
      </w:tr>
      <w:tr w:rsidR="002C0232" w:rsidRPr="003D1C86" w14:paraId="5247F178" w14:textId="77777777" w:rsidTr="00495F45">
        <w:trPr>
          <w:trHeight w:val="395"/>
          <w:jc w:val="center"/>
        </w:trPr>
        <w:tc>
          <w:tcPr>
            <w:tcW w:w="1590" w:type="pct"/>
            <w:tcBorders>
              <w:left w:val="single" w:sz="18" w:space="0" w:color="808080"/>
            </w:tcBorders>
            <w:shd w:val="clear" w:color="auto" w:fill="F3F3F3"/>
            <w:vAlign w:val="center"/>
          </w:tcPr>
          <w:p w14:paraId="7EE75CC3" w14:textId="77777777" w:rsidR="002C0232" w:rsidRPr="003D1C86" w:rsidRDefault="002C0232" w:rsidP="00495F45">
            <w:pPr>
              <w:ind w:left="142"/>
              <w:rPr>
                <w:b/>
                <w:sz w:val="28"/>
                <w:szCs w:val="28"/>
              </w:rPr>
            </w:pPr>
            <w:r w:rsidRPr="003D1C86">
              <w:rPr>
                <w:b/>
                <w:sz w:val="28"/>
                <w:szCs w:val="28"/>
              </w:rPr>
              <w:t>Tác nhân</w:t>
            </w:r>
          </w:p>
        </w:tc>
        <w:tc>
          <w:tcPr>
            <w:tcW w:w="3410" w:type="pct"/>
            <w:tcBorders>
              <w:right w:val="single" w:sz="18" w:space="0" w:color="808080"/>
            </w:tcBorders>
            <w:vAlign w:val="center"/>
          </w:tcPr>
          <w:p w14:paraId="0CDE96B2" w14:textId="77777777" w:rsidR="002C0232" w:rsidRPr="003D1C86" w:rsidRDefault="002C0232" w:rsidP="00495F45">
            <w:pPr>
              <w:ind w:left="0"/>
              <w:rPr>
                <w:sz w:val="28"/>
                <w:szCs w:val="28"/>
              </w:rPr>
            </w:pPr>
            <w:r w:rsidRPr="003D1C86">
              <w:rPr>
                <w:color w:val="984806"/>
                <w:sz w:val="28"/>
                <w:szCs w:val="28"/>
              </w:rPr>
              <w:t>- Hệ thống</w:t>
            </w:r>
          </w:p>
        </w:tc>
      </w:tr>
      <w:tr w:rsidR="002C0232" w:rsidRPr="003D1C86" w14:paraId="31B5869E" w14:textId="77777777" w:rsidTr="00495F45">
        <w:trPr>
          <w:trHeight w:val="1547"/>
          <w:jc w:val="center"/>
        </w:trPr>
        <w:tc>
          <w:tcPr>
            <w:tcW w:w="1590" w:type="pct"/>
            <w:tcBorders>
              <w:left w:val="single" w:sz="18" w:space="0" w:color="808080"/>
            </w:tcBorders>
            <w:shd w:val="clear" w:color="auto" w:fill="F3F3F3"/>
            <w:vAlign w:val="center"/>
          </w:tcPr>
          <w:p w14:paraId="2D077B63" w14:textId="77777777" w:rsidR="002C0232" w:rsidRPr="003D1C86" w:rsidRDefault="002C0232" w:rsidP="00495F45">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31542EF" w14:textId="77777777" w:rsidR="002C0232" w:rsidRPr="003D1C86" w:rsidRDefault="002C0232" w:rsidP="00495F45">
            <w:pPr>
              <w:pStyle w:val="BodyText"/>
              <w:ind w:left="0"/>
              <w:rPr>
                <w:sz w:val="28"/>
                <w:szCs w:val="28"/>
              </w:rPr>
            </w:pPr>
            <w:r w:rsidRPr="003D1C86">
              <w:rPr>
                <w:color w:val="984806"/>
                <w:sz w:val="28"/>
                <w:szCs w:val="28"/>
                <w:lang w:eastAsia="ar-SA"/>
              </w:rPr>
              <w:t>-  Có thông tin thay đổi trên ERP</w:t>
            </w:r>
          </w:p>
        </w:tc>
      </w:tr>
      <w:tr w:rsidR="002C0232" w:rsidRPr="003D1C86" w14:paraId="3CF2A19D" w14:textId="77777777" w:rsidTr="00495F45">
        <w:trPr>
          <w:trHeight w:val="530"/>
          <w:jc w:val="center"/>
        </w:trPr>
        <w:tc>
          <w:tcPr>
            <w:tcW w:w="1590" w:type="pct"/>
            <w:tcBorders>
              <w:left w:val="single" w:sz="18" w:space="0" w:color="808080"/>
              <w:bottom w:val="single" w:sz="8" w:space="0" w:color="808080"/>
            </w:tcBorders>
            <w:shd w:val="clear" w:color="auto" w:fill="F3F3F3"/>
            <w:vAlign w:val="center"/>
          </w:tcPr>
          <w:p w14:paraId="1BFA334B" w14:textId="77777777" w:rsidR="002C0232" w:rsidRPr="003D1C86" w:rsidRDefault="002C0232" w:rsidP="00495F45">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688E7A31" w14:textId="77777777" w:rsidR="002C0232" w:rsidRPr="003D1C86" w:rsidRDefault="002C0232"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2C0232" w:rsidRPr="003D1C86" w14:paraId="552B3EE9" w14:textId="77777777" w:rsidTr="00495F45">
        <w:trPr>
          <w:trHeight w:val="284"/>
          <w:jc w:val="center"/>
        </w:trPr>
        <w:tc>
          <w:tcPr>
            <w:tcW w:w="1590" w:type="pct"/>
            <w:tcBorders>
              <w:left w:val="single" w:sz="18" w:space="0" w:color="808080"/>
              <w:bottom w:val="single" w:sz="4" w:space="0" w:color="808080"/>
            </w:tcBorders>
            <w:shd w:val="clear" w:color="auto" w:fill="F3F3F3"/>
            <w:vAlign w:val="center"/>
          </w:tcPr>
          <w:p w14:paraId="432EC885" w14:textId="77777777" w:rsidR="002C0232" w:rsidRPr="003D1C86" w:rsidRDefault="002C0232" w:rsidP="00495F45">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74CF70E7" w14:textId="77777777" w:rsidR="002C0232" w:rsidRPr="003D1C86" w:rsidRDefault="002C0232" w:rsidP="00495F45">
            <w:pPr>
              <w:pStyle w:val="BodyText"/>
              <w:ind w:left="0"/>
              <w:rPr>
                <w:color w:val="C45911" w:themeColor="accent2" w:themeShade="BF"/>
                <w:sz w:val="28"/>
                <w:szCs w:val="28"/>
                <w:lang w:eastAsia="ar-SA"/>
              </w:rPr>
            </w:pPr>
            <w:r w:rsidRPr="003D1C86">
              <w:rPr>
                <w:sz w:val="28"/>
                <w:szCs w:val="28"/>
                <w:lang w:eastAsia="ar-SA"/>
              </w:rPr>
              <w:t>-N/A</w:t>
            </w:r>
          </w:p>
        </w:tc>
      </w:tr>
      <w:tr w:rsidR="002C0232" w:rsidRPr="003D1C86" w14:paraId="0EF886D8" w14:textId="77777777" w:rsidTr="00495F45">
        <w:trPr>
          <w:trHeight w:val="284"/>
          <w:jc w:val="center"/>
        </w:trPr>
        <w:tc>
          <w:tcPr>
            <w:tcW w:w="1590" w:type="pct"/>
            <w:tcBorders>
              <w:left w:val="single" w:sz="18" w:space="0" w:color="808080"/>
              <w:bottom w:val="single" w:sz="18" w:space="0" w:color="808080"/>
            </w:tcBorders>
            <w:shd w:val="clear" w:color="auto" w:fill="F3F3F3"/>
            <w:vAlign w:val="center"/>
          </w:tcPr>
          <w:p w14:paraId="7719472F" w14:textId="77777777" w:rsidR="002C0232" w:rsidRPr="003D1C86" w:rsidRDefault="002C0232" w:rsidP="00495F45">
            <w:pPr>
              <w:ind w:left="142"/>
              <w:rPr>
                <w:b/>
                <w:sz w:val="28"/>
                <w:szCs w:val="28"/>
              </w:rPr>
            </w:pPr>
            <w:r w:rsidRPr="003D1C86">
              <w:rPr>
                <w:b/>
                <w:sz w:val="28"/>
                <w:szCs w:val="28"/>
              </w:rPr>
              <w:t>Các yêu cầu bổ sung</w:t>
            </w:r>
          </w:p>
        </w:tc>
        <w:tc>
          <w:tcPr>
            <w:tcW w:w="3410" w:type="pct"/>
            <w:tcBorders>
              <w:bottom w:val="single" w:sz="18" w:space="0" w:color="808080"/>
              <w:right w:val="single" w:sz="18" w:space="0" w:color="808080"/>
            </w:tcBorders>
            <w:vAlign w:val="center"/>
          </w:tcPr>
          <w:p w14:paraId="1FCCCE69" w14:textId="77777777" w:rsidR="002C0232" w:rsidRPr="003D1C86" w:rsidRDefault="002C0232" w:rsidP="00495F45">
            <w:pPr>
              <w:pStyle w:val="BodyText"/>
              <w:ind w:left="0"/>
              <w:rPr>
                <w:sz w:val="28"/>
                <w:szCs w:val="28"/>
                <w:lang w:eastAsia="ar-SA"/>
              </w:rPr>
            </w:pPr>
          </w:p>
          <w:p w14:paraId="0F176132" w14:textId="77777777" w:rsidR="002C0232" w:rsidRPr="003D1C86" w:rsidRDefault="002C0232" w:rsidP="00495F45">
            <w:pPr>
              <w:pStyle w:val="BodyText"/>
              <w:ind w:left="0"/>
              <w:rPr>
                <w:color w:val="C45911" w:themeColor="accent2" w:themeShade="BF"/>
                <w:sz w:val="28"/>
                <w:szCs w:val="28"/>
              </w:rPr>
            </w:pPr>
          </w:p>
        </w:tc>
      </w:tr>
    </w:tbl>
    <w:p w14:paraId="6F59D17A" w14:textId="77777777" w:rsidR="002C0232" w:rsidRPr="003D1C86" w:rsidRDefault="002C0232" w:rsidP="002C0232">
      <w:pPr>
        <w:rPr>
          <w:sz w:val="28"/>
          <w:szCs w:val="28"/>
        </w:rPr>
      </w:pPr>
    </w:p>
    <w:p w14:paraId="63C61A52" w14:textId="474521B0" w:rsidR="002C0232" w:rsidRPr="003D1C86" w:rsidRDefault="002C0232" w:rsidP="008633E7">
      <w:pPr>
        <w:pStyle w:val="Heading2"/>
        <w:numPr>
          <w:ilvl w:val="2"/>
          <w:numId w:val="42"/>
        </w:numPr>
      </w:pPr>
      <w:bookmarkStart w:id="1282" w:name="_Toc77785479"/>
      <w:r w:rsidRPr="003D1C86">
        <w:t>Màn hình chức năng</w:t>
      </w:r>
      <w:bookmarkEnd w:id="1282"/>
    </w:p>
    <w:p w14:paraId="41ECB64C" w14:textId="19CB8747" w:rsidR="002C0232" w:rsidRPr="003D1C86" w:rsidRDefault="00385D0D" w:rsidP="002C0232">
      <w:pPr>
        <w:pStyle w:val="NormalIndent"/>
        <w:rPr>
          <w:sz w:val="28"/>
          <w:szCs w:val="28"/>
        </w:rPr>
      </w:pPr>
      <w:r w:rsidRPr="006C48E9">
        <w:rPr>
          <w:noProof/>
          <w:snapToGrid/>
          <w:sz w:val="28"/>
          <w:szCs w:val="28"/>
        </w:rPr>
        <w:drawing>
          <wp:inline distT="0" distB="0" distL="0" distR="0" wp14:anchorId="3011608C" wp14:editId="27BBF28B">
            <wp:extent cx="5943600" cy="1260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60475"/>
                    </a:xfrm>
                    <a:prstGeom prst="rect">
                      <a:avLst/>
                    </a:prstGeom>
                  </pic:spPr>
                </pic:pic>
              </a:graphicData>
            </a:graphic>
          </wp:inline>
        </w:drawing>
      </w:r>
    </w:p>
    <w:p w14:paraId="2EDD0F8D" w14:textId="665C71CC" w:rsidR="000C6CF4" w:rsidRPr="003D1C86" w:rsidRDefault="002C0232" w:rsidP="008633E7">
      <w:pPr>
        <w:pStyle w:val="Heading2"/>
        <w:numPr>
          <w:ilvl w:val="2"/>
          <w:numId w:val="42"/>
        </w:numPr>
      </w:pPr>
      <w:bookmarkStart w:id="1283" w:name="_Toc77785480"/>
      <w:r w:rsidRPr="003D1C86">
        <w:lastRenderedPageBreak/>
        <w:t>Mô tả luồng sự kiện chính (basic flow)</w:t>
      </w:r>
      <w:bookmarkEnd w:id="1283"/>
    </w:p>
    <w:tbl>
      <w:tblPr>
        <w:tblW w:w="105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518"/>
        <w:gridCol w:w="6626"/>
        <w:gridCol w:w="1403"/>
      </w:tblGrid>
      <w:tr w:rsidR="00407D50" w:rsidRPr="003D1C86" w14:paraId="419E362F" w14:textId="77777777" w:rsidTr="00A83A1A">
        <w:trPr>
          <w:trHeight w:val="526"/>
        </w:trPr>
        <w:tc>
          <w:tcPr>
            <w:tcW w:w="2518" w:type="dxa"/>
            <w:shd w:val="pct5" w:color="auto" w:fill="auto"/>
          </w:tcPr>
          <w:p w14:paraId="5DE5194A" w14:textId="77777777" w:rsidR="00407D50" w:rsidRPr="003D1C86" w:rsidRDefault="00407D50" w:rsidP="00390AB7">
            <w:pPr>
              <w:ind w:left="0"/>
              <w:jc w:val="center"/>
              <w:rPr>
                <w:b/>
                <w:sz w:val="28"/>
                <w:szCs w:val="28"/>
              </w:rPr>
            </w:pPr>
            <w:r w:rsidRPr="003D1C86">
              <w:rPr>
                <w:b/>
                <w:sz w:val="28"/>
                <w:szCs w:val="28"/>
              </w:rPr>
              <w:t>Hành động của tác nhân</w:t>
            </w:r>
          </w:p>
        </w:tc>
        <w:tc>
          <w:tcPr>
            <w:tcW w:w="6626" w:type="dxa"/>
            <w:shd w:val="pct5" w:color="auto" w:fill="auto"/>
          </w:tcPr>
          <w:p w14:paraId="39081622" w14:textId="77777777" w:rsidR="00407D50" w:rsidRPr="003D1C86" w:rsidRDefault="00407D50" w:rsidP="00390AB7">
            <w:pPr>
              <w:ind w:left="0"/>
              <w:jc w:val="center"/>
              <w:rPr>
                <w:b/>
                <w:sz w:val="28"/>
                <w:szCs w:val="28"/>
              </w:rPr>
            </w:pPr>
            <w:r w:rsidRPr="003D1C86">
              <w:rPr>
                <w:b/>
                <w:sz w:val="28"/>
                <w:szCs w:val="28"/>
              </w:rPr>
              <w:t>Phản ứng của hệ thống</w:t>
            </w:r>
          </w:p>
        </w:tc>
        <w:tc>
          <w:tcPr>
            <w:tcW w:w="1403" w:type="dxa"/>
            <w:shd w:val="pct5" w:color="auto" w:fill="auto"/>
          </w:tcPr>
          <w:p w14:paraId="0645DF8F" w14:textId="77777777" w:rsidR="00407D50" w:rsidRPr="003D1C86" w:rsidRDefault="00407D50" w:rsidP="00390AB7">
            <w:pPr>
              <w:ind w:left="0"/>
              <w:jc w:val="center"/>
              <w:rPr>
                <w:b/>
                <w:sz w:val="28"/>
                <w:szCs w:val="28"/>
              </w:rPr>
            </w:pPr>
            <w:r w:rsidRPr="003D1C86">
              <w:rPr>
                <w:b/>
                <w:sz w:val="28"/>
                <w:szCs w:val="28"/>
              </w:rPr>
              <w:t>Dữ liệu liên quan (C/R/U/D)</w:t>
            </w:r>
          </w:p>
        </w:tc>
      </w:tr>
      <w:tr w:rsidR="00407D50" w:rsidRPr="003D1C86" w14:paraId="55047844" w14:textId="77777777" w:rsidTr="00A83A1A">
        <w:trPr>
          <w:trHeight w:val="2394"/>
        </w:trPr>
        <w:tc>
          <w:tcPr>
            <w:tcW w:w="2518" w:type="dxa"/>
          </w:tcPr>
          <w:p w14:paraId="6D917C9E" w14:textId="0E1126D2" w:rsidR="00407D50" w:rsidRPr="003D1C86" w:rsidRDefault="00407D50" w:rsidP="00390AB7">
            <w:pPr>
              <w:pStyle w:val="Sothutu-1so"/>
              <w:numPr>
                <w:ilvl w:val="0"/>
                <w:numId w:val="0"/>
              </w:numPr>
              <w:rPr>
                <w:sz w:val="28"/>
                <w:szCs w:val="28"/>
              </w:rPr>
            </w:pPr>
            <w:r w:rsidRPr="003D1C86">
              <w:rPr>
                <w:sz w:val="28"/>
                <w:szCs w:val="28"/>
              </w:rPr>
              <w:t>1. Tiến trình tự đồng đồng bộ công nợ chạy vào 2 khung giờ 6h sáng và 12h30</w:t>
            </w:r>
          </w:p>
        </w:tc>
        <w:tc>
          <w:tcPr>
            <w:tcW w:w="6626" w:type="dxa"/>
          </w:tcPr>
          <w:p w14:paraId="04F57C6C" w14:textId="77777777" w:rsidR="00407D50" w:rsidRPr="003D1C86" w:rsidRDefault="00407D50" w:rsidP="00407D50">
            <w:pPr>
              <w:pStyle w:val="Sothutu-1so"/>
              <w:numPr>
                <w:ilvl w:val="0"/>
                <w:numId w:val="0"/>
              </w:numPr>
              <w:rPr>
                <w:sz w:val="28"/>
                <w:szCs w:val="28"/>
              </w:rPr>
            </w:pPr>
            <w:r w:rsidRPr="003D1C86">
              <w:rPr>
                <w:sz w:val="28"/>
                <w:szCs w:val="28"/>
              </w:rPr>
              <w:t>2.  Hệ thống thực hiện đồng bộ thông tin công nợ NPP trên ERP về DMS.</w:t>
            </w:r>
          </w:p>
          <w:p w14:paraId="58B2DD40" w14:textId="77777777" w:rsidR="00407D50" w:rsidRPr="003D1C86" w:rsidRDefault="00407D50" w:rsidP="00407D50">
            <w:pPr>
              <w:pStyle w:val="Sothutu-1so"/>
              <w:numPr>
                <w:ilvl w:val="0"/>
                <w:numId w:val="0"/>
              </w:numPr>
              <w:rPr>
                <w:sz w:val="28"/>
                <w:szCs w:val="28"/>
              </w:rPr>
            </w:pPr>
            <w:r w:rsidRPr="003D1C86">
              <w:rPr>
                <w:sz w:val="28"/>
                <w:szCs w:val="28"/>
              </w:rPr>
              <w:t>TH1:  Trường “Mã NPP” trên hệ thống ERP trùng với “Mã NPP trên ERP” của hệ thống DMS thì thực hiện cập nhập thông công nợ gồm các thông tin sau:</w:t>
            </w:r>
          </w:p>
          <w:p w14:paraId="60DECBEC" w14:textId="3EF1F30E" w:rsidR="00407D50" w:rsidRPr="003D1C86" w:rsidRDefault="00407D50" w:rsidP="008633E7">
            <w:pPr>
              <w:pStyle w:val="Sothutu-1so"/>
              <w:numPr>
                <w:ilvl w:val="0"/>
                <w:numId w:val="9"/>
              </w:numPr>
              <w:rPr>
                <w:sz w:val="28"/>
                <w:szCs w:val="28"/>
              </w:rPr>
            </w:pPr>
            <w:r w:rsidRPr="003D1C86">
              <w:rPr>
                <w:sz w:val="28"/>
                <w:szCs w:val="28"/>
              </w:rPr>
              <w:t>Mã NPP: Không thay đổi</w:t>
            </w:r>
          </w:p>
          <w:p w14:paraId="5E41F73F" w14:textId="7FD5172E" w:rsidR="00407D50" w:rsidRPr="003D1C86" w:rsidRDefault="00407D50" w:rsidP="008633E7">
            <w:pPr>
              <w:pStyle w:val="Sothutu-1so"/>
              <w:numPr>
                <w:ilvl w:val="0"/>
                <w:numId w:val="9"/>
              </w:numPr>
              <w:rPr>
                <w:sz w:val="28"/>
                <w:szCs w:val="28"/>
              </w:rPr>
            </w:pPr>
            <w:r w:rsidRPr="003D1C86">
              <w:rPr>
                <w:sz w:val="28"/>
                <w:szCs w:val="28"/>
              </w:rPr>
              <w:t>Ngày giờ đồng bộ: = Thời gian đồng bộ</w:t>
            </w:r>
          </w:p>
          <w:p w14:paraId="23B715EA" w14:textId="404671D7" w:rsidR="00407D50" w:rsidRPr="003D1C86" w:rsidRDefault="00407D50" w:rsidP="008633E7">
            <w:pPr>
              <w:pStyle w:val="Sothutu-1so"/>
              <w:numPr>
                <w:ilvl w:val="0"/>
                <w:numId w:val="9"/>
              </w:numPr>
              <w:rPr>
                <w:sz w:val="28"/>
                <w:szCs w:val="28"/>
              </w:rPr>
            </w:pPr>
            <w:r w:rsidRPr="003D1C86">
              <w:rPr>
                <w:sz w:val="28"/>
                <w:szCs w:val="28"/>
              </w:rPr>
              <w:t>Tổng số dư nợ: =</w:t>
            </w:r>
          </w:p>
          <w:p w14:paraId="41D0664F" w14:textId="70ACF449" w:rsidR="00407D50" w:rsidRPr="003D1C86" w:rsidRDefault="00407D50" w:rsidP="008633E7">
            <w:pPr>
              <w:pStyle w:val="Sothutu-1so"/>
              <w:numPr>
                <w:ilvl w:val="0"/>
                <w:numId w:val="9"/>
              </w:numPr>
              <w:rPr>
                <w:sz w:val="28"/>
                <w:szCs w:val="28"/>
              </w:rPr>
            </w:pPr>
            <w:r w:rsidRPr="003D1C86">
              <w:rPr>
                <w:sz w:val="28"/>
                <w:szCs w:val="28"/>
              </w:rPr>
              <w:t>Tổng số dư có</w:t>
            </w:r>
          </w:p>
          <w:p w14:paraId="72F1B64B" w14:textId="77777777" w:rsidR="00407D50" w:rsidRPr="003D1C86" w:rsidRDefault="00407D50" w:rsidP="00407D50">
            <w:pPr>
              <w:pStyle w:val="Sothutu-1so"/>
              <w:numPr>
                <w:ilvl w:val="0"/>
                <w:numId w:val="0"/>
              </w:numPr>
              <w:rPr>
                <w:sz w:val="28"/>
                <w:szCs w:val="28"/>
              </w:rPr>
            </w:pPr>
            <w:r w:rsidRPr="003D1C86">
              <w:rPr>
                <w:sz w:val="28"/>
                <w:szCs w:val="28"/>
              </w:rPr>
              <w:t xml:space="preserve">       Dữ liệu đồng bộ lần sau sẽ ghi đè lên dữ liệu đã đồng bộ trước đó theo từ nhà phân phối</w:t>
            </w:r>
          </w:p>
          <w:p w14:paraId="5A3659EF" w14:textId="0AB54DFF" w:rsidR="00407D50" w:rsidRPr="003D1C86" w:rsidRDefault="00407D50" w:rsidP="00407D50">
            <w:pPr>
              <w:pStyle w:val="Sothutu-1so"/>
              <w:numPr>
                <w:ilvl w:val="0"/>
                <w:numId w:val="0"/>
              </w:numPr>
              <w:ind w:left="360" w:hanging="360"/>
              <w:rPr>
                <w:sz w:val="28"/>
                <w:szCs w:val="28"/>
              </w:rPr>
            </w:pPr>
            <w:r w:rsidRPr="003D1C86">
              <w:rPr>
                <w:sz w:val="28"/>
                <w:szCs w:val="28"/>
              </w:rPr>
              <w:t>TH2: Khi :Trường “Mã NPP” trên hệ thống ERP không trùng với “Mã NPP trên ERP” của hệ thống DMS hoặc tiến trình đồng bộ không đồng bộ được thông tin thì lưu thông tin vào vùng lỗi để ERP lấy thông tin về xử lý</w:t>
            </w:r>
          </w:p>
          <w:p w14:paraId="722508E1" w14:textId="77777777" w:rsidR="00407D50" w:rsidRPr="003D1C86" w:rsidRDefault="00407D50" w:rsidP="00390AB7">
            <w:pPr>
              <w:pStyle w:val="Sothutu-1so"/>
              <w:numPr>
                <w:ilvl w:val="0"/>
                <w:numId w:val="0"/>
              </w:numPr>
              <w:ind w:left="360"/>
              <w:rPr>
                <w:sz w:val="28"/>
                <w:szCs w:val="28"/>
              </w:rPr>
            </w:pPr>
          </w:p>
        </w:tc>
        <w:tc>
          <w:tcPr>
            <w:tcW w:w="1403" w:type="dxa"/>
          </w:tcPr>
          <w:p w14:paraId="11D289FD" w14:textId="6E3889C7" w:rsidR="00407D50" w:rsidRPr="003D1C86" w:rsidRDefault="00A8045C" w:rsidP="00390AB7">
            <w:pPr>
              <w:ind w:left="0"/>
              <w:jc w:val="both"/>
              <w:rPr>
                <w:sz w:val="28"/>
                <w:szCs w:val="28"/>
              </w:rPr>
            </w:pPr>
            <w:r w:rsidRPr="003D1C86">
              <w:rPr>
                <w:sz w:val="28"/>
                <w:szCs w:val="28"/>
              </w:rPr>
              <w:t>U</w:t>
            </w:r>
          </w:p>
        </w:tc>
      </w:tr>
      <w:tr w:rsidR="00407D50" w:rsidRPr="003D1C86" w14:paraId="21D41E45" w14:textId="77777777" w:rsidTr="00A83A1A">
        <w:trPr>
          <w:trHeight w:val="642"/>
        </w:trPr>
        <w:tc>
          <w:tcPr>
            <w:tcW w:w="2518" w:type="dxa"/>
          </w:tcPr>
          <w:p w14:paraId="27869BE0" w14:textId="6963EF8D" w:rsidR="00407D50" w:rsidRPr="003D1C86" w:rsidRDefault="00407D50" w:rsidP="008633E7">
            <w:pPr>
              <w:pStyle w:val="Sothutu-1so"/>
              <w:numPr>
                <w:ilvl w:val="0"/>
                <w:numId w:val="42"/>
              </w:numPr>
              <w:rPr>
                <w:sz w:val="28"/>
                <w:szCs w:val="28"/>
              </w:rPr>
            </w:pPr>
            <w:r w:rsidRPr="003D1C86">
              <w:rPr>
                <w:sz w:val="28"/>
                <w:szCs w:val="28"/>
              </w:rPr>
              <w:t xml:space="preserve">Xem thông tin công nợ </w:t>
            </w:r>
          </w:p>
        </w:tc>
        <w:tc>
          <w:tcPr>
            <w:tcW w:w="6626" w:type="dxa"/>
          </w:tcPr>
          <w:p w14:paraId="22FF97B0" w14:textId="70549808" w:rsidR="00407D50" w:rsidRPr="003D1C86" w:rsidRDefault="00407D50" w:rsidP="008633E7">
            <w:pPr>
              <w:pStyle w:val="Sothutu-1so"/>
              <w:numPr>
                <w:ilvl w:val="0"/>
                <w:numId w:val="42"/>
              </w:numPr>
              <w:ind w:left="612" w:hanging="270"/>
              <w:rPr>
                <w:sz w:val="28"/>
                <w:szCs w:val="28"/>
              </w:rPr>
            </w:pPr>
            <w:r w:rsidRPr="003D1C86">
              <w:rPr>
                <w:sz w:val="28"/>
                <w:szCs w:val="28"/>
              </w:rPr>
              <w:t xml:space="preserve"> KTNPP/HO có thể xem thông tin</w:t>
            </w:r>
            <w:r w:rsidR="00385D0D" w:rsidRPr="003D1C86">
              <w:rPr>
                <w:sz w:val="28"/>
                <w:szCs w:val="28"/>
              </w:rPr>
              <w:t xml:space="preserve"> công nợ</w:t>
            </w:r>
            <w:r w:rsidRPr="003D1C86">
              <w:rPr>
                <w:sz w:val="28"/>
                <w:szCs w:val="28"/>
              </w:rPr>
              <w:t xml:space="preserve"> NPP trên màn hình quản lý đơn hàng PO </w:t>
            </w:r>
          </w:p>
          <w:p w14:paraId="30C94E89" w14:textId="77777777" w:rsidR="00407D50" w:rsidRPr="003D1C86" w:rsidRDefault="00385D0D" w:rsidP="00407D50">
            <w:pPr>
              <w:pStyle w:val="Sothutu-1so"/>
              <w:numPr>
                <w:ilvl w:val="0"/>
                <w:numId w:val="0"/>
              </w:numPr>
              <w:ind w:left="612"/>
              <w:rPr>
                <w:sz w:val="28"/>
                <w:szCs w:val="28"/>
              </w:rPr>
            </w:pPr>
            <w:r w:rsidRPr="003D1C86">
              <w:rPr>
                <w:sz w:val="28"/>
                <w:szCs w:val="28"/>
              </w:rPr>
              <w:t>Chọn NPP nào thì hiện thị công nợ của NPP đó</w:t>
            </w:r>
          </w:p>
          <w:p w14:paraId="3C46D7FB" w14:textId="77777777" w:rsidR="00385D0D" w:rsidRPr="003D1C86" w:rsidRDefault="00A8045C" w:rsidP="00407D50">
            <w:pPr>
              <w:pStyle w:val="Sothutu-1so"/>
              <w:numPr>
                <w:ilvl w:val="0"/>
                <w:numId w:val="0"/>
              </w:numPr>
              <w:ind w:left="612"/>
              <w:rPr>
                <w:sz w:val="28"/>
                <w:szCs w:val="28"/>
              </w:rPr>
            </w:pPr>
            <w:r w:rsidRPr="003D1C86">
              <w:rPr>
                <w:sz w:val="28"/>
                <w:szCs w:val="28"/>
              </w:rPr>
              <w:t>Nếu chọn khu vực/vùng/kênh/miền thì không hiển thị thông tin công nợ.</w:t>
            </w:r>
          </w:p>
          <w:p w14:paraId="7216ABAD" w14:textId="04D89C24" w:rsidR="00A83A1A" w:rsidRPr="003D1C86" w:rsidRDefault="00A83A1A" w:rsidP="00407D50">
            <w:pPr>
              <w:pStyle w:val="Sothutu-1so"/>
              <w:numPr>
                <w:ilvl w:val="0"/>
                <w:numId w:val="0"/>
              </w:numPr>
              <w:ind w:left="612"/>
              <w:rPr>
                <w:sz w:val="28"/>
                <w:szCs w:val="28"/>
              </w:rPr>
            </w:pPr>
            <w:r w:rsidRPr="006C48E9">
              <w:rPr>
                <w:noProof/>
                <w:sz w:val="28"/>
                <w:szCs w:val="28"/>
              </w:rPr>
              <w:lastRenderedPageBreak/>
              <w:drawing>
                <wp:inline distT="0" distB="0" distL="0" distR="0" wp14:anchorId="04EAD065" wp14:editId="78A9C27A">
                  <wp:extent cx="3575050" cy="758170"/>
                  <wp:effectExtent l="0" t="0" r="635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31935" cy="770234"/>
                          </a:xfrm>
                          <a:prstGeom prst="rect">
                            <a:avLst/>
                          </a:prstGeom>
                        </pic:spPr>
                      </pic:pic>
                    </a:graphicData>
                  </a:graphic>
                </wp:inline>
              </w:drawing>
            </w:r>
          </w:p>
        </w:tc>
        <w:tc>
          <w:tcPr>
            <w:tcW w:w="1403" w:type="dxa"/>
          </w:tcPr>
          <w:p w14:paraId="6AC4FABD" w14:textId="6FBE5112" w:rsidR="00407D50" w:rsidRPr="003D1C86" w:rsidRDefault="00A8045C" w:rsidP="00390AB7">
            <w:pPr>
              <w:ind w:left="0"/>
              <w:jc w:val="both"/>
              <w:rPr>
                <w:sz w:val="28"/>
                <w:szCs w:val="28"/>
              </w:rPr>
            </w:pPr>
            <w:r w:rsidRPr="003D1C86">
              <w:rPr>
                <w:sz w:val="28"/>
                <w:szCs w:val="28"/>
              </w:rPr>
              <w:lastRenderedPageBreak/>
              <w:t>R</w:t>
            </w:r>
          </w:p>
        </w:tc>
      </w:tr>
    </w:tbl>
    <w:p w14:paraId="78215EB4" w14:textId="77777777" w:rsidR="000C6CF4" w:rsidRPr="003D1C86" w:rsidRDefault="000C6CF4" w:rsidP="000C6CF4">
      <w:pPr>
        <w:pStyle w:val="NormalIndent"/>
        <w:rPr>
          <w:sz w:val="28"/>
          <w:szCs w:val="28"/>
        </w:rPr>
      </w:pPr>
    </w:p>
    <w:p w14:paraId="5C7F1578" w14:textId="7AE9304C" w:rsidR="00390AB7" w:rsidRPr="003D1C86" w:rsidRDefault="00390AB7" w:rsidP="008633E7">
      <w:pPr>
        <w:pStyle w:val="Heading1"/>
        <w:numPr>
          <w:ilvl w:val="1"/>
          <w:numId w:val="28"/>
        </w:numPr>
        <w:rPr>
          <w:sz w:val="28"/>
          <w:szCs w:val="28"/>
        </w:rPr>
      </w:pPr>
      <w:bookmarkStart w:id="1284" w:name="_Toc77785481"/>
      <w:r w:rsidRPr="003D1C86">
        <w:rPr>
          <w:sz w:val="28"/>
          <w:szCs w:val="28"/>
        </w:rPr>
        <w:t>Đồng bộ luồng mua/trả hàng</w:t>
      </w:r>
      <w:bookmarkEnd w:id="1284"/>
    </w:p>
    <w:p w14:paraId="38EF507A" w14:textId="203BC1C2" w:rsidR="00C60F88" w:rsidRPr="003D1C86" w:rsidRDefault="00C60F88" w:rsidP="008633E7">
      <w:pPr>
        <w:pStyle w:val="Heading2"/>
        <w:numPr>
          <w:ilvl w:val="2"/>
          <w:numId w:val="28"/>
        </w:numPr>
      </w:pPr>
      <w:bookmarkStart w:id="1285" w:name="_Toc77785482"/>
      <w:r w:rsidRPr="003D1C86">
        <w:t>Luồng quy trình</w:t>
      </w:r>
      <w:bookmarkEnd w:id="1285"/>
    </w:p>
    <w:p w14:paraId="2B3B08E9" w14:textId="570C19A3" w:rsidR="00C60F88" w:rsidRPr="003D1C86" w:rsidRDefault="00F87311" w:rsidP="00C60F88">
      <w:pPr>
        <w:pStyle w:val="NormalIndent"/>
        <w:ind w:left="882"/>
        <w:rPr>
          <w:sz w:val="28"/>
          <w:szCs w:val="28"/>
        </w:rPr>
      </w:pPr>
      <w:r w:rsidRPr="006C48E9">
        <w:rPr>
          <w:sz w:val="28"/>
          <w:szCs w:val="28"/>
        </w:rPr>
        <w:object w:dxaOrig="12870" w:dyaOrig="11790" w14:anchorId="47B952FE">
          <v:shape id="_x0000_i1034" type="#_x0000_t75" style="width:468pt;height:425.25pt" o:ole="">
            <v:imagedata r:id="rId81" o:title=""/>
          </v:shape>
          <o:OLEObject Type="Embed" ProgID="Visio.Drawing.15" ShapeID="_x0000_i1034" DrawAspect="Content" ObjectID="_1695023283" r:id="rId82"/>
        </w:object>
      </w:r>
      <w:r w:rsidR="000060C4" w:rsidRPr="006C48E9">
        <w:rPr>
          <w:sz w:val="28"/>
          <w:szCs w:val="28"/>
        </w:rPr>
        <w:object w:dxaOrig="14251" w:dyaOrig="12015" w14:anchorId="058C1078">
          <v:shape id="_x0000_i1035" type="#_x0000_t75" style="width:468pt;height:396pt" o:ole="">
            <v:imagedata r:id="rId83" o:title=""/>
          </v:shape>
          <o:OLEObject Type="Embed" ProgID="Visio.Drawing.15" ShapeID="_x0000_i1035" DrawAspect="Content" ObjectID="_1695023284" r:id="rId84"/>
        </w:objec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390AB7" w:rsidRPr="003D1C86" w14:paraId="65BD8F8A" w14:textId="77777777" w:rsidTr="00390AB7">
        <w:trPr>
          <w:trHeight w:val="284"/>
          <w:jc w:val="center"/>
        </w:trPr>
        <w:tc>
          <w:tcPr>
            <w:tcW w:w="1590" w:type="pct"/>
            <w:tcBorders>
              <w:top w:val="single" w:sz="18" w:space="0" w:color="808080"/>
              <w:left w:val="single" w:sz="18" w:space="0" w:color="808080"/>
            </w:tcBorders>
            <w:shd w:val="clear" w:color="auto" w:fill="F3F3F3"/>
            <w:vAlign w:val="center"/>
          </w:tcPr>
          <w:p w14:paraId="1267959B" w14:textId="77777777" w:rsidR="00390AB7" w:rsidRPr="003D1C86" w:rsidRDefault="00390AB7" w:rsidP="00390AB7">
            <w:pPr>
              <w:ind w:left="142"/>
              <w:rPr>
                <w:sz w:val="28"/>
                <w:szCs w:val="28"/>
              </w:rPr>
            </w:pPr>
            <w:r w:rsidRPr="003D1C86">
              <w:rPr>
                <w:b/>
                <w:sz w:val="28"/>
                <w:szCs w:val="28"/>
              </w:rPr>
              <w:t>Tên chức năng</w:t>
            </w:r>
          </w:p>
        </w:tc>
        <w:tc>
          <w:tcPr>
            <w:tcW w:w="3410" w:type="pct"/>
            <w:tcBorders>
              <w:top w:val="single" w:sz="18" w:space="0" w:color="808080"/>
              <w:right w:val="single" w:sz="18" w:space="0" w:color="808080"/>
            </w:tcBorders>
            <w:vAlign w:val="center"/>
          </w:tcPr>
          <w:p w14:paraId="2AE31C33" w14:textId="220CE5A3" w:rsidR="00390AB7" w:rsidRPr="003D1C86" w:rsidRDefault="00390AB7" w:rsidP="00390AB7">
            <w:pPr>
              <w:pStyle w:val="BodyText"/>
              <w:ind w:left="0"/>
              <w:rPr>
                <w:color w:val="984806"/>
                <w:sz w:val="28"/>
                <w:szCs w:val="28"/>
                <w:lang w:eastAsia="ar-SA"/>
              </w:rPr>
            </w:pPr>
            <w:r w:rsidRPr="003D1C86">
              <w:rPr>
                <w:color w:val="984806"/>
                <w:sz w:val="28"/>
                <w:szCs w:val="28"/>
                <w:lang w:eastAsia="ar-SA"/>
              </w:rPr>
              <w:t>Đồng bộ luồng mua/trả hàng</w:t>
            </w:r>
          </w:p>
        </w:tc>
      </w:tr>
      <w:tr w:rsidR="00390AB7" w:rsidRPr="003D1C86" w14:paraId="41F7E544" w14:textId="77777777" w:rsidTr="00390AB7">
        <w:trPr>
          <w:trHeight w:val="284"/>
          <w:jc w:val="center"/>
        </w:trPr>
        <w:tc>
          <w:tcPr>
            <w:tcW w:w="1590" w:type="pct"/>
            <w:tcBorders>
              <w:left w:val="single" w:sz="18" w:space="0" w:color="808080"/>
            </w:tcBorders>
            <w:shd w:val="clear" w:color="auto" w:fill="F3F3F3"/>
            <w:vAlign w:val="center"/>
          </w:tcPr>
          <w:p w14:paraId="3438981F" w14:textId="77777777" w:rsidR="00390AB7" w:rsidRPr="003D1C86" w:rsidRDefault="00390AB7" w:rsidP="00390AB7">
            <w:pPr>
              <w:ind w:left="142"/>
              <w:rPr>
                <w:b/>
                <w:sz w:val="28"/>
                <w:szCs w:val="28"/>
              </w:rPr>
            </w:pPr>
            <w:r w:rsidRPr="003D1C86">
              <w:rPr>
                <w:b/>
                <w:sz w:val="28"/>
                <w:szCs w:val="28"/>
              </w:rPr>
              <w:t>Mô tả</w:t>
            </w:r>
          </w:p>
        </w:tc>
        <w:tc>
          <w:tcPr>
            <w:tcW w:w="3410" w:type="pct"/>
            <w:tcBorders>
              <w:right w:val="single" w:sz="18" w:space="0" w:color="808080"/>
            </w:tcBorders>
            <w:vAlign w:val="center"/>
          </w:tcPr>
          <w:p w14:paraId="36BCD6D9" w14:textId="375581F5" w:rsidR="00390AB7" w:rsidRPr="003D1C86" w:rsidRDefault="00390AB7" w:rsidP="00390AB7">
            <w:pPr>
              <w:pStyle w:val="BodyText"/>
              <w:ind w:left="0"/>
              <w:rPr>
                <w:color w:val="984806"/>
                <w:sz w:val="28"/>
                <w:szCs w:val="28"/>
                <w:lang w:eastAsia="ar-SA"/>
              </w:rPr>
            </w:pPr>
            <w:r w:rsidRPr="003D1C86">
              <w:rPr>
                <w:color w:val="984806"/>
                <w:sz w:val="28"/>
                <w:szCs w:val="28"/>
                <w:lang w:eastAsia="ar-SA"/>
              </w:rPr>
              <w:t xml:space="preserve">Chức năng này cho phép đồng bộ thông tin </w:t>
            </w:r>
            <w:r w:rsidR="00FD09F5" w:rsidRPr="003D1C86">
              <w:rPr>
                <w:color w:val="984806"/>
                <w:sz w:val="28"/>
                <w:szCs w:val="28"/>
                <w:lang w:eastAsia="ar-SA"/>
              </w:rPr>
              <w:t>luồng mua và trả hàng:</w:t>
            </w:r>
          </w:p>
          <w:p w14:paraId="29ABE76C" w14:textId="6BBDED7C" w:rsidR="00DE2FD2" w:rsidRPr="003D1C86" w:rsidRDefault="00DC725F" w:rsidP="008633E7">
            <w:pPr>
              <w:pStyle w:val="BodyText"/>
              <w:numPr>
                <w:ilvl w:val="0"/>
                <w:numId w:val="9"/>
              </w:numPr>
              <w:rPr>
                <w:color w:val="984806"/>
                <w:sz w:val="28"/>
                <w:szCs w:val="28"/>
                <w:lang w:eastAsia="ar-SA"/>
              </w:rPr>
            </w:pPr>
            <w:r w:rsidRPr="003D1C86">
              <w:rPr>
                <w:color w:val="984806"/>
                <w:sz w:val="28"/>
                <w:szCs w:val="28"/>
                <w:lang w:eastAsia="ar-SA"/>
              </w:rPr>
              <w:t xml:space="preserve">Gửi đơn PO: </w:t>
            </w:r>
            <w:r w:rsidR="00DE2FD2" w:rsidRPr="003D1C86">
              <w:rPr>
                <w:color w:val="984806"/>
                <w:sz w:val="28"/>
                <w:szCs w:val="28"/>
                <w:lang w:eastAsia="ar-SA"/>
              </w:rPr>
              <w:t>Bổ sung thêm ngày giờ gửi đơn</w:t>
            </w:r>
            <w:r w:rsidRPr="003D1C86">
              <w:rPr>
                <w:color w:val="984806"/>
                <w:sz w:val="28"/>
                <w:szCs w:val="28"/>
                <w:lang w:eastAsia="ar-SA"/>
              </w:rPr>
              <w:t xml:space="preserve"> khi đồng bộ PO.</w:t>
            </w:r>
          </w:p>
          <w:p w14:paraId="43D14D7B" w14:textId="77777777" w:rsidR="00DE2FD2" w:rsidRPr="003D1C86" w:rsidRDefault="00FD09F5" w:rsidP="008633E7">
            <w:pPr>
              <w:pStyle w:val="BodyText"/>
              <w:numPr>
                <w:ilvl w:val="0"/>
                <w:numId w:val="9"/>
              </w:numPr>
              <w:rPr>
                <w:color w:val="984806"/>
                <w:sz w:val="28"/>
                <w:szCs w:val="28"/>
                <w:lang w:eastAsia="ar-SA"/>
              </w:rPr>
            </w:pPr>
            <w:r w:rsidRPr="003D1C86">
              <w:rPr>
                <w:color w:val="984806"/>
                <w:sz w:val="28"/>
                <w:szCs w:val="28"/>
                <w:lang w:eastAsia="ar-SA"/>
              </w:rPr>
              <w:t>Xử lý thêm khi luồng đồng bộ bị lỗi.</w:t>
            </w:r>
          </w:p>
          <w:p w14:paraId="79204E65" w14:textId="344F3ED4" w:rsidR="00390AB7" w:rsidRPr="003D1C86" w:rsidRDefault="00DE2FD2" w:rsidP="008633E7">
            <w:pPr>
              <w:pStyle w:val="BodyText"/>
              <w:numPr>
                <w:ilvl w:val="0"/>
                <w:numId w:val="9"/>
              </w:numPr>
              <w:rPr>
                <w:color w:val="984806"/>
                <w:sz w:val="28"/>
                <w:szCs w:val="28"/>
                <w:lang w:eastAsia="ar-SA"/>
              </w:rPr>
            </w:pPr>
            <w:r w:rsidRPr="003D1C86">
              <w:rPr>
                <w:color w:val="984806"/>
                <w:sz w:val="28"/>
                <w:szCs w:val="28"/>
                <w:lang w:eastAsia="ar-SA"/>
              </w:rPr>
              <w:t xml:space="preserve">ERP thay đổi ngày giao hàng đồng bộ về DMS cập nhật ngày yêu cầu giao hàng kế toán </w:t>
            </w:r>
            <w:r w:rsidRPr="003D1C86">
              <w:rPr>
                <w:color w:val="984806"/>
                <w:sz w:val="28"/>
                <w:szCs w:val="28"/>
                <w:lang w:eastAsia="ar-SA"/>
              </w:rPr>
              <w:lastRenderedPageBreak/>
              <w:t>nhập</w:t>
            </w:r>
            <w:r w:rsidR="00DC725F" w:rsidRPr="003D1C86">
              <w:rPr>
                <w:color w:val="984806"/>
                <w:sz w:val="28"/>
                <w:szCs w:val="28"/>
                <w:lang w:eastAsia="ar-SA"/>
              </w:rPr>
              <w:t xml:space="preserve"> thành ngày giao hàng trên ERP</w:t>
            </w:r>
            <w:r w:rsidRPr="003D1C86">
              <w:rPr>
                <w:color w:val="984806"/>
                <w:sz w:val="28"/>
                <w:szCs w:val="28"/>
                <w:lang w:eastAsia="ar-SA"/>
              </w:rPr>
              <w:t xml:space="preserve">. </w:t>
            </w:r>
          </w:p>
          <w:p w14:paraId="676C65A3" w14:textId="77777777" w:rsidR="00716E41" w:rsidRPr="003D1C86" w:rsidRDefault="00716E41" w:rsidP="00716E41">
            <w:pPr>
              <w:pStyle w:val="BodyText"/>
              <w:ind w:left="0"/>
              <w:rPr>
                <w:color w:val="984806"/>
                <w:sz w:val="28"/>
                <w:szCs w:val="28"/>
                <w:lang w:eastAsia="ar-SA"/>
              </w:rPr>
            </w:pPr>
            <w:r w:rsidRPr="003D1C86">
              <w:rPr>
                <w:color w:val="984806"/>
                <w:sz w:val="28"/>
                <w:szCs w:val="28"/>
                <w:lang w:eastAsia="ar-SA"/>
              </w:rPr>
              <w:t>Màn hình quản lý đơn hàng PO:</w:t>
            </w:r>
          </w:p>
          <w:p w14:paraId="4483FC40" w14:textId="77777777" w:rsidR="00716E41" w:rsidRPr="003D1C86" w:rsidRDefault="00716E41" w:rsidP="00716E41">
            <w:pPr>
              <w:pStyle w:val="BodyText"/>
              <w:ind w:left="0"/>
              <w:rPr>
                <w:color w:val="984806"/>
                <w:sz w:val="28"/>
                <w:szCs w:val="28"/>
                <w:lang w:eastAsia="ar-SA"/>
              </w:rPr>
            </w:pPr>
            <w:r w:rsidRPr="003D1C86">
              <w:rPr>
                <w:color w:val="984806"/>
                <w:sz w:val="28"/>
                <w:szCs w:val="28"/>
                <w:lang w:eastAsia="ar-SA"/>
              </w:rPr>
              <w:t xml:space="preserve">Cập nhật: </w:t>
            </w:r>
          </w:p>
          <w:p w14:paraId="1670FB85" w14:textId="77777777"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Cho phép tìm kiếm nhiều loại đơn hàng khi tìm kiếm</w:t>
            </w:r>
          </w:p>
          <w:p w14:paraId="74CE90CA" w14:textId="320D40CC"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File excel khi xuất thêm cột quy đổi gói</w:t>
            </w:r>
            <w:r w:rsidR="006F4E9C" w:rsidRPr="003D1C86">
              <w:rPr>
                <w:color w:val="984806"/>
                <w:sz w:val="28"/>
                <w:szCs w:val="28"/>
                <w:lang w:eastAsia="ar-SA"/>
              </w:rPr>
              <w:t>,</w:t>
            </w:r>
          </w:p>
          <w:p w14:paraId="60A16601" w14:textId="614A98F8"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 xml:space="preserve">Trên màn hình danh sách đơn hàng thêm cột </w:t>
            </w:r>
            <w:r w:rsidR="006F4E9C" w:rsidRPr="003D1C86">
              <w:rPr>
                <w:color w:val="984806"/>
                <w:sz w:val="28"/>
                <w:szCs w:val="28"/>
                <w:lang w:eastAsia="ar-SA"/>
              </w:rPr>
              <w:t>“</w:t>
            </w:r>
            <w:r w:rsidRPr="003D1C86">
              <w:rPr>
                <w:color w:val="984806"/>
                <w:sz w:val="28"/>
                <w:szCs w:val="28"/>
                <w:lang w:eastAsia="ar-SA"/>
              </w:rPr>
              <w:t>SL trên hoá đơn</w:t>
            </w:r>
            <w:r w:rsidR="006F4E9C" w:rsidRPr="003D1C86">
              <w:rPr>
                <w:color w:val="984806"/>
                <w:sz w:val="28"/>
                <w:szCs w:val="28"/>
                <w:lang w:eastAsia="ar-SA"/>
              </w:rPr>
              <w:t>.”</w:t>
            </w:r>
          </w:p>
          <w:p w14:paraId="51927EF2" w14:textId="7586A3C7"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 xml:space="preserve">Trên màn hình chi tiết đơn hàng thêm cột </w:t>
            </w:r>
            <w:r w:rsidR="006F4E9C" w:rsidRPr="003D1C86">
              <w:rPr>
                <w:color w:val="984806"/>
                <w:sz w:val="28"/>
                <w:szCs w:val="28"/>
                <w:lang w:eastAsia="ar-SA"/>
              </w:rPr>
              <w:t>“</w:t>
            </w:r>
            <w:r w:rsidRPr="003D1C86">
              <w:rPr>
                <w:color w:val="984806"/>
                <w:sz w:val="28"/>
                <w:szCs w:val="28"/>
                <w:lang w:eastAsia="ar-SA"/>
              </w:rPr>
              <w:t>SL trên hoá đơn</w:t>
            </w:r>
            <w:r w:rsidR="006F4E9C" w:rsidRPr="003D1C86">
              <w:rPr>
                <w:color w:val="984806"/>
                <w:sz w:val="28"/>
                <w:szCs w:val="28"/>
                <w:lang w:eastAsia="ar-SA"/>
              </w:rPr>
              <w:t>”</w:t>
            </w:r>
            <w:r w:rsidRPr="003D1C86">
              <w:rPr>
                <w:color w:val="984806"/>
                <w:sz w:val="28"/>
                <w:szCs w:val="28"/>
                <w:lang w:eastAsia="ar-SA"/>
              </w:rPr>
              <w:t xml:space="preserve">, </w:t>
            </w:r>
            <w:r w:rsidR="006F4E9C" w:rsidRPr="003D1C86">
              <w:rPr>
                <w:color w:val="984806"/>
                <w:sz w:val="28"/>
                <w:szCs w:val="28"/>
                <w:lang w:eastAsia="ar-SA"/>
              </w:rPr>
              <w:t>“</w:t>
            </w:r>
            <w:r w:rsidRPr="003D1C86">
              <w:rPr>
                <w:color w:val="984806"/>
                <w:sz w:val="28"/>
                <w:szCs w:val="28"/>
                <w:lang w:eastAsia="ar-SA"/>
              </w:rPr>
              <w:t>Tổng tiền trên hoá đơn</w:t>
            </w:r>
            <w:r w:rsidR="006F4E9C" w:rsidRPr="003D1C86">
              <w:rPr>
                <w:color w:val="984806"/>
                <w:sz w:val="28"/>
                <w:szCs w:val="28"/>
                <w:lang w:eastAsia="ar-SA"/>
              </w:rPr>
              <w:t>”.</w:t>
            </w:r>
          </w:p>
          <w:p w14:paraId="5A8A81D6" w14:textId="4945F198" w:rsidR="00716E41" w:rsidRPr="003D1C86" w:rsidRDefault="00716E41" w:rsidP="008633E7">
            <w:pPr>
              <w:pStyle w:val="BodyText"/>
              <w:numPr>
                <w:ilvl w:val="0"/>
                <w:numId w:val="9"/>
              </w:numPr>
              <w:rPr>
                <w:color w:val="984806"/>
                <w:sz w:val="28"/>
                <w:szCs w:val="28"/>
                <w:lang w:eastAsia="ar-SA"/>
              </w:rPr>
            </w:pPr>
            <w:r w:rsidRPr="003D1C86">
              <w:rPr>
                <w:color w:val="984806"/>
                <w:sz w:val="28"/>
                <w:szCs w:val="28"/>
                <w:lang w:eastAsia="ar-SA"/>
              </w:rPr>
              <w:t>Trên màn hình danh sách DO thêm cột</w:t>
            </w:r>
            <w:r w:rsidR="00DC725F" w:rsidRPr="003D1C86">
              <w:rPr>
                <w:color w:val="984806"/>
                <w:sz w:val="28"/>
                <w:szCs w:val="28"/>
                <w:lang w:eastAsia="ar-SA"/>
              </w:rPr>
              <w:t xml:space="preserve"> </w:t>
            </w:r>
            <w:r w:rsidR="006F4E9C" w:rsidRPr="003D1C86">
              <w:rPr>
                <w:color w:val="984806"/>
                <w:sz w:val="28"/>
                <w:szCs w:val="28"/>
                <w:lang w:eastAsia="ar-SA"/>
              </w:rPr>
              <w:t xml:space="preserve"> “Tổng số lượng</w:t>
            </w:r>
            <w:r w:rsidRPr="003D1C86">
              <w:rPr>
                <w:color w:val="984806"/>
                <w:sz w:val="28"/>
                <w:szCs w:val="28"/>
                <w:lang w:eastAsia="ar-SA"/>
              </w:rPr>
              <w:t xml:space="preserve"> trên hoá đơn</w:t>
            </w:r>
            <w:r w:rsidR="006F4E9C" w:rsidRPr="003D1C86">
              <w:rPr>
                <w:color w:val="984806"/>
                <w:sz w:val="28"/>
                <w:szCs w:val="28"/>
                <w:lang w:eastAsia="ar-SA"/>
              </w:rPr>
              <w:t>”.</w:t>
            </w:r>
          </w:p>
          <w:p w14:paraId="06C5EC74" w14:textId="7043E3C5" w:rsidR="006F4E9C" w:rsidRPr="003D1C86" w:rsidRDefault="006F4E9C" w:rsidP="008633E7">
            <w:pPr>
              <w:pStyle w:val="BodyText"/>
              <w:numPr>
                <w:ilvl w:val="0"/>
                <w:numId w:val="9"/>
              </w:numPr>
              <w:rPr>
                <w:color w:val="984806"/>
                <w:sz w:val="28"/>
                <w:szCs w:val="28"/>
                <w:lang w:eastAsia="ar-SA"/>
              </w:rPr>
            </w:pPr>
            <w:r w:rsidRPr="003D1C86">
              <w:rPr>
                <w:color w:val="984806"/>
                <w:sz w:val="28"/>
                <w:szCs w:val="28"/>
                <w:lang w:eastAsia="ar-SA"/>
              </w:rPr>
              <w:t>Trên màn hình chi tiết DO thêm cột</w:t>
            </w:r>
            <w:r w:rsidR="00DC725F" w:rsidRPr="003D1C86">
              <w:rPr>
                <w:color w:val="984806"/>
                <w:sz w:val="28"/>
                <w:szCs w:val="28"/>
                <w:lang w:eastAsia="ar-SA"/>
              </w:rPr>
              <w:t xml:space="preserve"> “Đơn vị tính trên hoá đơn”,</w:t>
            </w:r>
            <w:r w:rsidRPr="003D1C86">
              <w:rPr>
                <w:color w:val="984806"/>
                <w:sz w:val="28"/>
                <w:szCs w:val="28"/>
                <w:lang w:eastAsia="ar-SA"/>
              </w:rPr>
              <w:t xml:space="preserve"> “SL trên hoá đơn” và “Số tiền trên hoá đơn”.</w:t>
            </w:r>
          </w:p>
          <w:p w14:paraId="058B097E" w14:textId="49154F5D" w:rsidR="00716E41" w:rsidRPr="003D1C86" w:rsidRDefault="00716E41" w:rsidP="006F4E9C">
            <w:pPr>
              <w:pStyle w:val="BodyText"/>
              <w:ind w:left="720"/>
              <w:rPr>
                <w:color w:val="984806"/>
                <w:sz w:val="28"/>
                <w:szCs w:val="28"/>
                <w:lang w:eastAsia="ar-SA"/>
              </w:rPr>
            </w:pPr>
          </w:p>
        </w:tc>
      </w:tr>
      <w:tr w:rsidR="00390AB7" w:rsidRPr="003D1C86" w14:paraId="0A188CA9" w14:textId="77777777" w:rsidTr="00390AB7">
        <w:trPr>
          <w:trHeight w:val="395"/>
          <w:jc w:val="center"/>
        </w:trPr>
        <w:tc>
          <w:tcPr>
            <w:tcW w:w="1590" w:type="pct"/>
            <w:tcBorders>
              <w:left w:val="single" w:sz="18" w:space="0" w:color="808080"/>
            </w:tcBorders>
            <w:shd w:val="clear" w:color="auto" w:fill="F3F3F3"/>
            <w:vAlign w:val="center"/>
          </w:tcPr>
          <w:p w14:paraId="5E2327E9" w14:textId="7C1CF3C9" w:rsidR="00390AB7" w:rsidRPr="003D1C86" w:rsidRDefault="00390AB7" w:rsidP="00390AB7">
            <w:pPr>
              <w:ind w:left="142"/>
              <w:rPr>
                <w:b/>
                <w:sz w:val="28"/>
                <w:szCs w:val="28"/>
              </w:rPr>
            </w:pPr>
            <w:r w:rsidRPr="003D1C86">
              <w:rPr>
                <w:b/>
                <w:sz w:val="28"/>
                <w:szCs w:val="28"/>
              </w:rPr>
              <w:lastRenderedPageBreak/>
              <w:t>Tác nhân</w:t>
            </w:r>
          </w:p>
        </w:tc>
        <w:tc>
          <w:tcPr>
            <w:tcW w:w="3410" w:type="pct"/>
            <w:tcBorders>
              <w:right w:val="single" w:sz="18" w:space="0" w:color="808080"/>
            </w:tcBorders>
            <w:vAlign w:val="center"/>
          </w:tcPr>
          <w:p w14:paraId="05BEF70E" w14:textId="77777777" w:rsidR="00390AB7" w:rsidRPr="003D1C86" w:rsidRDefault="00390AB7" w:rsidP="00390AB7">
            <w:pPr>
              <w:ind w:left="0"/>
              <w:rPr>
                <w:sz w:val="28"/>
                <w:szCs w:val="28"/>
              </w:rPr>
            </w:pPr>
            <w:r w:rsidRPr="003D1C86">
              <w:rPr>
                <w:color w:val="984806"/>
                <w:sz w:val="28"/>
                <w:szCs w:val="28"/>
              </w:rPr>
              <w:t>- Hệ thống</w:t>
            </w:r>
          </w:p>
        </w:tc>
      </w:tr>
      <w:tr w:rsidR="00390AB7" w:rsidRPr="003D1C86" w14:paraId="0E85AF47" w14:textId="77777777" w:rsidTr="00390AB7">
        <w:trPr>
          <w:trHeight w:val="1547"/>
          <w:jc w:val="center"/>
        </w:trPr>
        <w:tc>
          <w:tcPr>
            <w:tcW w:w="1590" w:type="pct"/>
            <w:tcBorders>
              <w:left w:val="single" w:sz="18" w:space="0" w:color="808080"/>
            </w:tcBorders>
            <w:shd w:val="clear" w:color="auto" w:fill="F3F3F3"/>
            <w:vAlign w:val="center"/>
          </w:tcPr>
          <w:p w14:paraId="6AD8E830" w14:textId="77777777" w:rsidR="00390AB7" w:rsidRPr="003D1C86" w:rsidRDefault="00390AB7" w:rsidP="00390AB7">
            <w:pPr>
              <w:ind w:left="142"/>
              <w:rPr>
                <w:b/>
                <w:sz w:val="28"/>
                <w:szCs w:val="28"/>
              </w:rPr>
            </w:pPr>
            <w:r w:rsidRPr="003D1C86">
              <w:rPr>
                <w:b/>
                <w:sz w:val="28"/>
                <w:szCs w:val="28"/>
              </w:rPr>
              <w:t xml:space="preserve">Điều kiện trước </w:t>
            </w:r>
          </w:p>
        </w:tc>
        <w:tc>
          <w:tcPr>
            <w:tcW w:w="3410" w:type="pct"/>
            <w:tcBorders>
              <w:right w:val="single" w:sz="18" w:space="0" w:color="808080"/>
            </w:tcBorders>
            <w:vAlign w:val="center"/>
          </w:tcPr>
          <w:p w14:paraId="1E506D81" w14:textId="521BBE61" w:rsidR="00390AB7" w:rsidRPr="003D1C86" w:rsidRDefault="00390AB7" w:rsidP="006C79E7">
            <w:pPr>
              <w:pStyle w:val="BodyText"/>
              <w:ind w:left="0"/>
              <w:rPr>
                <w:sz w:val="28"/>
                <w:szCs w:val="28"/>
              </w:rPr>
            </w:pPr>
            <w:r w:rsidRPr="003D1C86">
              <w:rPr>
                <w:color w:val="984806"/>
                <w:sz w:val="28"/>
                <w:szCs w:val="28"/>
                <w:lang w:eastAsia="ar-SA"/>
              </w:rPr>
              <w:t xml:space="preserve">-  Có thông tin </w:t>
            </w:r>
            <w:r w:rsidR="006C79E7" w:rsidRPr="003D1C86">
              <w:rPr>
                <w:color w:val="984806"/>
                <w:sz w:val="28"/>
                <w:szCs w:val="28"/>
                <w:lang w:eastAsia="ar-SA"/>
              </w:rPr>
              <w:t>đông bộ</w:t>
            </w:r>
            <w:r w:rsidRPr="003D1C86">
              <w:rPr>
                <w:color w:val="984806"/>
                <w:sz w:val="28"/>
                <w:szCs w:val="28"/>
                <w:lang w:eastAsia="ar-SA"/>
              </w:rPr>
              <w:t xml:space="preserve"> trên ERP</w:t>
            </w:r>
          </w:p>
        </w:tc>
      </w:tr>
      <w:tr w:rsidR="00390AB7" w:rsidRPr="003D1C86" w14:paraId="78FCA003" w14:textId="77777777" w:rsidTr="00390AB7">
        <w:trPr>
          <w:trHeight w:val="530"/>
          <w:jc w:val="center"/>
        </w:trPr>
        <w:tc>
          <w:tcPr>
            <w:tcW w:w="1590" w:type="pct"/>
            <w:tcBorders>
              <w:left w:val="single" w:sz="18" w:space="0" w:color="808080"/>
              <w:bottom w:val="single" w:sz="8" w:space="0" w:color="808080"/>
            </w:tcBorders>
            <w:shd w:val="clear" w:color="auto" w:fill="F3F3F3"/>
            <w:vAlign w:val="center"/>
          </w:tcPr>
          <w:p w14:paraId="39A20039" w14:textId="77777777" w:rsidR="00390AB7" w:rsidRPr="003D1C86" w:rsidRDefault="00390AB7" w:rsidP="00390AB7">
            <w:pPr>
              <w:ind w:left="142"/>
              <w:rPr>
                <w:b/>
                <w:sz w:val="28"/>
                <w:szCs w:val="28"/>
              </w:rPr>
            </w:pPr>
            <w:r w:rsidRPr="003D1C86">
              <w:rPr>
                <w:b/>
                <w:sz w:val="28"/>
                <w:szCs w:val="28"/>
              </w:rPr>
              <w:t>Điều kiện sau</w:t>
            </w:r>
          </w:p>
        </w:tc>
        <w:tc>
          <w:tcPr>
            <w:tcW w:w="3410" w:type="pct"/>
            <w:tcBorders>
              <w:bottom w:val="single" w:sz="8" w:space="0" w:color="808080"/>
              <w:right w:val="single" w:sz="18" w:space="0" w:color="808080"/>
            </w:tcBorders>
            <w:vAlign w:val="center"/>
          </w:tcPr>
          <w:p w14:paraId="16EF64D9" w14:textId="77777777" w:rsidR="00390AB7" w:rsidRPr="003D1C86" w:rsidRDefault="00390AB7" w:rsidP="008633E7">
            <w:pPr>
              <w:pStyle w:val="BodyText"/>
              <w:numPr>
                <w:ilvl w:val="0"/>
                <w:numId w:val="9"/>
              </w:numPr>
              <w:rPr>
                <w:color w:val="984806"/>
                <w:sz w:val="28"/>
                <w:szCs w:val="28"/>
                <w:lang w:eastAsia="ar-SA"/>
              </w:rPr>
            </w:pPr>
            <w:r w:rsidRPr="003D1C86">
              <w:rPr>
                <w:color w:val="984806"/>
                <w:sz w:val="28"/>
                <w:szCs w:val="28"/>
                <w:lang w:eastAsia="ar-SA"/>
              </w:rPr>
              <w:t>Đồng bộ thông tin về DMS</w:t>
            </w:r>
          </w:p>
        </w:tc>
      </w:tr>
      <w:tr w:rsidR="00390AB7" w:rsidRPr="003D1C86" w14:paraId="3D3FF658" w14:textId="77777777" w:rsidTr="00390AB7">
        <w:trPr>
          <w:trHeight w:val="284"/>
          <w:jc w:val="center"/>
        </w:trPr>
        <w:tc>
          <w:tcPr>
            <w:tcW w:w="1590" w:type="pct"/>
            <w:tcBorders>
              <w:left w:val="single" w:sz="18" w:space="0" w:color="808080"/>
              <w:bottom w:val="single" w:sz="4" w:space="0" w:color="808080"/>
            </w:tcBorders>
            <w:shd w:val="clear" w:color="auto" w:fill="F3F3F3"/>
            <w:vAlign w:val="center"/>
          </w:tcPr>
          <w:p w14:paraId="0E93825D" w14:textId="77777777" w:rsidR="00390AB7" w:rsidRPr="003D1C86" w:rsidRDefault="00390AB7" w:rsidP="00390AB7">
            <w:pPr>
              <w:ind w:left="142"/>
              <w:rPr>
                <w:b/>
                <w:sz w:val="28"/>
                <w:szCs w:val="28"/>
              </w:rPr>
            </w:pPr>
            <w:r w:rsidRPr="003D1C86">
              <w:rPr>
                <w:b/>
                <w:sz w:val="28"/>
                <w:szCs w:val="28"/>
              </w:rPr>
              <w:t>Ngoại lệ</w:t>
            </w:r>
          </w:p>
        </w:tc>
        <w:tc>
          <w:tcPr>
            <w:tcW w:w="3410" w:type="pct"/>
            <w:tcBorders>
              <w:bottom w:val="single" w:sz="4" w:space="0" w:color="808080"/>
              <w:right w:val="single" w:sz="18" w:space="0" w:color="808080"/>
            </w:tcBorders>
            <w:vAlign w:val="center"/>
          </w:tcPr>
          <w:p w14:paraId="4BFCD338" w14:textId="77777777" w:rsidR="00390AB7" w:rsidRPr="003D1C86" w:rsidRDefault="00390AB7" w:rsidP="00390AB7">
            <w:pPr>
              <w:pStyle w:val="BodyText"/>
              <w:ind w:left="0"/>
              <w:rPr>
                <w:color w:val="C45911" w:themeColor="accent2" w:themeShade="BF"/>
                <w:sz w:val="28"/>
                <w:szCs w:val="28"/>
                <w:lang w:eastAsia="ar-SA"/>
              </w:rPr>
            </w:pPr>
            <w:r w:rsidRPr="003D1C86">
              <w:rPr>
                <w:sz w:val="28"/>
                <w:szCs w:val="28"/>
                <w:lang w:eastAsia="ar-SA"/>
              </w:rPr>
              <w:t>-N/A</w:t>
            </w:r>
          </w:p>
        </w:tc>
      </w:tr>
      <w:tr w:rsidR="00390AB7" w:rsidRPr="003D1C86" w14:paraId="69F4FA91" w14:textId="77777777" w:rsidTr="00390AB7">
        <w:trPr>
          <w:trHeight w:val="284"/>
          <w:jc w:val="center"/>
        </w:trPr>
        <w:tc>
          <w:tcPr>
            <w:tcW w:w="1590" w:type="pct"/>
            <w:tcBorders>
              <w:left w:val="single" w:sz="18" w:space="0" w:color="808080"/>
              <w:bottom w:val="single" w:sz="18" w:space="0" w:color="808080"/>
            </w:tcBorders>
            <w:shd w:val="clear" w:color="auto" w:fill="F3F3F3"/>
            <w:vAlign w:val="center"/>
          </w:tcPr>
          <w:p w14:paraId="59DA5021" w14:textId="77777777" w:rsidR="00390AB7" w:rsidRPr="003D1C86" w:rsidRDefault="00390AB7" w:rsidP="00390AB7">
            <w:pPr>
              <w:ind w:left="142"/>
              <w:rPr>
                <w:b/>
                <w:sz w:val="28"/>
                <w:szCs w:val="28"/>
              </w:rPr>
            </w:pPr>
            <w:r w:rsidRPr="003D1C86">
              <w:rPr>
                <w:b/>
                <w:sz w:val="28"/>
                <w:szCs w:val="28"/>
              </w:rPr>
              <w:lastRenderedPageBreak/>
              <w:t>Các yêu cầu bổ sung</w:t>
            </w:r>
          </w:p>
        </w:tc>
        <w:tc>
          <w:tcPr>
            <w:tcW w:w="3410" w:type="pct"/>
            <w:tcBorders>
              <w:bottom w:val="single" w:sz="18" w:space="0" w:color="808080"/>
              <w:right w:val="single" w:sz="18" w:space="0" w:color="808080"/>
            </w:tcBorders>
            <w:vAlign w:val="center"/>
          </w:tcPr>
          <w:p w14:paraId="2740EABD" w14:textId="0E9C70BF" w:rsidR="00390AB7" w:rsidRPr="003D1C86" w:rsidRDefault="000502D1" w:rsidP="008633E7">
            <w:pPr>
              <w:pStyle w:val="BodyText"/>
              <w:numPr>
                <w:ilvl w:val="0"/>
                <w:numId w:val="9"/>
              </w:numPr>
              <w:rPr>
                <w:sz w:val="28"/>
                <w:szCs w:val="28"/>
                <w:lang w:eastAsia="ar-SA"/>
              </w:rPr>
            </w:pPr>
            <w:r w:rsidRPr="003D1C86">
              <w:rPr>
                <w:sz w:val="28"/>
                <w:szCs w:val="28"/>
                <w:lang w:eastAsia="ar-SA"/>
              </w:rPr>
              <w:t>Báo cáo 4.1 phải xử lý thêm trường hợp khi cập nhật RO trả hàng là lỗi thì phải cộng lại kho NPP</w:t>
            </w:r>
          </w:p>
          <w:p w14:paraId="007A2BF5" w14:textId="77777777" w:rsidR="00390AB7" w:rsidRPr="003D1C86" w:rsidRDefault="00390AB7" w:rsidP="00390AB7">
            <w:pPr>
              <w:pStyle w:val="BodyText"/>
              <w:ind w:left="0"/>
              <w:rPr>
                <w:color w:val="C45911" w:themeColor="accent2" w:themeShade="BF"/>
                <w:sz w:val="28"/>
                <w:szCs w:val="28"/>
              </w:rPr>
            </w:pPr>
          </w:p>
        </w:tc>
      </w:tr>
    </w:tbl>
    <w:p w14:paraId="763D7F17" w14:textId="77777777" w:rsidR="00390AB7" w:rsidRPr="003D1C86" w:rsidRDefault="00390AB7" w:rsidP="00390AB7">
      <w:pPr>
        <w:rPr>
          <w:sz w:val="28"/>
          <w:szCs w:val="28"/>
        </w:rPr>
      </w:pPr>
    </w:p>
    <w:p w14:paraId="304188AC" w14:textId="1A6AA0A4" w:rsidR="00390AB7" w:rsidRPr="003D1C86" w:rsidRDefault="00390AB7" w:rsidP="008633E7">
      <w:pPr>
        <w:pStyle w:val="Heading2"/>
        <w:numPr>
          <w:ilvl w:val="2"/>
          <w:numId w:val="28"/>
        </w:numPr>
      </w:pPr>
      <w:bookmarkStart w:id="1286" w:name="_Toc77785483"/>
      <w:r w:rsidRPr="003D1C86">
        <w:t>Màn hình chức năng</w:t>
      </w:r>
      <w:bookmarkEnd w:id="1286"/>
    </w:p>
    <w:p w14:paraId="148A72C5" w14:textId="21970F47" w:rsidR="00716E41" w:rsidRPr="003D1C86" w:rsidRDefault="00716E41" w:rsidP="00716E41">
      <w:pPr>
        <w:pStyle w:val="NormalIndent"/>
        <w:rPr>
          <w:sz w:val="28"/>
          <w:szCs w:val="28"/>
        </w:rPr>
      </w:pPr>
      <w:r w:rsidRPr="006C48E9">
        <w:rPr>
          <w:noProof/>
          <w:sz w:val="28"/>
          <w:szCs w:val="28"/>
        </w:rPr>
        <w:drawing>
          <wp:inline distT="0" distB="0" distL="0" distR="0" wp14:anchorId="349C525D" wp14:editId="51B2E65C">
            <wp:extent cx="5943600" cy="1696771"/>
            <wp:effectExtent l="0" t="0" r="0" b="0"/>
            <wp:docPr id="12" name="Picture 12" descr="C:\Users\ChungPTH\AppData\Local\Temp\SNAGHTMLf38dfc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ngPTH\AppData\Local\Temp\SNAGHTMLf38dfc3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696771"/>
                    </a:xfrm>
                    <a:prstGeom prst="rect">
                      <a:avLst/>
                    </a:prstGeom>
                    <a:noFill/>
                    <a:ln>
                      <a:noFill/>
                    </a:ln>
                  </pic:spPr>
                </pic:pic>
              </a:graphicData>
            </a:graphic>
          </wp:inline>
        </w:drawing>
      </w:r>
    </w:p>
    <w:p w14:paraId="5D24F6F0" w14:textId="07C5D6BF" w:rsidR="00390AB7" w:rsidRPr="003D1C86" w:rsidRDefault="00116F5D" w:rsidP="00390AB7">
      <w:pPr>
        <w:pStyle w:val="NormalIndent"/>
        <w:rPr>
          <w:sz w:val="28"/>
          <w:szCs w:val="28"/>
        </w:rPr>
      </w:pPr>
      <w:r w:rsidRPr="006C48E9">
        <w:rPr>
          <w:noProof/>
          <w:snapToGrid/>
          <w:sz w:val="28"/>
          <w:szCs w:val="28"/>
        </w:rPr>
        <w:drawing>
          <wp:inline distT="0" distB="0" distL="0" distR="0" wp14:anchorId="4BCC1B0D" wp14:editId="644C4840">
            <wp:extent cx="5943600" cy="2294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94255"/>
                    </a:xfrm>
                    <a:prstGeom prst="rect">
                      <a:avLst/>
                    </a:prstGeom>
                  </pic:spPr>
                </pic:pic>
              </a:graphicData>
            </a:graphic>
          </wp:inline>
        </w:drawing>
      </w:r>
    </w:p>
    <w:p w14:paraId="6E2247D3" w14:textId="55FB55C2" w:rsidR="00390AB7" w:rsidRPr="003D1C86" w:rsidRDefault="00390AB7" w:rsidP="008633E7">
      <w:pPr>
        <w:pStyle w:val="Heading2"/>
        <w:numPr>
          <w:ilvl w:val="2"/>
          <w:numId w:val="28"/>
        </w:numPr>
      </w:pPr>
      <w:bookmarkStart w:id="1287" w:name="_Toc77785484"/>
      <w:r w:rsidRPr="003D1C86">
        <w:t>Mô tả luồng sự kiện chính (basic flow)</w:t>
      </w:r>
      <w:bookmarkEnd w:id="1287"/>
    </w:p>
    <w:tbl>
      <w:tblPr>
        <w:tblW w:w="1041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2497"/>
        <w:gridCol w:w="6570"/>
        <w:gridCol w:w="1350"/>
      </w:tblGrid>
      <w:tr w:rsidR="00390AB7" w:rsidRPr="003D1C86" w14:paraId="57C56571" w14:textId="77777777" w:rsidTr="00A33061">
        <w:trPr>
          <w:trHeight w:val="530"/>
        </w:trPr>
        <w:tc>
          <w:tcPr>
            <w:tcW w:w="2497" w:type="dxa"/>
            <w:shd w:val="pct5" w:color="auto" w:fill="auto"/>
          </w:tcPr>
          <w:p w14:paraId="342A6669" w14:textId="77777777" w:rsidR="00390AB7" w:rsidRPr="003D1C86" w:rsidRDefault="00390AB7" w:rsidP="00390AB7">
            <w:pPr>
              <w:ind w:left="0"/>
              <w:jc w:val="center"/>
              <w:rPr>
                <w:b/>
                <w:sz w:val="28"/>
                <w:szCs w:val="28"/>
              </w:rPr>
            </w:pPr>
            <w:r w:rsidRPr="003D1C86">
              <w:rPr>
                <w:b/>
                <w:sz w:val="28"/>
                <w:szCs w:val="28"/>
              </w:rPr>
              <w:t>Hành động của tác nhân</w:t>
            </w:r>
          </w:p>
        </w:tc>
        <w:tc>
          <w:tcPr>
            <w:tcW w:w="6570" w:type="dxa"/>
            <w:shd w:val="pct5" w:color="auto" w:fill="auto"/>
          </w:tcPr>
          <w:p w14:paraId="59A78E41" w14:textId="77777777" w:rsidR="00390AB7" w:rsidRPr="003D1C86" w:rsidRDefault="00390AB7" w:rsidP="00390AB7">
            <w:pPr>
              <w:ind w:left="0"/>
              <w:jc w:val="center"/>
              <w:rPr>
                <w:b/>
                <w:sz w:val="28"/>
                <w:szCs w:val="28"/>
              </w:rPr>
            </w:pPr>
            <w:r w:rsidRPr="003D1C86">
              <w:rPr>
                <w:b/>
                <w:sz w:val="28"/>
                <w:szCs w:val="28"/>
              </w:rPr>
              <w:t>Phản ứng của hệ thống</w:t>
            </w:r>
          </w:p>
        </w:tc>
        <w:tc>
          <w:tcPr>
            <w:tcW w:w="1350" w:type="dxa"/>
            <w:shd w:val="pct5" w:color="auto" w:fill="auto"/>
          </w:tcPr>
          <w:p w14:paraId="0C0931BA" w14:textId="77777777" w:rsidR="00390AB7" w:rsidRPr="003D1C86" w:rsidRDefault="00390AB7" w:rsidP="00390AB7">
            <w:pPr>
              <w:ind w:left="0"/>
              <w:jc w:val="center"/>
              <w:rPr>
                <w:b/>
                <w:sz w:val="28"/>
                <w:szCs w:val="28"/>
              </w:rPr>
            </w:pPr>
            <w:r w:rsidRPr="003D1C86">
              <w:rPr>
                <w:b/>
                <w:sz w:val="28"/>
                <w:szCs w:val="28"/>
              </w:rPr>
              <w:t>Dữ liệu liên quan (C/R/U/</w:t>
            </w:r>
            <w:r w:rsidRPr="003D1C86">
              <w:rPr>
                <w:b/>
                <w:sz w:val="28"/>
                <w:szCs w:val="28"/>
              </w:rPr>
              <w:lastRenderedPageBreak/>
              <w:t>D)</w:t>
            </w:r>
          </w:p>
        </w:tc>
      </w:tr>
      <w:tr w:rsidR="00116F5D" w:rsidRPr="003D1C86" w14:paraId="54FEF269" w14:textId="77777777" w:rsidTr="00A33061">
        <w:trPr>
          <w:trHeight w:val="692"/>
        </w:trPr>
        <w:tc>
          <w:tcPr>
            <w:tcW w:w="10417" w:type="dxa"/>
            <w:gridSpan w:val="3"/>
          </w:tcPr>
          <w:p w14:paraId="2DCAB7EE" w14:textId="68B2441D" w:rsidR="00116F5D" w:rsidRPr="003D1C86" w:rsidRDefault="00A33061" w:rsidP="00390AB7">
            <w:pPr>
              <w:ind w:left="0"/>
              <w:jc w:val="both"/>
              <w:rPr>
                <w:sz w:val="28"/>
                <w:szCs w:val="28"/>
              </w:rPr>
            </w:pPr>
            <w:r w:rsidRPr="003D1C86">
              <w:rPr>
                <w:sz w:val="28"/>
                <w:szCs w:val="28"/>
              </w:rPr>
              <w:lastRenderedPageBreak/>
              <w:t>Đồng bộ</w:t>
            </w:r>
            <w:r w:rsidR="00116F5D" w:rsidRPr="003D1C86">
              <w:rPr>
                <w:sz w:val="28"/>
                <w:szCs w:val="28"/>
              </w:rPr>
              <w:t xml:space="preserve"> từ DMS sang ERP</w:t>
            </w:r>
          </w:p>
        </w:tc>
      </w:tr>
      <w:tr w:rsidR="00116F5D" w:rsidRPr="003D1C86" w14:paraId="19B3A2D0" w14:textId="77777777" w:rsidTr="00A33061">
        <w:trPr>
          <w:trHeight w:val="2411"/>
        </w:trPr>
        <w:tc>
          <w:tcPr>
            <w:tcW w:w="2497" w:type="dxa"/>
          </w:tcPr>
          <w:p w14:paraId="0A98D5E3" w14:textId="5E050AB7" w:rsidR="00116F5D" w:rsidRPr="003D1C86" w:rsidRDefault="00116F5D" w:rsidP="00116F5D">
            <w:pPr>
              <w:pStyle w:val="Sothutu-1so"/>
              <w:numPr>
                <w:ilvl w:val="0"/>
                <w:numId w:val="0"/>
              </w:numPr>
              <w:rPr>
                <w:sz w:val="28"/>
                <w:szCs w:val="28"/>
              </w:rPr>
            </w:pPr>
            <w:r w:rsidRPr="003D1C86">
              <w:rPr>
                <w:sz w:val="28"/>
                <w:szCs w:val="28"/>
              </w:rPr>
              <w:t>1. Tiến trình tự động đồng bộ PO từ DMS lên ERP</w:t>
            </w:r>
          </w:p>
        </w:tc>
        <w:tc>
          <w:tcPr>
            <w:tcW w:w="6570" w:type="dxa"/>
          </w:tcPr>
          <w:p w14:paraId="24522DB3" w14:textId="0278EE3E" w:rsidR="00116F5D" w:rsidRPr="003D1C86" w:rsidRDefault="00116F5D" w:rsidP="00116F5D">
            <w:pPr>
              <w:pStyle w:val="Sothutu-1so"/>
              <w:numPr>
                <w:ilvl w:val="0"/>
                <w:numId w:val="0"/>
              </w:numPr>
              <w:rPr>
                <w:sz w:val="28"/>
                <w:szCs w:val="28"/>
              </w:rPr>
            </w:pPr>
            <w:r w:rsidRPr="003D1C86">
              <w:rPr>
                <w:sz w:val="28"/>
                <w:szCs w:val="28"/>
              </w:rPr>
              <w:t>2.  DMS đẩy thêm thông tin “Thời gian gửi đơn hàng” cho ERP cả đơn mua hàng, khuyến mãi và đơn trả hàng.</w:t>
            </w:r>
          </w:p>
        </w:tc>
        <w:tc>
          <w:tcPr>
            <w:tcW w:w="1350" w:type="dxa"/>
          </w:tcPr>
          <w:p w14:paraId="7FAFE365" w14:textId="7458793E" w:rsidR="00116F5D" w:rsidRPr="003D1C86" w:rsidRDefault="00116F5D" w:rsidP="00116F5D">
            <w:pPr>
              <w:ind w:left="0"/>
              <w:jc w:val="both"/>
              <w:rPr>
                <w:sz w:val="28"/>
                <w:szCs w:val="28"/>
              </w:rPr>
            </w:pPr>
            <w:r w:rsidRPr="003D1C86">
              <w:rPr>
                <w:sz w:val="28"/>
                <w:szCs w:val="28"/>
              </w:rPr>
              <w:t>C</w:t>
            </w:r>
          </w:p>
        </w:tc>
      </w:tr>
      <w:tr w:rsidR="00116F5D" w:rsidRPr="003D1C86" w14:paraId="0C8EB06A" w14:textId="77777777" w:rsidTr="00A33061">
        <w:trPr>
          <w:trHeight w:val="2411"/>
        </w:trPr>
        <w:tc>
          <w:tcPr>
            <w:tcW w:w="2497" w:type="dxa"/>
          </w:tcPr>
          <w:p w14:paraId="67383D09" w14:textId="20E79565" w:rsidR="00116F5D" w:rsidRPr="003D1C86" w:rsidRDefault="00116F5D" w:rsidP="00116F5D">
            <w:pPr>
              <w:pStyle w:val="Sothutu-1so"/>
              <w:numPr>
                <w:ilvl w:val="0"/>
                <w:numId w:val="0"/>
              </w:numPr>
              <w:rPr>
                <w:sz w:val="28"/>
                <w:szCs w:val="28"/>
              </w:rPr>
            </w:pPr>
            <w:r w:rsidRPr="003D1C86">
              <w:rPr>
                <w:sz w:val="28"/>
                <w:szCs w:val="28"/>
              </w:rPr>
              <w:t xml:space="preserve">3. PO lỗi không tạo được SO </w:t>
            </w:r>
            <w:r w:rsidRPr="003D1C86">
              <w:rPr>
                <w:sz w:val="28"/>
                <w:szCs w:val="28"/>
              </w:rPr>
              <w:sym w:font="Wingdings" w:char="F0E0"/>
            </w:r>
            <w:r w:rsidRPr="003D1C86">
              <w:rPr>
                <w:sz w:val="28"/>
                <w:szCs w:val="28"/>
              </w:rPr>
              <w:t xml:space="preserve"> ERP đẩy thông tin lỗi ra vùng lỗi và trả thông tin cho DMS</w:t>
            </w:r>
          </w:p>
        </w:tc>
        <w:tc>
          <w:tcPr>
            <w:tcW w:w="6570" w:type="dxa"/>
          </w:tcPr>
          <w:p w14:paraId="6F5B0F24" w14:textId="77777777" w:rsidR="00116F5D" w:rsidRPr="003D1C86" w:rsidRDefault="00116F5D" w:rsidP="00116F5D">
            <w:pPr>
              <w:pStyle w:val="Sothutu-1so"/>
              <w:numPr>
                <w:ilvl w:val="0"/>
                <w:numId w:val="0"/>
              </w:numPr>
              <w:rPr>
                <w:sz w:val="28"/>
                <w:szCs w:val="28"/>
              </w:rPr>
            </w:pPr>
            <w:r w:rsidRPr="003D1C86">
              <w:rPr>
                <w:sz w:val="28"/>
                <w:szCs w:val="28"/>
              </w:rPr>
              <w:t>4.  DMS đồng bộ thông tin lỗi về và cập nhật trạng thái PO là Lỗi (cả đơn mua hàng, khuyến mãi và đơn trả hàng).</w:t>
            </w:r>
          </w:p>
          <w:p w14:paraId="1360D4E9" w14:textId="77777777" w:rsidR="00116F5D" w:rsidRPr="003D1C86" w:rsidRDefault="00116F5D" w:rsidP="00116F5D">
            <w:pPr>
              <w:pStyle w:val="Sothutu-1so"/>
              <w:numPr>
                <w:ilvl w:val="0"/>
                <w:numId w:val="0"/>
              </w:numPr>
              <w:rPr>
                <w:sz w:val="28"/>
                <w:szCs w:val="28"/>
              </w:rPr>
            </w:pPr>
            <w:r w:rsidRPr="003D1C86">
              <w:rPr>
                <w:sz w:val="28"/>
                <w:szCs w:val="28"/>
              </w:rPr>
              <w:t xml:space="preserve">- Đối với đơn hàng trả khi cập nhật trạng thái đơn là Lỗi thực hiện cộng lại kho theo số lượng KTNPP nhập </w:t>
            </w:r>
            <w:r w:rsidRPr="003D1C86">
              <w:rPr>
                <w:sz w:val="28"/>
                <w:szCs w:val="28"/>
              </w:rPr>
              <w:br/>
              <w:t>(Chỉ cập nhật trạng thái lỗi khi đơn hàng RO đang ở trạng thái chờ duyệt).</w:t>
            </w:r>
          </w:p>
          <w:p w14:paraId="738A82FF" w14:textId="77777777" w:rsidR="00116F5D" w:rsidRPr="003D1C86" w:rsidRDefault="00116F5D" w:rsidP="00116F5D">
            <w:pPr>
              <w:pStyle w:val="Sothutu-1so"/>
              <w:numPr>
                <w:ilvl w:val="0"/>
                <w:numId w:val="0"/>
              </w:numPr>
              <w:rPr>
                <w:sz w:val="28"/>
                <w:szCs w:val="28"/>
              </w:rPr>
            </w:pPr>
          </w:p>
        </w:tc>
        <w:tc>
          <w:tcPr>
            <w:tcW w:w="1350" w:type="dxa"/>
          </w:tcPr>
          <w:p w14:paraId="23D063BB" w14:textId="77777777" w:rsidR="00116F5D" w:rsidRPr="003D1C86" w:rsidRDefault="00116F5D" w:rsidP="00116F5D">
            <w:pPr>
              <w:ind w:left="0"/>
              <w:jc w:val="both"/>
              <w:rPr>
                <w:sz w:val="28"/>
                <w:szCs w:val="28"/>
              </w:rPr>
            </w:pPr>
          </w:p>
        </w:tc>
      </w:tr>
      <w:tr w:rsidR="00116F5D" w:rsidRPr="003D1C86" w14:paraId="75386C58" w14:textId="77777777" w:rsidTr="00A33061">
        <w:trPr>
          <w:trHeight w:val="647"/>
        </w:trPr>
        <w:tc>
          <w:tcPr>
            <w:tcW w:w="2497" w:type="dxa"/>
          </w:tcPr>
          <w:p w14:paraId="53A694E3" w14:textId="52465956" w:rsidR="00116F5D" w:rsidRPr="003D1C86" w:rsidRDefault="00116F5D" w:rsidP="008633E7">
            <w:pPr>
              <w:pStyle w:val="Sothutu-1so"/>
              <w:numPr>
                <w:ilvl w:val="0"/>
                <w:numId w:val="8"/>
              </w:numPr>
              <w:rPr>
                <w:sz w:val="28"/>
                <w:szCs w:val="28"/>
              </w:rPr>
            </w:pPr>
            <w:r w:rsidRPr="003D1C86">
              <w:rPr>
                <w:sz w:val="28"/>
                <w:szCs w:val="28"/>
              </w:rPr>
              <w:t xml:space="preserve">Xem đơn lỗi </w:t>
            </w:r>
          </w:p>
        </w:tc>
        <w:tc>
          <w:tcPr>
            <w:tcW w:w="6570" w:type="dxa"/>
          </w:tcPr>
          <w:p w14:paraId="2FDD85C3" w14:textId="44B61BCB" w:rsidR="00116F5D" w:rsidRPr="003D1C86" w:rsidRDefault="00116F5D" w:rsidP="008633E7">
            <w:pPr>
              <w:pStyle w:val="Sothutu-1so"/>
              <w:numPr>
                <w:ilvl w:val="0"/>
                <w:numId w:val="8"/>
              </w:numPr>
              <w:ind w:left="612" w:hanging="270"/>
              <w:rPr>
                <w:sz w:val="28"/>
                <w:szCs w:val="28"/>
              </w:rPr>
            </w:pPr>
            <w:r w:rsidRPr="003D1C86">
              <w:rPr>
                <w:sz w:val="28"/>
                <w:szCs w:val="28"/>
              </w:rPr>
              <w:t xml:space="preserve"> Trên danh sách đơn hàng, trường Trạng thái thêm trạng thái lỗi. Cho phép tìm kiếm theo trạng thái lỗi.</w:t>
            </w:r>
          </w:p>
          <w:p w14:paraId="0C541101" w14:textId="77777777"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02BA0EDF" wp14:editId="3A9F4CDA">
                  <wp:extent cx="3496665" cy="735965"/>
                  <wp:effectExtent l="0" t="0" r="889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0890" cy="736854"/>
                          </a:xfrm>
                          <a:prstGeom prst="rect">
                            <a:avLst/>
                          </a:prstGeom>
                        </pic:spPr>
                      </pic:pic>
                    </a:graphicData>
                  </a:graphic>
                </wp:inline>
              </w:drawing>
            </w:r>
          </w:p>
          <w:p w14:paraId="7D79DD14" w14:textId="77777777" w:rsidR="00116F5D" w:rsidRPr="003D1C86" w:rsidRDefault="00116F5D" w:rsidP="00116F5D">
            <w:pPr>
              <w:pStyle w:val="Sothutu-1so"/>
              <w:numPr>
                <w:ilvl w:val="0"/>
                <w:numId w:val="0"/>
              </w:numPr>
              <w:ind w:left="612"/>
              <w:rPr>
                <w:sz w:val="28"/>
                <w:szCs w:val="28"/>
              </w:rPr>
            </w:pPr>
            <w:r w:rsidRPr="003D1C86">
              <w:rPr>
                <w:sz w:val="28"/>
                <w:szCs w:val="28"/>
              </w:rPr>
              <w:t xml:space="preserve">Cho phép tìm kiếm nhiều loại đơn </w:t>
            </w:r>
          </w:p>
          <w:p w14:paraId="020C3FA8" w14:textId="77777777"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6B062BBC" wp14:editId="7D0348C9">
                  <wp:extent cx="3496310" cy="887008"/>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9495" cy="890353"/>
                          </a:xfrm>
                          <a:prstGeom prst="rect">
                            <a:avLst/>
                          </a:prstGeom>
                        </pic:spPr>
                      </pic:pic>
                    </a:graphicData>
                  </a:graphic>
                </wp:inline>
              </w:drawing>
            </w:r>
          </w:p>
          <w:p w14:paraId="17F70FAD" w14:textId="3BDA2229" w:rsidR="007C6F20" w:rsidRPr="003D1C86" w:rsidRDefault="00116F5D" w:rsidP="007C6F20">
            <w:pPr>
              <w:pStyle w:val="Sothutu-1so"/>
              <w:numPr>
                <w:ilvl w:val="0"/>
                <w:numId w:val="0"/>
              </w:numPr>
              <w:ind w:left="612"/>
              <w:rPr>
                <w:sz w:val="28"/>
                <w:szCs w:val="28"/>
              </w:rPr>
            </w:pPr>
            <w:r w:rsidRPr="003D1C86">
              <w:rPr>
                <w:b/>
                <w:sz w:val="28"/>
                <w:szCs w:val="28"/>
              </w:rPr>
              <w:t>Trên danh sách đơn hàng:</w:t>
            </w:r>
            <w:r w:rsidR="007C6F20" w:rsidRPr="003D1C86">
              <w:rPr>
                <w:b/>
                <w:sz w:val="28"/>
                <w:szCs w:val="28"/>
              </w:rPr>
              <w:t xml:space="preserve"> </w:t>
            </w:r>
            <w:commentRangeStart w:id="1288"/>
            <w:commentRangeStart w:id="1289"/>
            <w:r w:rsidRPr="003D1C86">
              <w:rPr>
                <w:sz w:val="28"/>
                <w:szCs w:val="28"/>
              </w:rPr>
              <w:t>Bổ sung thêm trường</w:t>
            </w:r>
            <w:r w:rsidR="007C6F20" w:rsidRPr="003D1C86">
              <w:rPr>
                <w:sz w:val="28"/>
                <w:szCs w:val="28"/>
              </w:rPr>
              <w:t>:</w:t>
            </w:r>
            <w:commentRangeEnd w:id="1288"/>
            <w:r w:rsidR="00942E57">
              <w:rPr>
                <w:rStyle w:val="CommentReference"/>
                <w:snapToGrid w:val="0"/>
              </w:rPr>
              <w:commentReference w:id="1288"/>
            </w:r>
            <w:commentRangeEnd w:id="1289"/>
            <w:r w:rsidR="00D84527">
              <w:rPr>
                <w:rStyle w:val="CommentReference"/>
                <w:snapToGrid w:val="0"/>
              </w:rPr>
              <w:commentReference w:id="1289"/>
            </w:r>
          </w:p>
          <w:p w14:paraId="3A5D598F" w14:textId="007648A0" w:rsidR="007C6F20" w:rsidRPr="003D1C86" w:rsidRDefault="007C6F20" w:rsidP="008633E7">
            <w:pPr>
              <w:pStyle w:val="Sothutu-1so"/>
              <w:numPr>
                <w:ilvl w:val="0"/>
                <w:numId w:val="9"/>
              </w:numPr>
              <w:rPr>
                <w:bCs/>
                <w:sz w:val="28"/>
                <w:szCs w:val="28"/>
              </w:rPr>
            </w:pPr>
            <w:r w:rsidRPr="003D1C86">
              <w:rPr>
                <w:bCs/>
                <w:sz w:val="28"/>
                <w:szCs w:val="28"/>
              </w:rPr>
              <w:t>Mã SO:</w:t>
            </w:r>
          </w:p>
          <w:p w14:paraId="4B2C2A5D" w14:textId="54CCC86A" w:rsidR="007C6F20" w:rsidRPr="003D1C86" w:rsidRDefault="007C6F20" w:rsidP="008633E7">
            <w:pPr>
              <w:pStyle w:val="Sothutu-1so"/>
              <w:numPr>
                <w:ilvl w:val="0"/>
                <w:numId w:val="9"/>
              </w:numPr>
              <w:rPr>
                <w:bCs/>
                <w:sz w:val="28"/>
                <w:szCs w:val="28"/>
              </w:rPr>
            </w:pPr>
            <w:r w:rsidRPr="003D1C86">
              <w:rPr>
                <w:bCs/>
                <w:sz w:val="28"/>
                <w:szCs w:val="28"/>
              </w:rPr>
              <w:lastRenderedPageBreak/>
              <w:t>Ngày gửi đơn:</w:t>
            </w:r>
          </w:p>
          <w:p w14:paraId="38E06DA4" w14:textId="2990180A" w:rsidR="00116F5D" w:rsidRPr="003D1C86" w:rsidRDefault="00116F5D" w:rsidP="008633E7">
            <w:pPr>
              <w:pStyle w:val="Sothutu-1so"/>
              <w:numPr>
                <w:ilvl w:val="0"/>
                <w:numId w:val="9"/>
              </w:numPr>
              <w:rPr>
                <w:sz w:val="28"/>
                <w:szCs w:val="28"/>
              </w:rPr>
            </w:pPr>
            <w:r w:rsidRPr="003D1C86">
              <w:rPr>
                <w:sz w:val="28"/>
                <w:szCs w:val="28"/>
              </w:rPr>
              <w:t>SL hoá đơn: Số lượng trên hoá đơn không phân biệt đơn vị tính.</w:t>
            </w:r>
          </w:p>
          <w:p w14:paraId="469D4F84" w14:textId="77777777" w:rsidR="00DF5004" w:rsidRPr="003D1C86" w:rsidRDefault="00116F5D" w:rsidP="00DF5004">
            <w:pPr>
              <w:pStyle w:val="Sothutu-1so"/>
              <w:numPr>
                <w:ilvl w:val="0"/>
                <w:numId w:val="0"/>
              </w:numPr>
              <w:ind w:left="360"/>
              <w:rPr>
                <w:b/>
                <w:sz w:val="28"/>
                <w:szCs w:val="28"/>
              </w:rPr>
            </w:pPr>
            <w:r w:rsidRPr="003D1C86">
              <w:rPr>
                <w:b/>
                <w:sz w:val="28"/>
                <w:szCs w:val="28"/>
              </w:rPr>
              <w:t>Trên chi tiết đơn hàng bổ sung 2 trường:</w:t>
            </w:r>
          </w:p>
          <w:p w14:paraId="5B0BC245" w14:textId="0C806AEE" w:rsidR="00116F5D" w:rsidRPr="003D1C86" w:rsidRDefault="00116F5D" w:rsidP="008633E7">
            <w:pPr>
              <w:pStyle w:val="Sothutu-1so"/>
              <w:numPr>
                <w:ilvl w:val="0"/>
                <w:numId w:val="9"/>
              </w:numPr>
              <w:rPr>
                <w:sz w:val="28"/>
                <w:szCs w:val="28"/>
              </w:rPr>
            </w:pPr>
            <w:r w:rsidRPr="003D1C86">
              <w:rPr>
                <w:sz w:val="28"/>
                <w:szCs w:val="28"/>
              </w:rPr>
              <w:t>SL trên hoá đơn: Tổng số lượng theo từng sản phẩm trên hoá đơn.</w:t>
            </w:r>
          </w:p>
          <w:p w14:paraId="6094359D" w14:textId="77777777" w:rsidR="00116F5D" w:rsidRPr="003D1C86" w:rsidRDefault="00116F5D" w:rsidP="008633E7">
            <w:pPr>
              <w:pStyle w:val="Sothutu-1so"/>
              <w:numPr>
                <w:ilvl w:val="0"/>
                <w:numId w:val="9"/>
              </w:numPr>
              <w:rPr>
                <w:sz w:val="28"/>
                <w:szCs w:val="28"/>
              </w:rPr>
            </w:pPr>
            <w:r w:rsidRPr="003D1C86">
              <w:rPr>
                <w:sz w:val="28"/>
                <w:szCs w:val="28"/>
              </w:rPr>
              <w:t>Tổng tiền trên hoá đơn: Tổng số tiền trên hoá đơn theo từng sản phẩm.</w:t>
            </w:r>
          </w:p>
          <w:p w14:paraId="357E0746" w14:textId="77777777" w:rsidR="00116F5D" w:rsidRPr="003D1C86" w:rsidRDefault="00116F5D" w:rsidP="00116F5D">
            <w:pPr>
              <w:pStyle w:val="Sothutu-1so"/>
              <w:numPr>
                <w:ilvl w:val="0"/>
                <w:numId w:val="0"/>
              </w:numPr>
              <w:ind w:left="612"/>
              <w:rPr>
                <w:b/>
                <w:sz w:val="28"/>
                <w:szCs w:val="28"/>
              </w:rPr>
            </w:pPr>
            <w:r w:rsidRPr="003D1C86">
              <w:rPr>
                <w:b/>
                <w:sz w:val="28"/>
                <w:szCs w:val="28"/>
              </w:rPr>
              <w:t>Trên Danh sách DO trong chi tiết đơn hàng:</w:t>
            </w:r>
          </w:p>
          <w:p w14:paraId="3E810A65" w14:textId="69764B5F" w:rsidR="007C6F20" w:rsidRPr="003D1C86" w:rsidRDefault="00116F5D" w:rsidP="007C6F20">
            <w:pPr>
              <w:pStyle w:val="Sothutu-1so"/>
              <w:numPr>
                <w:ilvl w:val="0"/>
                <w:numId w:val="0"/>
              </w:numPr>
              <w:ind w:left="720"/>
              <w:rPr>
                <w:sz w:val="28"/>
                <w:szCs w:val="28"/>
              </w:rPr>
            </w:pPr>
            <w:r w:rsidRPr="003D1C86">
              <w:rPr>
                <w:sz w:val="28"/>
                <w:szCs w:val="28"/>
              </w:rPr>
              <w:t xml:space="preserve">Bổ sung trường: </w:t>
            </w:r>
          </w:p>
          <w:p w14:paraId="35A69306" w14:textId="52173164" w:rsidR="00116F5D" w:rsidRPr="003D1C86" w:rsidRDefault="00116F5D" w:rsidP="008633E7">
            <w:pPr>
              <w:pStyle w:val="Sothutu-1so"/>
              <w:numPr>
                <w:ilvl w:val="0"/>
                <w:numId w:val="9"/>
              </w:numPr>
              <w:rPr>
                <w:sz w:val="28"/>
                <w:szCs w:val="28"/>
              </w:rPr>
            </w:pPr>
            <w:r w:rsidRPr="003D1C86">
              <w:rPr>
                <w:sz w:val="28"/>
                <w:szCs w:val="28"/>
              </w:rPr>
              <w:t>SL trên hoá đơn: Tổng số lượng theo từng sản phẩm trên hoá đơn</w:t>
            </w:r>
            <w:r w:rsidR="007C6F20" w:rsidRPr="003D1C86">
              <w:rPr>
                <w:sz w:val="28"/>
                <w:szCs w:val="28"/>
              </w:rPr>
              <w:t xml:space="preserve"> của DO</w:t>
            </w:r>
            <w:r w:rsidRPr="003D1C86">
              <w:rPr>
                <w:sz w:val="28"/>
                <w:szCs w:val="28"/>
              </w:rPr>
              <w:t>.</w:t>
            </w:r>
          </w:p>
          <w:p w14:paraId="126C6440" w14:textId="56E020FE" w:rsidR="007C6F20" w:rsidRPr="003D1C86" w:rsidRDefault="007C6F20" w:rsidP="008633E7">
            <w:pPr>
              <w:pStyle w:val="Sothutu-1so"/>
              <w:numPr>
                <w:ilvl w:val="0"/>
                <w:numId w:val="9"/>
              </w:numPr>
              <w:rPr>
                <w:sz w:val="28"/>
                <w:szCs w:val="28"/>
              </w:rPr>
            </w:pPr>
            <w:r w:rsidRPr="003D1C86">
              <w:rPr>
                <w:sz w:val="28"/>
                <w:szCs w:val="28"/>
              </w:rPr>
              <w:t>Tổng tiền trên hoá đơn: Tổng số tiền trên hoá đơn theo từng sản phẩm của DO.</w:t>
            </w:r>
          </w:p>
          <w:p w14:paraId="52914EFD" w14:textId="1BCD063C" w:rsidR="00116F5D" w:rsidRPr="003D1C86" w:rsidRDefault="00116F5D" w:rsidP="00116F5D">
            <w:pPr>
              <w:pStyle w:val="Sothutu-1so"/>
              <w:numPr>
                <w:ilvl w:val="0"/>
                <w:numId w:val="0"/>
              </w:numPr>
              <w:ind w:left="612"/>
              <w:rPr>
                <w:b/>
                <w:sz w:val="28"/>
                <w:szCs w:val="28"/>
              </w:rPr>
            </w:pPr>
            <w:r w:rsidRPr="003D1C86">
              <w:rPr>
                <w:b/>
                <w:sz w:val="28"/>
                <w:szCs w:val="28"/>
              </w:rPr>
              <w:t>Trên chi tiết DO trong chi tiết đơn hàng:</w:t>
            </w:r>
          </w:p>
          <w:p w14:paraId="567DE867" w14:textId="2572D986" w:rsidR="00DF5004" w:rsidRPr="003D1C86" w:rsidRDefault="00DF5004" w:rsidP="008633E7">
            <w:pPr>
              <w:pStyle w:val="Sothutu-1so"/>
              <w:numPr>
                <w:ilvl w:val="0"/>
                <w:numId w:val="9"/>
              </w:numPr>
              <w:rPr>
                <w:sz w:val="28"/>
                <w:szCs w:val="28"/>
              </w:rPr>
            </w:pPr>
            <w:r w:rsidRPr="003D1C86">
              <w:rPr>
                <w:sz w:val="28"/>
                <w:szCs w:val="28"/>
              </w:rPr>
              <w:t>Số hóa đơn (vùng thông tin chi tiết)</w:t>
            </w:r>
          </w:p>
          <w:p w14:paraId="6D0F3897" w14:textId="6BCE2997" w:rsidR="00A33061" w:rsidRPr="003D1C86" w:rsidRDefault="00A33061" w:rsidP="008633E7">
            <w:pPr>
              <w:pStyle w:val="Sothutu-1so"/>
              <w:numPr>
                <w:ilvl w:val="0"/>
                <w:numId w:val="9"/>
              </w:numPr>
              <w:rPr>
                <w:sz w:val="28"/>
                <w:szCs w:val="28"/>
              </w:rPr>
            </w:pPr>
            <w:r w:rsidRPr="003D1C86">
              <w:rPr>
                <w:sz w:val="28"/>
                <w:szCs w:val="28"/>
              </w:rPr>
              <w:t>Đơn vị tính trên hoá đơn.</w:t>
            </w:r>
          </w:p>
          <w:p w14:paraId="010E6E85" w14:textId="60B54665" w:rsidR="00116F5D" w:rsidRPr="003D1C86" w:rsidRDefault="00116F5D" w:rsidP="008633E7">
            <w:pPr>
              <w:pStyle w:val="Sothutu-1so"/>
              <w:numPr>
                <w:ilvl w:val="0"/>
                <w:numId w:val="9"/>
              </w:numPr>
              <w:rPr>
                <w:sz w:val="28"/>
                <w:szCs w:val="28"/>
              </w:rPr>
            </w:pPr>
            <w:r w:rsidRPr="003D1C86">
              <w:rPr>
                <w:sz w:val="28"/>
                <w:szCs w:val="28"/>
              </w:rPr>
              <w:t xml:space="preserve">SL trên hoá đơn: </w:t>
            </w:r>
            <w:r w:rsidR="007C6F20" w:rsidRPr="003D1C86">
              <w:rPr>
                <w:sz w:val="28"/>
                <w:szCs w:val="28"/>
              </w:rPr>
              <w:t>S</w:t>
            </w:r>
            <w:r w:rsidRPr="003D1C86">
              <w:rPr>
                <w:sz w:val="28"/>
                <w:szCs w:val="28"/>
              </w:rPr>
              <w:t>ố lượng theo từng sản phẩm trên hoá đơn theo DO.</w:t>
            </w:r>
          </w:p>
          <w:p w14:paraId="714A0417" w14:textId="14C7E60E" w:rsidR="00116F5D" w:rsidRPr="003D1C86" w:rsidRDefault="00116F5D" w:rsidP="008633E7">
            <w:pPr>
              <w:pStyle w:val="Sothutu-1so"/>
              <w:numPr>
                <w:ilvl w:val="0"/>
                <w:numId w:val="9"/>
              </w:numPr>
              <w:rPr>
                <w:sz w:val="28"/>
                <w:szCs w:val="28"/>
              </w:rPr>
            </w:pPr>
            <w:r w:rsidRPr="003D1C86">
              <w:rPr>
                <w:sz w:val="28"/>
                <w:szCs w:val="28"/>
              </w:rPr>
              <w:t>Tổng tiền trên hoá đơn: Tổng số tiền trên hoá đơn theo từng sản phẩm theo DO.</w:t>
            </w:r>
          </w:p>
        </w:tc>
        <w:tc>
          <w:tcPr>
            <w:tcW w:w="1350" w:type="dxa"/>
          </w:tcPr>
          <w:p w14:paraId="3F8BE762" w14:textId="77777777" w:rsidR="00116F5D" w:rsidRPr="003D1C86" w:rsidRDefault="00116F5D" w:rsidP="00116F5D">
            <w:pPr>
              <w:ind w:left="0"/>
              <w:jc w:val="both"/>
              <w:rPr>
                <w:sz w:val="28"/>
                <w:szCs w:val="28"/>
              </w:rPr>
            </w:pPr>
            <w:r w:rsidRPr="003D1C86">
              <w:rPr>
                <w:sz w:val="28"/>
                <w:szCs w:val="28"/>
              </w:rPr>
              <w:lastRenderedPageBreak/>
              <w:t>R</w:t>
            </w:r>
          </w:p>
        </w:tc>
      </w:tr>
      <w:tr w:rsidR="00116F5D" w:rsidRPr="003D1C86" w14:paraId="0DAD56E7" w14:textId="77777777" w:rsidTr="00A33061">
        <w:trPr>
          <w:trHeight w:val="647"/>
        </w:trPr>
        <w:tc>
          <w:tcPr>
            <w:tcW w:w="2497" w:type="dxa"/>
          </w:tcPr>
          <w:p w14:paraId="1E36371B" w14:textId="6D28BBD6" w:rsidR="00116F5D" w:rsidRPr="003D1C86" w:rsidRDefault="00116F5D" w:rsidP="008633E7">
            <w:pPr>
              <w:pStyle w:val="Sothutu-1so"/>
              <w:numPr>
                <w:ilvl w:val="0"/>
                <w:numId w:val="8"/>
              </w:numPr>
              <w:rPr>
                <w:sz w:val="28"/>
                <w:szCs w:val="28"/>
              </w:rPr>
            </w:pPr>
            <w:r w:rsidRPr="003D1C86">
              <w:rPr>
                <w:sz w:val="28"/>
                <w:szCs w:val="28"/>
              </w:rPr>
              <w:t>Chỉnh sửa đơn lỗi</w:t>
            </w:r>
          </w:p>
        </w:tc>
        <w:tc>
          <w:tcPr>
            <w:tcW w:w="6570" w:type="dxa"/>
          </w:tcPr>
          <w:p w14:paraId="5372FF9D" w14:textId="6E8C61FE" w:rsidR="00116F5D" w:rsidRPr="003D1C86" w:rsidRDefault="00116F5D" w:rsidP="008633E7">
            <w:pPr>
              <w:pStyle w:val="Sothutu-1so"/>
              <w:numPr>
                <w:ilvl w:val="0"/>
                <w:numId w:val="8"/>
              </w:numPr>
              <w:ind w:left="612" w:hanging="270"/>
              <w:rPr>
                <w:sz w:val="28"/>
                <w:szCs w:val="28"/>
              </w:rPr>
            </w:pPr>
            <w:r w:rsidRPr="003D1C86">
              <w:rPr>
                <w:sz w:val="28"/>
                <w:szCs w:val="28"/>
              </w:rPr>
              <w:t>Đối với đơn hàng lỗi cho phép kế toán chỉnh sửa để gửi lại giống như đơn hàng chờ gửi.</w:t>
            </w:r>
          </w:p>
          <w:p w14:paraId="20ECC573" w14:textId="23F916C1" w:rsidR="00116F5D" w:rsidRPr="003D1C86" w:rsidRDefault="00116F5D" w:rsidP="00116F5D">
            <w:pPr>
              <w:pStyle w:val="Sothutu-1so"/>
              <w:numPr>
                <w:ilvl w:val="0"/>
                <w:numId w:val="0"/>
              </w:numPr>
              <w:ind w:left="612"/>
              <w:rPr>
                <w:sz w:val="28"/>
                <w:szCs w:val="28"/>
              </w:rPr>
            </w:pPr>
            <w:r w:rsidRPr="006C48E9">
              <w:rPr>
                <w:noProof/>
                <w:sz w:val="28"/>
                <w:szCs w:val="28"/>
              </w:rPr>
              <w:drawing>
                <wp:inline distT="0" distB="0" distL="0" distR="0" wp14:anchorId="25EAB27F" wp14:editId="0A2CAA42">
                  <wp:extent cx="3525645" cy="950493"/>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13111" cy="974073"/>
                          </a:xfrm>
                          <a:prstGeom prst="rect">
                            <a:avLst/>
                          </a:prstGeom>
                        </pic:spPr>
                      </pic:pic>
                    </a:graphicData>
                  </a:graphic>
                </wp:inline>
              </w:drawing>
            </w:r>
          </w:p>
        </w:tc>
        <w:tc>
          <w:tcPr>
            <w:tcW w:w="1350" w:type="dxa"/>
          </w:tcPr>
          <w:p w14:paraId="365FA0EC" w14:textId="60A18D12" w:rsidR="00116F5D" w:rsidRPr="003D1C86" w:rsidRDefault="00116F5D" w:rsidP="00116F5D">
            <w:pPr>
              <w:ind w:left="0"/>
              <w:jc w:val="both"/>
              <w:rPr>
                <w:sz w:val="28"/>
                <w:szCs w:val="28"/>
              </w:rPr>
            </w:pPr>
            <w:r w:rsidRPr="003D1C86">
              <w:rPr>
                <w:sz w:val="28"/>
                <w:szCs w:val="28"/>
              </w:rPr>
              <w:t>U</w:t>
            </w:r>
          </w:p>
        </w:tc>
      </w:tr>
      <w:tr w:rsidR="00A33061" w:rsidRPr="003D1C86" w14:paraId="719A510F" w14:textId="77777777" w:rsidTr="00FB2A60">
        <w:trPr>
          <w:trHeight w:val="647"/>
        </w:trPr>
        <w:tc>
          <w:tcPr>
            <w:tcW w:w="10417" w:type="dxa"/>
            <w:gridSpan w:val="3"/>
          </w:tcPr>
          <w:p w14:paraId="1D917DF8" w14:textId="30B55E1C" w:rsidR="00A33061" w:rsidRPr="003D1C86" w:rsidRDefault="00A33061" w:rsidP="00116F5D">
            <w:pPr>
              <w:ind w:left="0"/>
              <w:jc w:val="both"/>
              <w:rPr>
                <w:sz w:val="28"/>
                <w:szCs w:val="28"/>
              </w:rPr>
            </w:pPr>
            <w:r w:rsidRPr="003D1C86">
              <w:rPr>
                <w:sz w:val="28"/>
                <w:szCs w:val="28"/>
              </w:rPr>
              <w:lastRenderedPageBreak/>
              <w:t>Đồng bộ từ ERP về DMS</w:t>
            </w:r>
          </w:p>
        </w:tc>
      </w:tr>
      <w:tr w:rsidR="00520D51" w:rsidRPr="003D1C86" w14:paraId="58D45980" w14:textId="77777777" w:rsidTr="00A33061">
        <w:trPr>
          <w:trHeight w:val="647"/>
        </w:trPr>
        <w:tc>
          <w:tcPr>
            <w:tcW w:w="2497" w:type="dxa"/>
          </w:tcPr>
          <w:p w14:paraId="787A5CE6" w14:textId="5F9FB692" w:rsidR="00520D51" w:rsidRPr="003D1C86" w:rsidRDefault="00520D51" w:rsidP="008633E7">
            <w:pPr>
              <w:pStyle w:val="Sothutu-1so"/>
              <w:numPr>
                <w:ilvl w:val="0"/>
                <w:numId w:val="8"/>
              </w:numPr>
              <w:rPr>
                <w:sz w:val="28"/>
                <w:szCs w:val="28"/>
              </w:rPr>
            </w:pPr>
            <w:r w:rsidRPr="003D1C86">
              <w:rPr>
                <w:sz w:val="28"/>
                <w:szCs w:val="28"/>
              </w:rPr>
              <w:t>Quản lý đơn hàng PO</w:t>
            </w:r>
          </w:p>
        </w:tc>
        <w:tc>
          <w:tcPr>
            <w:tcW w:w="6570" w:type="dxa"/>
          </w:tcPr>
          <w:p w14:paraId="094ADEAA" w14:textId="0D2BDAD4" w:rsidR="00520D51" w:rsidRPr="003D1C86" w:rsidRDefault="00520D51" w:rsidP="008633E7">
            <w:pPr>
              <w:pStyle w:val="Sothutu-1so"/>
              <w:numPr>
                <w:ilvl w:val="0"/>
                <w:numId w:val="8"/>
              </w:numPr>
              <w:ind w:left="702"/>
              <w:rPr>
                <w:sz w:val="28"/>
                <w:szCs w:val="28"/>
              </w:rPr>
            </w:pPr>
            <w:r w:rsidRPr="003D1C86">
              <w:rPr>
                <w:sz w:val="28"/>
                <w:szCs w:val="28"/>
              </w:rPr>
              <w:t>SO trạng thái Hủy =&gt; DMS cập nhật trạng thái đơn PO là từ chối và hiển thị trên danh sách đơn hàng.</w:t>
            </w:r>
          </w:p>
        </w:tc>
        <w:tc>
          <w:tcPr>
            <w:tcW w:w="1350" w:type="dxa"/>
          </w:tcPr>
          <w:p w14:paraId="184CE405" w14:textId="77777777" w:rsidR="00520D51" w:rsidRPr="003D1C86" w:rsidRDefault="00520D51" w:rsidP="00520D51">
            <w:pPr>
              <w:ind w:left="0"/>
              <w:jc w:val="both"/>
              <w:rPr>
                <w:sz w:val="28"/>
                <w:szCs w:val="28"/>
              </w:rPr>
            </w:pPr>
          </w:p>
        </w:tc>
      </w:tr>
      <w:tr w:rsidR="00520D51" w:rsidRPr="003D1C86" w14:paraId="50D67FFC" w14:textId="77777777" w:rsidTr="00A33061">
        <w:trPr>
          <w:trHeight w:val="647"/>
        </w:trPr>
        <w:tc>
          <w:tcPr>
            <w:tcW w:w="2497" w:type="dxa"/>
          </w:tcPr>
          <w:p w14:paraId="70A4B289" w14:textId="6676BE0C" w:rsidR="00520D51" w:rsidRPr="003D1C86" w:rsidRDefault="00520D51" w:rsidP="008633E7">
            <w:pPr>
              <w:pStyle w:val="Sothutu-1so"/>
              <w:numPr>
                <w:ilvl w:val="0"/>
                <w:numId w:val="8"/>
              </w:numPr>
              <w:rPr>
                <w:sz w:val="28"/>
                <w:szCs w:val="28"/>
              </w:rPr>
            </w:pPr>
            <w:r w:rsidRPr="003D1C86">
              <w:rPr>
                <w:sz w:val="28"/>
                <w:szCs w:val="28"/>
              </w:rPr>
              <w:t>Đồng bộ đơn hàng SO</w:t>
            </w:r>
          </w:p>
        </w:tc>
        <w:tc>
          <w:tcPr>
            <w:tcW w:w="6570" w:type="dxa"/>
          </w:tcPr>
          <w:p w14:paraId="7CAB6543" w14:textId="4A30CAC6" w:rsidR="00520D51" w:rsidRPr="003D1C86" w:rsidRDefault="00520D51" w:rsidP="008633E7">
            <w:pPr>
              <w:pStyle w:val="Sothutu-1so"/>
              <w:numPr>
                <w:ilvl w:val="0"/>
                <w:numId w:val="8"/>
              </w:numPr>
              <w:ind w:left="702"/>
              <w:rPr>
                <w:sz w:val="28"/>
                <w:szCs w:val="28"/>
              </w:rPr>
            </w:pPr>
            <w:r w:rsidRPr="003D1C86">
              <w:rPr>
                <w:sz w:val="28"/>
                <w:szCs w:val="28"/>
              </w:rPr>
              <w:t xml:space="preserve"> Trường hợp đồng bộ lỗi: Lưu thông tin lỗi tại vùng dữ liệu riêng cho phép ERP lấy thông tin lỗi</w:t>
            </w:r>
            <w:r w:rsidR="009C3400" w:rsidRPr="003D1C86">
              <w:rPr>
                <w:sz w:val="28"/>
                <w:szCs w:val="28"/>
              </w:rPr>
              <w:t xml:space="preserve"> và cho phép xuất thông tin lỗi</w:t>
            </w:r>
          </w:p>
          <w:p w14:paraId="79622468" w14:textId="27D835EF" w:rsidR="00520D51" w:rsidRPr="003D1C86" w:rsidRDefault="00520D51" w:rsidP="00520D51">
            <w:pPr>
              <w:pStyle w:val="Sothutu-1so"/>
              <w:numPr>
                <w:ilvl w:val="0"/>
                <w:numId w:val="0"/>
              </w:numPr>
              <w:ind w:left="360"/>
              <w:rPr>
                <w:sz w:val="28"/>
                <w:szCs w:val="28"/>
              </w:rPr>
            </w:pPr>
          </w:p>
        </w:tc>
        <w:tc>
          <w:tcPr>
            <w:tcW w:w="1350" w:type="dxa"/>
          </w:tcPr>
          <w:p w14:paraId="451BA6B0" w14:textId="77777777" w:rsidR="00520D51" w:rsidRPr="003D1C86" w:rsidRDefault="00520D51" w:rsidP="00520D51">
            <w:pPr>
              <w:ind w:left="0"/>
              <w:jc w:val="both"/>
              <w:rPr>
                <w:sz w:val="28"/>
                <w:szCs w:val="28"/>
              </w:rPr>
            </w:pPr>
          </w:p>
        </w:tc>
      </w:tr>
      <w:tr w:rsidR="00520D51" w:rsidRPr="003D1C86" w14:paraId="739179B9" w14:textId="77777777" w:rsidTr="00A33061">
        <w:trPr>
          <w:trHeight w:val="647"/>
        </w:trPr>
        <w:tc>
          <w:tcPr>
            <w:tcW w:w="2497" w:type="dxa"/>
          </w:tcPr>
          <w:p w14:paraId="4322BACA" w14:textId="228F4921" w:rsidR="00520D51" w:rsidRPr="003D1C86" w:rsidRDefault="00520D51" w:rsidP="008633E7">
            <w:pPr>
              <w:pStyle w:val="Sothutu-1so"/>
              <w:numPr>
                <w:ilvl w:val="0"/>
                <w:numId w:val="8"/>
              </w:numPr>
              <w:rPr>
                <w:sz w:val="28"/>
                <w:szCs w:val="28"/>
              </w:rPr>
            </w:pPr>
            <w:r w:rsidRPr="003D1C86">
              <w:rPr>
                <w:sz w:val="28"/>
                <w:szCs w:val="28"/>
              </w:rPr>
              <w:t>Đồng bộ DO</w:t>
            </w:r>
          </w:p>
        </w:tc>
        <w:tc>
          <w:tcPr>
            <w:tcW w:w="6570" w:type="dxa"/>
          </w:tcPr>
          <w:p w14:paraId="6DF53EFE" w14:textId="7DC23552" w:rsidR="00520D51" w:rsidRPr="003D1C86" w:rsidRDefault="00520D51" w:rsidP="008633E7">
            <w:pPr>
              <w:pStyle w:val="Sothutu-1so"/>
              <w:numPr>
                <w:ilvl w:val="0"/>
                <w:numId w:val="8"/>
              </w:numPr>
              <w:rPr>
                <w:sz w:val="28"/>
                <w:szCs w:val="28"/>
              </w:rPr>
            </w:pPr>
            <w:r w:rsidRPr="003D1C86">
              <w:rPr>
                <w:sz w:val="28"/>
                <w:szCs w:val="28"/>
              </w:rPr>
              <w:t>DMS đồng bộ thông tin do ERP gửi về và hiển thị trên danh sách DO như hiện tại.</w:t>
            </w:r>
          </w:p>
          <w:p w14:paraId="26649DF8" w14:textId="03A1BC41" w:rsidR="00520D51" w:rsidRPr="003D1C86" w:rsidRDefault="00520D51" w:rsidP="00520D51">
            <w:pPr>
              <w:pStyle w:val="Sothutu-1so"/>
              <w:numPr>
                <w:ilvl w:val="0"/>
                <w:numId w:val="0"/>
              </w:numPr>
              <w:ind w:left="360" w:hanging="360"/>
              <w:rPr>
                <w:sz w:val="28"/>
                <w:szCs w:val="28"/>
              </w:rPr>
            </w:pPr>
            <w:r w:rsidRPr="003D1C86">
              <w:rPr>
                <w:sz w:val="28"/>
                <w:szCs w:val="28"/>
              </w:rPr>
              <w:t>- TH đồng bộ lỗi: Lưu thông tin lỗi tại vùng dữ liệu riêng cho phép ERP lấy thông tin lỗi</w:t>
            </w:r>
            <w:r w:rsidR="009C3400" w:rsidRPr="003D1C86">
              <w:rPr>
                <w:sz w:val="28"/>
                <w:szCs w:val="28"/>
              </w:rPr>
              <w:t xml:space="preserve"> và cho phép xuất thông tin lỗi</w:t>
            </w:r>
          </w:p>
        </w:tc>
        <w:tc>
          <w:tcPr>
            <w:tcW w:w="1350" w:type="dxa"/>
          </w:tcPr>
          <w:p w14:paraId="7D0CEA9D" w14:textId="77777777" w:rsidR="00520D51" w:rsidRPr="003D1C86" w:rsidRDefault="00520D51" w:rsidP="00520D51">
            <w:pPr>
              <w:ind w:left="0"/>
              <w:jc w:val="both"/>
              <w:rPr>
                <w:sz w:val="28"/>
                <w:szCs w:val="28"/>
              </w:rPr>
            </w:pPr>
          </w:p>
        </w:tc>
      </w:tr>
      <w:tr w:rsidR="00520D51" w:rsidRPr="003D1C86" w14:paraId="3F0C52B7" w14:textId="77777777" w:rsidTr="00A33061">
        <w:trPr>
          <w:trHeight w:val="647"/>
        </w:trPr>
        <w:tc>
          <w:tcPr>
            <w:tcW w:w="2497" w:type="dxa"/>
          </w:tcPr>
          <w:p w14:paraId="18B52929" w14:textId="34D3155A" w:rsidR="00520D51" w:rsidRPr="003D1C86" w:rsidRDefault="00520D51" w:rsidP="008633E7">
            <w:pPr>
              <w:pStyle w:val="Sothutu-1so"/>
              <w:numPr>
                <w:ilvl w:val="0"/>
                <w:numId w:val="8"/>
              </w:numPr>
              <w:rPr>
                <w:sz w:val="28"/>
                <w:szCs w:val="28"/>
              </w:rPr>
            </w:pPr>
            <w:r w:rsidRPr="003D1C86">
              <w:rPr>
                <w:sz w:val="28"/>
                <w:szCs w:val="28"/>
              </w:rPr>
              <w:t>Đồng bộ Phiếu xuất kho</w:t>
            </w:r>
          </w:p>
        </w:tc>
        <w:tc>
          <w:tcPr>
            <w:tcW w:w="6570" w:type="dxa"/>
          </w:tcPr>
          <w:p w14:paraId="20E6DF8F" w14:textId="05B2D336" w:rsidR="00520D51" w:rsidRPr="003D1C86" w:rsidRDefault="00520D51" w:rsidP="008633E7">
            <w:pPr>
              <w:pStyle w:val="Sothutu-1so"/>
              <w:numPr>
                <w:ilvl w:val="0"/>
                <w:numId w:val="8"/>
              </w:numPr>
              <w:rPr>
                <w:sz w:val="28"/>
                <w:szCs w:val="28"/>
              </w:rPr>
            </w:pPr>
            <w:r w:rsidRPr="003D1C86">
              <w:rPr>
                <w:sz w:val="28"/>
                <w:szCs w:val="28"/>
              </w:rPr>
              <w:t xml:space="preserve">DMS đồng bộ thông tin do ERP gửi về. </w:t>
            </w:r>
          </w:p>
          <w:p w14:paraId="78F8C4C9" w14:textId="448BCA5A" w:rsidR="00520D51" w:rsidRPr="003D1C86" w:rsidRDefault="00520D51" w:rsidP="00520D51">
            <w:pPr>
              <w:pStyle w:val="Sothutu-1so"/>
              <w:numPr>
                <w:ilvl w:val="0"/>
                <w:numId w:val="0"/>
              </w:numPr>
              <w:ind w:left="360" w:hanging="360"/>
              <w:rPr>
                <w:sz w:val="28"/>
                <w:szCs w:val="28"/>
              </w:rPr>
            </w:pPr>
            <w:r w:rsidRPr="003D1C86">
              <w:rPr>
                <w:sz w:val="28"/>
                <w:szCs w:val="28"/>
              </w:rPr>
              <w:t>- TH đồng bộ lỗi: Lưu thông tin lỗi tại 1 vùng riêng cho ERP lấy danh sách lỗi</w:t>
            </w:r>
            <w:r w:rsidR="009C3400" w:rsidRPr="003D1C86">
              <w:rPr>
                <w:sz w:val="28"/>
                <w:szCs w:val="28"/>
              </w:rPr>
              <w:t xml:space="preserve"> và cho phép xuất thông tin lỗi</w:t>
            </w:r>
          </w:p>
        </w:tc>
        <w:tc>
          <w:tcPr>
            <w:tcW w:w="1350" w:type="dxa"/>
          </w:tcPr>
          <w:p w14:paraId="7AA24A61" w14:textId="77777777" w:rsidR="00520D51" w:rsidRPr="003D1C86" w:rsidRDefault="00520D51" w:rsidP="00520D51">
            <w:pPr>
              <w:ind w:left="0"/>
              <w:jc w:val="both"/>
              <w:rPr>
                <w:sz w:val="28"/>
                <w:szCs w:val="28"/>
              </w:rPr>
            </w:pPr>
          </w:p>
        </w:tc>
      </w:tr>
      <w:tr w:rsidR="00520D51" w:rsidRPr="003D1C86" w14:paraId="31ACAA3A" w14:textId="77777777" w:rsidTr="00A33061">
        <w:trPr>
          <w:trHeight w:val="647"/>
        </w:trPr>
        <w:tc>
          <w:tcPr>
            <w:tcW w:w="2497" w:type="dxa"/>
          </w:tcPr>
          <w:p w14:paraId="794218C6" w14:textId="480B3C33" w:rsidR="00520D51" w:rsidRPr="003D1C86" w:rsidRDefault="00520D51" w:rsidP="008633E7">
            <w:pPr>
              <w:pStyle w:val="Sothutu-1so"/>
              <w:numPr>
                <w:ilvl w:val="0"/>
                <w:numId w:val="8"/>
              </w:numPr>
              <w:rPr>
                <w:sz w:val="28"/>
                <w:szCs w:val="28"/>
              </w:rPr>
            </w:pPr>
            <w:r w:rsidRPr="003D1C86">
              <w:rPr>
                <w:sz w:val="28"/>
                <w:szCs w:val="28"/>
              </w:rPr>
              <w:t>Đồng bộ hóa đơn</w:t>
            </w:r>
          </w:p>
        </w:tc>
        <w:tc>
          <w:tcPr>
            <w:tcW w:w="6570" w:type="dxa"/>
          </w:tcPr>
          <w:p w14:paraId="72115527" w14:textId="535FE3E9" w:rsidR="00520D51" w:rsidRPr="003D1C86" w:rsidRDefault="00520D51" w:rsidP="008633E7">
            <w:pPr>
              <w:pStyle w:val="Sothutu-1so"/>
              <w:numPr>
                <w:ilvl w:val="0"/>
                <w:numId w:val="8"/>
              </w:numPr>
              <w:rPr>
                <w:sz w:val="28"/>
                <w:szCs w:val="28"/>
              </w:rPr>
            </w:pPr>
            <w:r w:rsidRPr="003D1C86">
              <w:rPr>
                <w:sz w:val="28"/>
                <w:szCs w:val="28"/>
              </w:rPr>
              <w:t xml:space="preserve"> DMS đồng bộ từ ERP các thông tin và hiển thị trên màn hình Quản lý Đơn hàng khi Xem chi tiết DO các thông tin sau:</w:t>
            </w:r>
          </w:p>
          <w:p w14:paraId="1DFCB733" w14:textId="77777777" w:rsidR="00520D51" w:rsidRPr="003D1C86" w:rsidRDefault="00520D51" w:rsidP="00520D51">
            <w:pPr>
              <w:pStyle w:val="Sothutu-1so"/>
              <w:numPr>
                <w:ilvl w:val="0"/>
                <w:numId w:val="0"/>
              </w:numPr>
              <w:rPr>
                <w:sz w:val="28"/>
                <w:szCs w:val="28"/>
              </w:rPr>
            </w:pPr>
            <w:r w:rsidRPr="003D1C86">
              <w:rPr>
                <w:sz w:val="28"/>
                <w:szCs w:val="28"/>
              </w:rPr>
              <w:t>- Số hóa đơn (vùng thông tin chi tiết)</w:t>
            </w:r>
          </w:p>
          <w:p w14:paraId="030CE717" w14:textId="77777777" w:rsidR="00520D51" w:rsidRPr="003D1C86" w:rsidRDefault="00520D51" w:rsidP="00520D51">
            <w:pPr>
              <w:pStyle w:val="Sothutu-1so"/>
              <w:numPr>
                <w:ilvl w:val="0"/>
                <w:numId w:val="0"/>
              </w:numPr>
              <w:ind w:left="360" w:hanging="360"/>
              <w:rPr>
                <w:sz w:val="28"/>
                <w:szCs w:val="28"/>
              </w:rPr>
            </w:pPr>
            <w:r w:rsidRPr="003D1C86">
              <w:rPr>
                <w:sz w:val="28"/>
                <w:szCs w:val="28"/>
              </w:rPr>
              <w:t>- Đơn giá trên hóa đơn(bảng danh sách sản phẩm)</w:t>
            </w:r>
          </w:p>
          <w:p w14:paraId="2109FC61" w14:textId="77777777" w:rsidR="00520D51" w:rsidRPr="003D1C86" w:rsidRDefault="00520D51" w:rsidP="00520D51">
            <w:pPr>
              <w:pStyle w:val="Sothutu-1so"/>
              <w:numPr>
                <w:ilvl w:val="0"/>
                <w:numId w:val="0"/>
              </w:numPr>
              <w:ind w:left="360" w:hanging="360"/>
              <w:rPr>
                <w:sz w:val="28"/>
                <w:szCs w:val="28"/>
              </w:rPr>
            </w:pPr>
            <w:r w:rsidRPr="003D1C86">
              <w:rPr>
                <w:sz w:val="28"/>
                <w:szCs w:val="28"/>
              </w:rPr>
              <w:t>- Số lượng trên hóa đơn= số nhập kho(bảng danh sách sản phẩm)</w:t>
            </w:r>
          </w:p>
          <w:p w14:paraId="77BD5332" w14:textId="454EA6D0" w:rsidR="00520D51" w:rsidRPr="003D1C86" w:rsidRDefault="00520D51" w:rsidP="00520D51">
            <w:pPr>
              <w:pStyle w:val="Sothutu-1so"/>
              <w:numPr>
                <w:ilvl w:val="0"/>
                <w:numId w:val="0"/>
              </w:numPr>
              <w:rPr>
                <w:sz w:val="28"/>
                <w:szCs w:val="28"/>
              </w:rPr>
            </w:pPr>
            <w:r w:rsidRPr="003D1C86">
              <w:rPr>
                <w:sz w:val="28"/>
                <w:szCs w:val="28"/>
              </w:rPr>
              <w:t>- Thành tiền trên hóa đơn(bảng danh sách sản phẩm)</w:t>
            </w:r>
          </w:p>
        </w:tc>
        <w:tc>
          <w:tcPr>
            <w:tcW w:w="1350" w:type="dxa"/>
          </w:tcPr>
          <w:p w14:paraId="352D9B54" w14:textId="77777777" w:rsidR="00520D51" w:rsidRPr="003D1C86" w:rsidRDefault="00520D51" w:rsidP="00520D51">
            <w:pPr>
              <w:ind w:left="0"/>
              <w:jc w:val="both"/>
              <w:rPr>
                <w:sz w:val="28"/>
                <w:szCs w:val="28"/>
              </w:rPr>
            </w:pPr>
          </w:p>
        </w:tc>
      </w:tr>
      <w:tr w:rsidR="00520D51" w:rsidRPr="003D1C86" w14:paraId="4379F6E1" w14:textId="77777777" w:rsidTr="00A33061">
        <w:trPr>
          <w:trHeight w:val="647"/>
        </w:trPr>
        <w:tc>
          <w:tcPr>
            <w:tcW w:w="2497" w:type="dxa"/>
          </w:tcPr>
          <w:p w14:paraId="5B6CC35B" w14:textId="67B73698" w:rsidR="00520D51" w:rsidRPr="003D1C86" w:rsidRDefault="00520D51" w:rsidP="008633E7">
            <w:pPr>
              <w:pStyle w:val="Sothutu-1so"/>
              <w:numPr>
                <w:ilvl w:val="0"/>
                <w:numId w:val="8"/>
              </w:numPr>
              <w:rPr>
                <w:sz w:val="28"/>
                <w:szCs w:val="28"/>
              </w:rPr>
            </w:pPr>
            <w:r w:rsidRPr="003D1C86">
              <w:rPr>
                <w:sz w:val="28"/>
                <w:szCs w:val="28"/>
              </w:rPr>
              <w:t xml:space="preserve"> Xem danh sách lỗi</w:t>
            </w:r>
          </w:p>
        </w:tc>
        <w:tc>
          <w:tcPr>
            <w:tcW w:w="6570" w:type="dxa"/>
          </w:tcPr>
          <w:p w14:paraId="768F6F05" w14:textId="6C57A195" w:rsidR="00520D51" w:rsidRPr="003D1C86" w:rsidRDefault="00A83A1A" w:rsidP="008633E7">
            <w:pPr>
              <w:pStyle w:val="Sothutu-1so"/>
              <w:numPr>
                <w:ilvl w:val="0"/>
                <w:numId w:val="8"/>
              </w:numPr>
              <w:rPr>
                <w:sz w:val="28"/>
                <w:szCs w:val="28"/>
              </w:rPr>
            </w:pPr>
            <w:r w:rsidRPr="003D1C86">
              <w:rPr>
                <w:sz w:val="28"/>
                <w:szCs w:val="28"/>
              </w:rPr>
              <w:t>Xem trong mục báo cáo danh sách lỗi đồng bộ.</w:t>
            </w:r>
          </w:p>
        </w:tc>
        <w:tc>
          <w:tcPr>
            <w:tcW w:w="1350" w:type="dxa"/>
          </w:tcPr>
          <w:p w14:paraId="77A30168" w14:textId="77777777" w:rsidR="00520D51" w:rsidRPr="003D1C86" w:rsidRDefault="00520D51" w:rsidP="00520D51">
            <w:pPr>
              <w:ind w:left="0"/>
              <w:jc w:val="both"/>
              <w:rPr>
                <w:sz w:val="28"/>
                <w:szCs w:val="28"/>
              </w:rPr>
            </w:pPr>
          </w:p>
        </w:tc>
      </w:tr>
    </w:tbl>
    <w:p w14:paraId="7387ADC3" w14:textId="2D612EE0" w:rsidR="00955845" w:rsidRPr="003D1C86" w:rsidRDefault="00955845" w:rsidP="008633E7">
      <w:pPr>
        <w:pStyle w:val="Heading1"/>
        <w:numPr>
          <w:ilvl w:val="1"/>
          <w:numId w:val="28"/>
        </w:numPr>
        <w:rPr>
          <w:sz w:val="28"/>
          <w:szCs w:val="28"/>
        </w:rPr>
      </w:pPr>
      <w:bookmarkStart w:id="1290" w:name="_Toc77785485"/>
      <w:bookmarkEnd w:id="1269"/>
      <w:bookmarkEnd w:id="1270"/>
      <w:bookmarkEnd w:id="1271"/>
      <w:r w:rsidRPr="003D1C86">
        <w:rPr>
          <w:sz w:val="28"/>
          <w:szCs w:val="28"/>
        </w:rPr>
        <w:lastRenderedPageBreak/>
        <w:t>Đồng bộ</w:t>
      </w:r>
      <w:r w:rsidR="001A09E4" w:rsidRPr="003D1C86">
        <w:rPr>
          <w:sz w:val="28"/>
          <w:szCs w:val="28"/>
        </w:rPr>
        <w:t xml:space="preserve"> bằng chức năng</w:t>
      </w:r>
      <w:bookmarkEnd w:id="1290"/>
      <w:r w:rsidRPr="003D1C86">
        <w:rPr>
          <w:sz w:val="28"/>
          <w:szCs w:val="28"/>
        </w:rPr>
        <w:t xml:space="preserve"> </w:t>
      </w:r>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955845" w:rsidRPr="003D1C86" w14:paraId="2DB4D25F" w14:textId="77777777" w:rsidTr="001976CA">
        <w:trPr>
          <w:trHeight w:val="182"/>
          <w:jc w:val="center"/>
        </w:trPr>
        <w:tc>
          <w:tcPr>
            <w:tcW w:w="796" w:type="pct"/>
            <w:tcBorders>
              <w:top w:val="single" w:sz="18" w:space="0" w:color="808080"/>
              <w:left w:val="single" w:sz="18" w:space="0" w:color="808080"/>
            </w:tcBorders>
            <w:shd w:val="clear" w:color="auto" w:fill="F3F3F3"/>
            <w:vAlign w:val="center"/>
          </w:tcPr>
          <w:p w14:paraId="3721FEDD" w14:textId="77777777" w:rsidR="00955845" w:rsidRPr="003D1C86" w:rsidRDefault="00955845" w:rsidP="001976CA">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2E3B22DA"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Đồng bộ</w:t>
            </w:r>
          </w:p>
        </w:tc>
      </w:tr>
      <w:tr w:rsidR="00955845" w:rsidRPr="003D1C86" w14:paraId="1BFEAC83" w14:textId="77777777" w:rsidTr="001976CA">
        <w:trPr>
          <w:trHeight w:val="182"/>
          <w:jc w:val="center"/>
        </w:trPr>
        <w:tc>
          <w:tcPr>
            <w:tcW w:w="796" w:type="pct"/>
            <w:tcBorders>
              <w:left w:val="single" w:sz="18" w:space="0" w:color="808080"/>
            </w:tcBorders>
            <w:shd w:val="clear" w:color="auto" w:fill="F3F3F3"/>
            <w:vAlign w:val="center"/>
          </w:tcPr>
          <w:p w14:paraId="0CF763CD" w14:textId="77777777" w:rsidR="00955845" w:rsidRPr="003D1C86" w:rsidRDefault="00955845" w:rsidP="001976CA">
            <w:pPr>
              <w:ind w:left="142"/>
              <w:rPr>
                <w:b/>
                <w:sz w:val="28"/>
                <w:szCs w:val="28"/>
              </w:rPr>
            </w:pPr>
            <w:r w:rsidRPr="003D1C86">
              <w:rPr>
                <w:b/>
                <w:sz w:val="28"/>
                <w:szCs w:val="28"/>
              </w:rPr>
              <w:t>Mô tả</w:t>
            </w:r>
          </w:p>
        </w:tc>
        <w:tc>
          <w:tcPr>
            <w:tcW w:w="4204" w:type="pct"/>
            <w:tcBorders>
              <w:right w:val="single" w:sz="18" w:space="0" w:color="808080"/>
            </w:tcBorders>
            <w:vAlign w:val="center"/>
          </w:tcPr>
          <w:p w14:paraId="09BC686C"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Chức năng này cho phép đồng bộ bằng tay luồng mua hàng</w:t>
            </w:r>
          </w:p>
        </w:tc>
      </w:tr>
      <w:tr w:rsidR="00955845" w:rsidRPr="003D1C86" w14:paraId="62AE4605" w14:textId="77777777" w:rsidTr="001976CA">
        <w:trPr>
          <w:trHeight w:val="253"/>
          <w:jc w:val="center"/>
        </w:trPr>
        <w:tc>
          <w:tcPr>
            <w:tcW w:w="796" w:type="pct"/>
            <w:tcBorders>
              <w:left w:val="single" w:sz="18" w:space="0" w:color="808080"/>
            </w:tcBorders>
            <w:shd w:val="clear" w:color="auto" w:fill="F3F3F3"/>
            <w:vAlign w:val="center"/>
          </w:tcPr>
          <w:p w14:paraId="142CD6B0" w14:textId="77777777" w:rsidR="00955845" w:rsidRPr="003D1C86" w:rsidRDefault="00955845" w:rsidP="001976CA">
            <w:pPr>
              <w:ind w:left="142"/>
              <w:rPr>
                <w:b/>
                <w:sz w:val="28"/>
                <w:szCs w:val="28"/>
              </w:rPr>
            </w:pPr>
            <w:r w:rsidRPr="003D1C86">
              <w:rPr>
                <w:b/>
                <w:sz w:val="28"/>
                <w:szCs w:val="28"/>
              </w:rPr>
              <w:t>Tác nhân</w:t>
            </w:r>
          </w:p>
        </w:tc>
        <w:tc>
          <w:tcPr>
            <w:tcW w:w="4204" w:type="pct"/>
            <w:tcBorders>
              <w:right w:val="single" w:sz="18" w:space="0" w:color="808080"/>
            </w:tcBorders>
            <w:vAlign w:val="center"/>
          </w:tcPr>
          <w:p w14:paraId="1734E127" w14:textId="77777777" w:rsidR="00955845" w:rsidRPr="003D1C86" w:rsidRDefault="00955845" w:rsidP="001976CA">
            <w:pPr>
              <w:ind w:left="0"/>
              <w:rPr>
                <w:sz w:val="28"/>
                <w:szCs w:val="28"/>
              </w:rPr>
            </w:pPr>
            <w:r w:rsidRPr="003D1C86">
              <w:rPr>
                <w:color w:val="984806"/>
                <w:sz w:val="28"/>
                <w:szCs w:val="28"/>
              </w:rPr>
              <w:t>- Người sử dụng System Admin</w:t>
            </w:r>
          </w:p>
        </w:tc>
      </w:tr>
      <w:tr w:rsidR="00955845" w:rsidRPr="003D1C86" w14:paraId="46FA8E7D" w14:textId="77777777" w:rsidTr="001976CA">
        <w:trPr>
          <w:trHeight w:val="452"/>
          <w:jc w:val="center"/>
        </w:trPr>
        <w:tc>
          <w:tcPr>
            <w:tcW w:w="796" w:type="pct"/>
            <w:tcBorders>
              <w:left w:val="single" w:sz="18" w:space="0" w:color="808080"/>
            </w:tcBorders>
            <w:shd w:val="clear" w:color="auto" w:fill="F3F3F3"/>
            <w:vAlign w:val="center"/>
          </w:tcPr>
          <w:p w14:paraId="52C11824" w14:textId="77777777" w:rsidR="00955845" w:rsidRPr="003D1C86" w:rsidRDefault="00955845" w:rsidP="001976CA">
            <w:pPr>
              <w:ind w:left="142"/>
              <w:rPr>
                <w:b/>
                <w:sz w:val="28"/>
                <w:szCs w:val="28"/>
              </w:rPr>
            </w:pPr>
            <w:r w:rsidRPr="003D1C86">
              <w:rPr>
                <w:b/>
                <w:sz w:val="28"/>
                <w:szCs w:val="28"/>
              </w:rPr>
              <w:t xml:space="preserve">Điều kiện trước </w:t>
            </w:r>
          </w:p>
        </w:tc>
        <w:tc>
          <w:tcPr>
            <w:tcW w:w="4204" w:type="pct"/>
            <w:tcBorders>
              <w:right w:val="single" w:sz="18" w:space="0" w:color="808080"/>
            </w:tcBorders>
            <w:vAlign w:val="center"/>
          </w:tcPr>
          <w:p w14:paraId="54C7ED40" w14:textId="77777777" w:rsidR="00955845" w:rsidRPr="003D1C86" w:rsidRDefault="00955845" w:rsidP="001976CA">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14E597BB" w14:textId="77777777" w:rsidR="00955845" w:rsidRPr="003D1C86" w:rsidRDefault="00955845" w:rsidP="001976CA">
            <w:pPr>
              <w:pStyle w:val="BodyText"/>
              <w:ind w:left="0"/>
              <w:rPr>
                <w:sz w:val="28"/>
                <w:szCs w:val="28"/>
              </w:rPr>
            </w:pPr>
            <w:r w:rsidRPr="003D1C86">
              <w:rPr>
                <w:color w:val="984806"/>
                <w:sz w:val="28"/>
                <w:szCs w:val="28"/>
                <w:lang w:eastAsia="ar-SA"/>
              </w:rPr>
              <w:t>- Có quyền vào chức năng</w:t>
            </w:r>
          </w:p>
        </w:tc>
      </w:tr>
      <w:tr w:rsidR="00955845" w:rsidRPr="003D1C86" w14:paraId="370269A2" w14:textId="77777777" w:rsidTr="001976CA">
        <w:trPr>
          <w:trHeight w:val="340"/>
          <w:jc w:val="center"/>
        </w:trPr>
        <w:tc>
          <w:tcPr>
            <w:tcW w:w="796" w:type="pct"/>
            <w:tcBorders>
              <w:left w:val="single" w:sz="18" w:space="0" w:color="808080"/>
              <w:bottom w:val="single" w:sz="8" w:space="0" w:color="808080"/>
            </w:tcBorders>
            <w:shd w:val="clear" w:color="auto" w:fill="F3F3F3"/>
            <w:vAlign w:val="center"/>
          </w:tcPr>
          <w:p w14:paraId="15393C09" w14:textId="77777777" w:rsidR="00955845" w:rsidRPr="003D1C86" w:rsidRDefault="00955845" w:rsidP="001976CA">
            <w:pPr>
              <w:ind w:left="142"/>
              <w:rPr>
                <w:b/>
                <w:sz w:val="28"/>
                <w:szCs w:val="28"/>
              </w:rPr>
            </w:pPr>
            <w:r w:rsidRPr="003D1C86">
              <w:rPr>
                <w:b/>
                <w:sz w:val="28"/>
                <w:szCs w:val="28"/>
              </w:rPr>
              <w:t>Điều kiện sau</w:t>
            </w:r>
          </w:p>
        </w:tc>
        <w:tc>
          <w:tcPr>
            <w:tcW w:w="4204" w:type="pct"/>
            <w:tcBorders>
              <w:bottom w:val="single" w:sz="8" w:space="0" w:color="808080"/>
              <w:right w:val="single" w:sz="18" w:space="0" w:color="808080"/>
            </w:tcBorders>
            <w:vAlign w:val="center"/>
          </w:tcPr>
          <w:p w14:paraId="4FC0EAF4" w14:textId="77777777" w:rsidR="00955845" w:rsidRPr="003D1C86" w:rsidRDefault="00955845" w:rsidP="001976CA">
            <w:pPr>
              <w:pStyle w:val="BodyText"/>
              <w:ind w:left="0"/>
              <w:rPr>
                <w:sz w:val="28"/>
                <w:szCs w:val="28"/>
                <w:lang w:eastAsia="ar-SA"/>
              </w:rPr>
            </w:pPr>
            <w:r w:rsidRPr="003D1C86">
              <w:rPr>
                <w:color w:val="984806"/>
                <w:sz w:val="28"/>
                <w:szCs w:val="28"/>
                <w:lang w:eastAsia="ar-SA"/>
              </w:rPr>
              <w:t xml:space="preserve">- Đồng bộ được thông tin đơn hàng. </w:t>
            </w:r>
          </w:p>
        </w:tc>
      </w:tr>
      <w:tr w:rsidR="00955845" w:rsidRPr="003D1C86" w14:paraId="7E068A5E" w14:textId="77777777" w:rsidTr="001976CA">
        <w:trPr>
          <w:trHeight w:val="182"/>
          <w:jc w:val="center"/>
        </w:trPr>
        <w:tc>
          <w:tcPr>
            <w:tcW w:w="796" w:type="pct"/>
            <w:tcBorders>
              <w:left w:val="single" w:sz="18" w:space="0" w:color="808080"/>
              <w:bottom w:val="single" w:sz="4" w:space="0" w:color="808080"/>
            </w:tcBorders>
            <w:shd w:val="clear" w:color="auto" w:fill="F3F3F3"/>
            <w:vAlign w:val="center"/>
          </w:tcPr>
          <w:p w14:paraId="729B4144" w14:textId="77777777" w:rsidR="00955845" w:rsidRPr="003D1C86" w:rsidRDefault="00955845" w:rsidP="001976CA">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4923D09A" w14:textId="77777777" w:rsidR="00955845" w:rsidRPr="003D1C86" w:rsidRDefault="00955845" w:rsidP="001976CA">
            <w:pPr>
              <w:pStyle w:val="BodyText"/>
              <w:ind w:left="0"/>
              <w:rPr>
                <w:sz w:val="28"/>
                <w:szCs w:val="28"/>
                <w:lang w:eastAsia="ar-SA"/>
              </w:rPr>
            </w:pPr>
            <w:r w:rsidRPr="003D1C86">
              <w:rPr>
                <w:sz w:val="28"/>
                <w:szCs w:val="28"/>
                <w:lang w:eastAsia="ar-SA"/>
              </w:rPr>
              <w:t>-N/A</w:t>
            </w:r>
          </w:p>
        </w:tc>
      </w:tr>
      <w:tr w:rsidR="00955845" w:rsidRPr="003D1C86" w14:paraId="21581A56" w14:textId="77777777" w:rsidTr="001976CA">
        <w:trPr>
          <w:trHeight w:val="182"/>
          <w:jc w:val="center"/>
        </w:trPr>
        <w:tc>
          <w:tcPr>
            <w:tcW w:w="796" w:type="pct"/>
            <w:tcBorders>
              <w:left w:val="single" w:sz="18" w:space="0" w:color="808080"/>
              <w:bottom w:val="single" w:sz="18" w:space="0" w:color="808080"/>
            </w:tcBorders>
            <w:shd w:val="clear" w:color="auto" w:fill="F3F3F3"/>
            <w:vAlign w:val="center"/>
          </w:tcPr>
          <w:p w14:paraId="5BF743F7" w14:textId="77777777" w:rsidR="00955845" w:rsidRPr="003D1C86" w:rsidRDefault="00955845" w:rsidP="001976CA">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37F73279" w14:textId="77777777" w:rsidR="00955845" w:rsidRPr="003D1C86" w:rsidRDefault="00955845" w:rsidP="001976CA">
            <w:pPr>
              <w:pStyle w:val="BodyText"/>
              <w:ind w:left="0"/>
              <w:rPr>
                <w:sz w:val="28"/>
                <w:szCs w:val="28"/>
              </w:rPr>
            </w:pPr>
            <w:r w:rsidRPr="003D1C86">
              <w:rPr>
                <w:sz w:val="28"/>
                <w:szCs w:val="28"/>
                <w:lang w:eastAsia="ar-SA"/>
              </w:rPr>
              <w:t>-N/A</w:t>
            </w:r>
          </w:p>
        </w:tc>
      </w:tr>
    </w:tbl>
    <w:p w14:paraId="4BF70891" w14:textId="0EFAA4F8" w:rsidR="00955845" w:rsidRPr="003D1C86" w:rsidRDefault="00955845" w:rsidP="008633E7">
      <w:pPr>
        <w:pStyle w:val="Heading2"/>
        <w:numPr>
          <w:ilvl w:val="2"/>
          <w:numId w:val="28"/>
        </w:numPr>
        <w:rPr>
          <w:lang w:eastAsia="ar-SA"/>
        </w:rPr>
      </w:pPr>
      <w:bookmarkStart w:id="1291" w:name="_Toc77785486"/>
      <w:r w:rsidRPr="003D1C86">
        <w:rPr>
          <w:lang w:eastAsia="ar-SA"/>
        </w:rPr>
        <w:t>Màn hình chức năng</w:t>
      </w:r>
      <w:bookmarkEnd w:id="1291"/>
    </w:p>
    <w:p w14:paraId="5F108CC6" w14:textId="77777777" w:rsidR="00955845" w:rsidRPr="003D1C86" w:rsidRDefault="00955845" w:rsidP="00955845">
      <w:pPr>
        <w:ind w:left="0"/>
        <w:rPr>
          <w:sz w:val="28"/>
          <w:szCs w:val="28"/>
          <w:lang w:eastAsia="ar-SA"/>
        </w:rPr>
      </w:pPr>
    </w:p>
    <w:p w14:paraId="18F56990" w14:textId="4885B27D" w:rsidR="00955845" w:rsidRPr="003D1C86" w:rsidRDefault="001A09E4" w:rsidP="00955845">
      <w:pPr>
        <w:ind w:left="0"/>
        <w:rPr>
          <w:sz w:val="28"/>
          <w:szCs w:val="28"/>
          <w:lang w:eastAsia="ar-SA"/>
        </w:rPr>
      </w:pPr>
      <w:r w:rsidRPr="006C48E9">
        <w:rPr>
          <w:noProof/>
          <w:snapToGrid/>
          <w:sz w:val="28"/>
          <w:szCs w:val="28"/>
        </w:rPr>
        <w:drawing>
          <wp:inline distT="0" distB="0" distL="0" distR="0" wp14:anchorId="4C1D49F7" wp14:editId="447FFFB7">
            <wp:extent cx="5943600" cy="12877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87780"/>
                    </a:xfrm>
                    <a:prstGeom prst="rect">
                      <a:avLst/>
                    </a:prstGeom>
                  </pic:spPr>
                </pic:pic>
              </a:graphicData>
            </a:graphic>
          </wp:inline>
        </w:drawing>
      </w:r>
    </w:p>
    <w:p w14:paraId="19DF86CA" w14:textId="77777777" w:rsidR="00955845" w:rsidRPr="003D1C86" w:rsidRDefault="00955845" w:rsidP="00955845">
      <w:pPr>
        <w:ind w:left="0"/>
        <w:rPr>
          <w:sz w:val="28"/>
          <w:szCs w:val="28"/>
          <w:lang w:eastAsia="ar-SA"/>
        </w:rPr>
      </w:pPr>
    </w:p>
    <w:p w14:paraId="2F42C62E" w14:textId="6F5E643A" w:rsidR="00955845" w:rsidRPr="003D1C86" w:rsidRDefault="00955845" w:rsidP="008633E7">
      <w:pPr>
        <w:pStyle w:val="Heading2"/>
        <w:numPr>
          <w:ilvl w:val="2"/>
          <w:numId w:val="28"/>
        </w:numPr>
        <w:rPr>
          <w:lang w:eastAsia="ar-SA"/>
        </w:rPr>
      </w:pPr>
      <w:bookmarkStart w:id="1292" w:name="_Toc77785487"/>
      <w:r w:rsidRPr="003D1C86">
        <w:rPr>
          <w:lang w:eastAsia="ar-SA"/>
        </w:rPr>
        <w:t>Mô tả dòng sự kiện chính (Basic Flow)</w:t>
      </w:r>
      <w:bookmarkEnd w:id="1292"/>
    </w:p>
    <w:p w14:paraId="2FB9A189" w14:textId="77777777" w:rsidR="00955845" w:rsidRPr="003D1C86" w:rsidRDefault="00955845" w:rsidP="00955845">
      <w:pPr>
        <w:pStyle w:val="InfoBlue"/>
        <w:spacing w:after="0"/>
        <w:ind w:left="0"/>
        <w:rPr>
          <w:rFonts w:ascii="Times New Roman" w:hAnsi="Times New Roman" w:cs="Times New Roman"/>
          <w:i/>
          <w:sz w:val="28"/>
          <w:szCs w:val="28"/>
        </w:rPr>
      </w:pPr>
    </w:p>
    <w:tbl>
      <w:tblPr>
        <w:tblW w:w="1073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5"/>
        <w:gridCol w:w="7400"/>
        <w:gridCol w:w="1445"/>
      </w:tblGrid>
      <w:tr w:rsidR="00955845" w:rsidRPr="003D1C86" w14:paraId="0D20FD50" w14:textId="77777777" w:rsidTr="00A00135">
        <w:trPr>
          <w:trHeight w:val="495"/>
        </w:trPr>
        <w:tc>
          <w:tcPr>
            <w:tcW w:w="1958" w:type="dxa"/>
            <w:shd w:val="pct5" w:color="auto" w:fill="auto"/>
          </w:tcPr>
          <w:p w14:paraId="7F76E1E7" w14:textId="77777777" w:rsidR="00955845" w:rsidRPr="003D1C86" w:rsidRDefault="00955845" w:rsidP="001976CA">
            <w:pPr>
              <w:ind w:left="0"/>
              <w:jc w:val="center"/>
              <w:rPr>
                <w:b/>
                <w:sz w:val="28"/>
                <w:szCs w:val="28"/>
              </w:rPr>
            </w:pPr>
            <w:r w:rsidRPr="003D1C86">
              <w:rPr>
                <w:b/>
                <w:sz w:val="28"/>
                <w:szCs w:val="28"/>
              </w:rPr>
              <w:t>Hành động của tác nhân</w:t>
            </w:r>
          </w:p>
        </w:tc>
        <w:tc>
          <w:tcPr>
            <w:tcW w:w="7400" w:type="dxa"/>
            <w:shd w:val="pct5" w:color="auto" w:fill="auto"/>
          </w:tcPr>
          <w:p w14:paraId="0EC552A8" w14:textId="77777777" w:rsidR="00955845" w:rsidRPr="003D1C86" w:rsidRDefault="00955845" w:rsidP="001976CA">
            <w:pPr>
              <w:ind w:left="0"/>
              <w:jc w:val="center"/>
              <w:rPr>
                <w:b/>
                <w:sz w:val="28"/>
                <w:szCs w:val="28"/>
              </w:rPr>
            </w:pPr>
            <w:r w:rsidRPr="003D1C86">
              <w:rPr>
                <w:b/>
                <w:sz w:val="28"/>
                <w:szCs w:val="28"/>
              </w:rPr>
              <w:t>Phản ứng của hệ thống</w:t>
            </w:r>
          </w:p>
        </w:tc>
        <w:tc>
          <w:tcPr>
            <w:tcW w:w="1372" w:type="dxa"/>
            <w:shd w:val="pct5" w:color="auto" w:fill="auto"/>
          </w:tcPr>
          <w:p w14:paraId="4300B4B3" w14:textId="77777777" w:rsidR="00955845" w:rsidRPr="003D1C86" w:rsidRDefault="00955845" w:rsidP="001976CA">
            <w:pPr>
              <w:ind w:left="0"/>
              <w:jc w:val="center"/>
              <w:rPr>
                <w:b/>
                <w:sz w:val="28"/>
                <w:szCs w:val="28"/>
              </w:rPr>
            </w:pPr>
            <w:r w:rsidRPr="003D1C86">
              <w:rPr>
                <w:b/>
                <w:sz w:val="28"/>
                <w:szCs w:val="28"/>
              </w:rPr>
              <w:t>Dữ liệu liên quan (C/R/U/D)</w:t>
            </w:r>
          </w:p>
        </w:tc>
      </w:tr>
      <w:tr w:rsidR="00955845" w:rsidRPr="003D1C86" w14:paraId="682883BA" w14:textId="77777777" w:rsidTr="00A00135">
        <w:trPr>
          <w:trHeight w:val="134"/>
        </w:trPr>
        <w:tc>
          <w:tcPr>
            <w:tcW w:w="1958" w:type="dxa"/>
          </w:tcPr>
          <w:p w14:paraId="45A2A813" w14:textId="77777777" w:rsidR="00955845" w:rsidRPr="003D1C86" w:rsidRDefault="00955845" w:rsidP="008633E7">
            <w:pPr>
              <w:pStyle w:val="Sothutu-1so"/>
              <w:numPr>
                <w:ilvl w:val="0"/>
                <w:numId w:val="15"/>
              </w:numPr>
              <w:rPr>
                <w:sz w:val="28"/>
                <w:szCs w:val="28"/>
              </w:rPr>
            </w:pPr>
            <w:r w:rsidRPr="003D1C86">
              <w:rPr>
                <w:sz w:val="28"/>
                <w:szCs w:val="28"/>
              </w:rPr>
              <w:t>System Admin vào tính năng đồng bộ</w:t>
            </w:r>
          </w:p>
          <w:p w14:paraId="0C16BBB8" w14:textId="77777777" w:rsidR="00955845" w:rsidRPr="003D1C86" w:rsidRDefault="00955845" w:rsidP="001976CA">
            <w:pPr>
              <w:pStyle w:val="Sothutu-1so"/>
              <w:numPr>
                <w:ilvl w:val="0"/>
                <w:numId w:val="0"/>
              </w:numPr>
              <w:ind w:left="720"/>
              <w:rPr>
                <w:sz w:val="28"/>
                <w:szCs w:val="28"/>
              </w:rPr>
            </w:pPr>
          </w:p>
          <w:p w14:paraId="5F2C3B03" w14:textId="77777777" w:rsidR="00955845" w:rsidRPr="003D1C86" w:rsidRDefault="00955845" w:rsidP="001976CA">
            <w:pPr>
              <w:pStyle w:val="Sothutu-1so"/>
              <w:numPr>
                <w:ilvl w:val="0"/>
                <w:numId w:val="0"/>
              </w:numPr>
              <w:ind w:left="360" w:hanging="360"/>
              <w:rPr>
                <w:sz w:val="28"/>
                <w:szCs w:val="28"/>
              </w:rPr>
            </w:pPr>
          </w:p>
        </w:tc>
        <w:tc>
          <w:tcPr>
            <w:tcW w:w="7400" w:type="dxa"/>
          </w:tcPr>
          <w:p w14:paraId="3EE0D2A2" w14:textId="77777777" w:rsidR="00955845" w:rsidRPr="003D1C86" w:rsidRDefault="00955845" w:rsidP="008633E7">
            <w:pPr>
              <w:pStyle w:val="Sothutu-1so"/>
              <w:numPr>
                <w:ilvl w:val="0"/>
                <w:numId w:val="15"/>
              </w:numPr>
              <w:rPr>
                <w:sz w:val="28"/>
                <w:szCs w:val="28"/>
              </w:rPr>
            </w:pPr>
            <w:r w:rsidRPr="003D1C86">
              <w:rPr>
                <w:sz w:val="28"/>
                <w:szCs w:val="28"/>
              </w:rPr>
              <w:t>Hệ thống mở màn hình Đồng bộ:</w:t>
            </w:r>
          </w:p>
          <w:p w14:paraId="51FD63F2" w14:textId="77777777" w:rsidR="00955845" w:rsidRPr="003D1C86" w:rsidRDefault="00955845" w:rsidP="001976CA">
            <w:pPr>
              <w:pStyle w:val="Sothutu-1so"/>
              <w:numPr>
                <w:ilvl w:val="0"/>
                <w:numId w:val="0"/>
              </w:numPr>
              <w:ind w:left="360"/>
              <w:rPr>
                <w:sz w:val="28"/>
                <w:szCs w:val="28"/>
              </w:rPr>
            </w:pPr>
            <w:r w:rsidRPr="003D1C86">
              <w:rPr>
                <w:sz w:val="28"/>
                <w:szCs w:val="28"/>
              </w:rPr>
              <w:t xml:space="preserve">Cho phép nhập các thông tin sau để đồng bộ: </w:t>
            </w:r>
          </w:p>
          <w:p w14:paraId="00F0259E" w14:textId="3CB15EBA" w:rsidR="00955845" w:rsidRPr="003D1C86" w:rsidRDefault="00955845" w:rsidP="008633E7">
            <w:pPr>
              <w:pStyle w:val="Sothutu-1so"/>
              <w:numPr>
                <w:ilvl w:val="0"/>
                <w:numId w:val="14"/>
              </w:numPr>
              <w:rPr>
                <w:sz w:val="28"/>
                <w:szCs w:val="28"/>
              </w:rPr>
            </w:pPr>
            <w:r w:rsidRPr="003D1C86">
              <w:rPr>
                <w:sz w:val="28"/>
                <w:szCs w:val="28"/>
              </w:rPr>
              <w:t xml:space="preserve">Đơn vị: </w:t>
            </w:r>
            <w:r w:rsidR="00A66824" w:rsidRPr="003D1C86">
              <w:rPr>
                <w:sz w:val="28"/>
                <w:szCs w:val="28"/>
              </w:rPr>
              <w:t>Bắt buộc chọn 1 NPP (Chỉ cho phép đồng bộ theo từng NPP)</w:t>
            </w:r>
          </w:p>
          <w:p w14:paraId="17DFC4B1" w14:textId="77777777" w:rsidR="00955845" w:rsidRPr="003D1C86" w:rsidRDefault="00955845" w:rsidP="008633E7">
            <w:pPr>
              <w:pStyle w:val="Sothutu-1so"/>
              <w:numPr>
                <w:ilvl w:val="0"/>
                <w:numId w:val="14"/>
              </w:numPr>
              <w:rPr>
                <w:sz w:val="28"/>
                <w:szCs w:val="28"/>
              </w:rPr>
            </w:pPr>
            <w:r w:rsidRPr="003D1C86">
              <w:rPr>
                <w:sz w:val="28"/>
                <w:szCs w:val="28"/>
              </w:rPr>
              <w:t>Loại: Cho phép chọn tất cả các hoặc chọn từng loại để đồng bộ.</w:t>
            </w:r>
          </w:p>
          <w:p w14:paraId="7E8966CE" w14:textId="624F7E28" w:rsidR="00955845" w:rsidRPr="003D1C86" w:rsidRDefault="00955845" w:rsidP="008633E7">
            <w:pPr>
              <w:pStyle w:val="Sothutu-1so"/>
              <w:numPr>
                <w:ilvl w:val="0"/>
                <w:numId w:val="14"/>
              </w:numPr>
              <w:rPr>
                <w:sz w:val="28"/>
                <w:szCs w:val="28"/>
              </w:rPr>
            </w:pPr>
            <w:r w:rsidRPr="003D1C86">
              <w:rPr>
                <w:sz w:val="28"/>
                <w:szCs w:val="28"/>
              </w:rPr>
              <w:t>Thời gian Từ ngày, Đến ngày</w:t>
            </w:r>
            <w:r w:rsidR="00A00135" w:rsidRPr="003D1C86">
              <w:rPr>
                <w:sz w:val="28"/>
                <w:szCs w:val="28"/>
              </w:rPr>
              <w:t>. Chỉ chọn được thời gian trong vòng 7 ngày và tối đa 30 ngày kể từ ngày hiện tại. Mặc định từ ngày đến ngày fill = ngày hiện tại</w:t>
            </w:r>
          </w:p>
          <w:p w14:paraId="7839F47E" w14:textId="77777777" w:rsidR="00955845" w:rsidRPr="003D1C86" w:rsidRDefault="00955845" w:rsidP="001976CA">
            <w:pPr>
              <w:pStyle w:val="Sothutu-1so"/>
              <w:numPr>
                <w:ilvl w:val="0"/>
                <w:numId w:val="0"/>
              </w:numPr>
              <w:ind w:left="720"/>
              <w:rPr>
                <w:sz w:val="28"/>
                <w:szCs w:val="28"/>
              </w:rPr>
            </w:pPr>
          </w:p>
        </w:tc>
        <w:tc>
          <w:tcPr>
            <w:tcW w:w="1372" w:type="dxa"/>
          </w:tcPr>
          <w:p w14:paraId="62656D8C" w14:textId="77777777" w:rsidR="00955845" w:rsidRPr="003D1C86" w:rsidRDefault="00955845" w:rsidP="001976CA">
            <w:pPr>
              <w:ind w:left="0"/>
              <w:jc w:val="both"/>
              <w:rPr>
                <w:sz w:val="28"/>
                <w:szCs w:val="28"/>
              </w:rPr>
            </w:pPr>
          </w:p>
        </w:tc>
      </w:tr>
      <w:tr w:rsidR="00955845" w:rsidRPr="003D1C86" w14:paraId="11BD17FA" w14:textId="77777777" w:rsidTr="00A00135">
        <w:trPr>
          <w:trHeight w:val="840"/>
        </w:trPr>
        <w:tc>
          <w:tcPr>
            <w:tcW w:w="1958" w:type="dxa"/>
          </w:tcPr>
          <w:p w14:paraId="755257AD" w14:textId="00F90F5D" w:rsidR="00955845" w:rsidRPr="003D1C86" w:rsidRDefault="00930CC6" w:rsidP="008633E7">
            <w:pPr>
              <w:pStyle w:val="Sothutu-1so"/>
              <w:numPr>
                <w:ilvl w:val="0"/>
                <w:numId w:val="15"/>
              </w:numPr>
              <w:rPr>
                <w:sz w:val="28"/>
                <w:szCs w:val="28"/>
              </w:rPr>
            </w:pPr>
            <w:r w:rsidRPr="003D1C86">
              <w:rPr>
                <w:sz w:val="28"/>
                <w:szCs w:val="28"/>
              </w:rPr>
              <w:t>Nhấn F9 chọn đơn vị</w:t>
            </w:r>
          </w:p>
          <w:p w14:paraId="72FA7145" w14:textId="77777777" w:rsidR="00955845" w:rsidRPr="003D1C86" w:rsidRDefault="00955845" w:rsidP="001976CA">
            <w:pPr>
              <w:pStyle w:val="Sothutu-1so"/>
              <w:numPr>
                <w:ilvl w:val="0"/>
                <w:numId w:val="0"/>
              </w:numPr>
              <w:jc w:val="left"/>
              <w:rPr>
                <w:sz w:val="28"/>
                <w:szCs w:val="28"/>
              </w:rPr>
            </w:pPr>
          </w:p>
        </w:tc>
        <w:tc>
          <w:tcPr>
            <w:tcW w:w="7400" w:type="dxa"/>
          </w:tcPr>
          <w:p w14:paraId="0CD853CA" w14:textId="606E1A1B" w:rsidR="00955845" w:rsidRPr="003D1C86" w:rsidRDefault="00930CC6" w:rsidP="008633E7">
            <w:pPr>
              <w:pStyle w:val="Sothutu-1so"/>
              <w:numPr>
                <w:ilvl w:val="0"/>
                <w:numId w:val="15"/>
              </w:numPr>
              <w:rPr>
                <w:sz w:val="28"/>
                <w:szCs w:val="28"/>
              </w:rPr>
            </w:pPr>
            <w:r w:rsidRPr="003D1C86">
              <w:rPr>
                <w:sz w:val="28"/>
                <w:szCs w:val="28"/>
              </w:rPr>
              <w:t>Hiển thị màn hình tìm kiếm đơn vị (Tìm theo mã, tên NPP): Chỉ cho phép chọn từng nhà PP</w:t>
            </w:r>
            <w:r w:rsidR="00955845" w:rsidRPr="003D1C86">
              <w:rPr>
                <w:sz w:val="28"/>
                <w:szCs w:val="28"/>
              </w:rPr>
              <w:t xml:space="preserve"> </w:t>
            </w:r>
            <w:r w:rsidRPr="003D1C86">
              <w:rPr>
                <w:sz w:val="28"/>
                <w:szCs w:val="28"/>
              </w:rPr>
              <w:t>để đồng bộ</w:t>
            </w:r>
          </w:p>
        </w:tc>
        <w:tc>
          <w:tcPr>
            <w:tcW w:w="1372" w:type="dxa"/>
          </w:tcPr>
          <w:p w14:paraId="62131943" w14:textId="77777777" w:rsidR="00955845" w:rsidRPr="003D1C86" w:rsidRDefault="00955845" w:rsidP="001976CA">
            <w:pPr>
              <w:ind w:left="0"/>
              <w:jc w:val="both"/>
              <w:rPr>
                <w:sz w:val="28"/>
                <w:szCs w:val="28"/>
              </w:rPr>
            </w:pPr>
          </w:p>
        </w:tc>
      </w:tr>
      <w:tr w:rsidR="00955845" w:rsidRPr="003D1C86" w14:paraId="486C0E3A" w14:textId="77777777" w:rsidTr="00A00135">
        <w:trPr>
          <w:trHeight w:val="518"/>
        </w:trPr>
        <w:tc>
          <w:tcPr>
            <w:tcW w:w="1958" w:type="dxa"/>
          </w:tcPr>
          <w:p w14:paraId="1E4D963B" w14:textId="77777777" w:rsidR="00955845" w:rsidRPr="003D1C86" w:rsidRDefault="00955845" w:rsidP="008633E7">
            <w:pPr>
              <w:pStyle w:val="Sothutu-1so"/>
              <w:numPr>
                <w:ilvl w:val="0"/>
                <w:numId w:val="15"/>
              </w:numPr>
              <w:rPr>
                <w:sz w:val="28"/>
                <w:szCs w:val="28"/>
              </w:rPr>
            </w:pPr>
            <w:r w:rsidRPr="003D1C86">
              <w:rPr>
                <w:sz w:val="28"/>
                <w:szCs w:val="28"/>
              </w:rPr>
              <w:t>Nhấn vào Loại</w:t>
            </w:r>
          </w:p>
        </w:tc>
        <w:tc>
          <w:tcPr>
            <w:tcW w:w="7400" w:type="dxa"/>
          </w:tcPr>
          <w:p w14:paraId="2189290E" w14:textId="77777777" w:rsidR="00955845" w:rsidRPr="003D1C86" w:rsidRDefault="00955845" w:rsidP="008633E7">
            <w:pPr>
              <w:pStyle w:val="Sothutu-1so"/>
              <w:numPr>
                <w:ilvl w:val="0"/>
                <w:numId w:val="15"/>
              </w:numPr>
              <w:rPr>
                <w:sz w:val="28"/>
                <w:szCs w:val="28"/>
              </w:rPr>
            </w:pPr>
            <w:r w:rsidRPr="003D1C86">
              <w:rPr>
                <w:sz w:val="28"/>
                <w:szCs w:val="28"/>
              </w:rPr>
              <w:t>Hệ thống mặc định hiển thị Loại mặc định là Tất cả, cho phép chọn các loại chi tiết như sau:</w:t>
            </w:r>
          </w:p>
          <w:p w14:paraId="25F8CCD6" w14:textId="5435B95A" w:rsidR="00955845" w:rsidRPr="003D1C86" w:rsidRDefault="00930CC6" w:rsidP="008633E7">
            <w:pPr>
              <w:pStyle w:val="Sothutu-1so"/>
              <w:numPr>
                <w:ilvl w:val="0"/>
                <w:numId w:val="13"/>
              </w:numPr>
              <w:rPr>
                <w:sz w:val="28"/>
                <w:szCs w:val="28"/>
              </w:rPr>
            </w:pPr>
            <w:r w:rsidRPr="003D1C86">
              <w:rPr>
                <w:sz w:val="28"/>
                <w:szCs w:val="28"/>
              </w:rPr>
              <w:t xml:space="preserve">Đồng bộ </w:t>
            </w:r>
            <w:r w:rsidR="00955845" w:rsidRPr="003D1C86">
              <w:rPr>
                <w:sz w:val="28"/>
                <w:szCs w:val="28"/>
              </w:rPr>
              <w:t xml:space="preserve">đơn </w:t>
            </w:r>
            <w:r w:rsidRPr="003D1C86">
              <w:rPr>
                <w:sz w:val="28"/>
                <w:szCs w:val="28"/>
              </w:rPr>
              <w:t xml:space="preserve">hàng PO đã </w:t>
            </w:r>
            <w:r w:rsidR="00955845" w:rsidRPr="003D1C86">
              <w:rPr>
                <w:sz w:val="28"/>
                <w:szCs w:val="28"/>
              </w:rPr>
              <w:t>duyệt</w:t>
            </w:r>
            <w:r w:rsidRPr="003D1C86">
              <w:rPr>
                <w:sz w:val="28"/>
                <w:szCs w:val="28"/>
              </w:rPr>
              <w:t>.</w:t>
            </w:r>
          </w:p>
          <w:p w14:paraId="3E166CFE" w14:textId="5D65F156" w:rsidR="00930CC6" w:rsidRPr="003D1C86" w:rsidRDefault="00930CC6" w:rsidP="008633E7">
            <w:pPr>
              <w:pStyle w:val="Sothutu-1so"/>
              <w:numPr>
                <w:ilvl w:val="0"/>
                <w:numId w:val="13"/>
              </w:numPr>
              <w:rPr>
                <w:sz w:val="28"/>
                <w:szCs w:val="28"/>
              </w:rPr>
            </w:pPr>
            <w:r w:rsidRPr="003D1C86">
              <w:rPr>
                <w:sz w:val="28"/>
                <w:szCs w:val="28"/>
              </w:rPr>
              <w:t>Đồng bộ lệnh xuất hàng</w:t>
            </w:r>
          </w:p>
          <w:p w14:paraId="54D703E9" w14:textId="3354FE26" w:rsidR="00955845" w:rsidRPr="003D1C86" w:rsidRDefault="00930CC6" w:rsidP="008633E7">
            <w:pPr>
              <w:pStyle w:val="Sothutu-1so"/>
              <w:numPr>
                <w:ilvl w:val="0"/>
                <w:numId w:val="13"/>
              </w:numPr>
              <w:rPr>
                <w:sz w:val="28"/>
                <w:szCs w:val="28"/>
              </w:rPr>
            </w:pPr>
            <w:r w:rsidRPr="003D1C86">
              <w:rPr>
                <w:sz w:val="28"/>
                <w:szCs w:val="28"/>
              </w:rPr>
              <w:t>Đồng bộ</w:t>
            </w:r>
            <w:r w:rsidR="00955845" w:rsidRPr="003D1C86">
              <w:rPr>
                <w:sz w:val="28"/>
                <w:szCs w:val="28"/>
              </w:rPr>
              <w:t xml:space="preserve"> </w:t>
            </w:r>
            <w:r w:rsidRPr="003D1C86">
              <w:rPr>
                <w:sz w:val="28"/>
                <w:szCs w:val="28"/>
              </w:rPr>
              <w:t xml:space="preserve">phiếu </w:t>
            </w:r>
            <w:r w:rsidR="00955845" w:rsidRPr="003D1C86">
              <w:rPr>
                <w:sz w:val="28"/>
                <w:szCs w:val="28"/>
              </w:rPr>
              <w:t xml:space="preserve"> xuất hàng</w:t>
            </w:r>
          </w:p>
          <w:p w14:paraId="57BDD723" w14:textId="141CC55A" w:rsidR="00955845" w:rsidRPr="003D1C86" w:rsidRDefault="00930CC6" w:rsidP="008633E7">
            <w:pPr>
              <w:pStyle w:val="Sothutu-1so"/>
              <w:numPr>
                <w:ilvl w:val="0"/>
                <w:numId w:val="13"/>
              </w:numPr>
              <w:rPr>
                <w:sz w:val="28"/>
                <w:szCs w:val="28"/>
              </w:rPr>
            </w:pPr>
            <w:r w:rsidRPr="003D1C86">
              <w:rPr>
                <w:sz w:val="28"/>
                <w:szCs w:val="28"/>
              </w:rPr>
              <w:t>Đồng bộ số hoá đơn PO</w:t>
            </w:r>
          </w:p>
          <w:p w14:paraId="28F33D39" w14:textId="5A9DFD7B" w:rsidR="00955845" w:rsidRPr="003D1C86" w:rsidRDefault="00930CC6" w:rsidP="008633E7">
            <w:pPr>
              <w:pStyle w:val="Sothutu-1so"/>
              <w:numPr>
                <w:ilvl w:val="0"/>
                <w:numId w:val="13"/>
              </w:numPr>
              <w:rPr>
                <w:sz w:val="28"/>
                <w:szCs w:val="28"/>
              </w:rPr>
            </w:pPr>
            <w:r w:rsidRPr="003D1C86">
              <w:rPr>
                <w:sz w:val="28"/>
                <w:szCs w:val="28"/>
              </w:rPr>
              <w:lastRenderedPageBreak/>
              <w:t>Đồng bộ đơn trả hàng đã duyệt</w:t>
            </w:r>
          </w:p>
          <w:p w14:paraId="16806F94" w14:textId="0D460603" w:rsidR="00955845" w:rsidRPr="003D1C86" w:rsidRDefault="00930CC6" w:rsidP="008633E7">
            <w:pPr>
              <w:pStyle w:val="Sothutu-1so"/>
              <w:numPr>
                <w:ilvl w:val="0"/>
                <w:numId w:val="13"/>
              </w:numPr>
              <w:rPr>
                <w:sz w:val="28"/>
                <w:szCs w:val="28"/>
              </w:rPr>
            </w:pPr>
            <w:r w:rsidRPr="003D1C86">
              <w:rPr>
                <w:sz w:val="28"/>
                <w:szCs w:val="28"/>
              </w:rPr>
              <w:t>Đồng bộ số thực trả</w:t>
            </w:r>
          </w:p>
          <w:p w14:paraId="1EA7BBD2" w14:textId="7555977E" w:rsidR="00A00135" w:rsidRPr="003D1C86" w:rsidRDefault="00A00135" w:rsidP="008633E7">
            <w:pPr>
              <w:pStyle w:val="Sothutu-1so"/>
              <w:numPr>
                <w:ilvl w:val="0"/>
                <w:numId w:val="13"/>
              </w:numPr>
              <w:rPr>
                <w:sz w:val="28"/>
                <w:szCs w:val="28"/>
              </w:rPr>
            </w:pPr>
            <w:r w:rsidRPr="003D1C86">
              <w:rPr>
                <w:sz w:val="28"/>
                <w:szCs w:val="28"/>
              </w:rPr>
              <w:t>Đồng bộ công nợ</w:t>
            </w:r>
          </w:p>
          <w:p w14:paraId="58453943" w14:textId="77777777" w:rsidR="00955845" w:rsidRPr="003D1C86" w:rsidRDefault="00955845" w:rsidP="001976CA">
            <w:pPr>
              <w:pStyle w:val="Sothutu-1so"/>
              <w:numPr>
                <w:ilvl w:val="0"/>
                <w:numId w:val="0"/>
              </w:numPr>
              <w:ind w:left="1800"/>
              <w:rPr>
                <w:sz w:val="28"/>
                <w:szCs w:val="28"/>
              </w:rPr>
            </w:pPr>
          </w:p>
        </w:tc>
        <w:tc>
          <w:tcPr>
            <w:tcW w:w="1372" w:type="dxa"/>
          </w:tcPr>
          <w:p w14:paraId="72B29787" w14:textId="77777777" w:rsidR="00955845" w:rsidRPr="003D1C86" w:rsidRDefault="00955845" w:rsidP="001976CA">
            <w:pPr>
              <w:ind w:left="0"/>
              <w:jc w:val="both"/>
              <w:rPr>
                <w:sz w:val="28"/>
                <w:szCs w:val="28"/>
              </w:rPr>
            </w:pPr>
          </w:p>
        </w:tc>
      </w:tr>
      <w:tr w:rsidR="00955845" w:rsidRPr="003D1C86" w14:paraId="043CA74A" w14:textId="77777777" w:rsidTr="00A00135">
        <w:trPr>
          <w:trHeight w:val="3294"/>
        </w:trPr>
        <w:tc>
          <w:tcPr>
            <w:tcW w:w="1958" w:type="dxa"/>
          </w:tcPr>
          <w:p w14:paraId="0163AE20" w14:textId="77777777" w:rsidR="00955845" w:rsidRPr="003D1C86" w:rsidRDefault="00955845" w:rsidP="008633E7">
            <w:pPr>
              <w:pStyle w:val="Sothutu-1so"/>
              <w:numPr>
                <w:ilvl w:val="0"/>
                <w:numId w:val="15"/>
              </w:numPr>
              <w:rPr>
                <w:sz w:val="28"/>
                <w:szCs w:val="28"/>
              </w:rPr>
            </w:pPr>
            <w:r w:rsidRPr="003D1C86">
              <w:rPr>
                <w:sz w:val="28"/>
                <w:szCs w:val="28"/>
              </w:rPr>
              <w:t>Nhấn đồng bộ</w:t>
            </w:r>
          </w:p>
        </w:tc>
        <w:tc>
          <w:tcPr>
            <w:tcW w:w="7400" w:type="dxa"/>
          </w:tcPr>
          <w:p w14:paraId="681BB446" w14:textId="77777777" w:rsidR="00955845" w:rsidRPr="003D1C86" w:rsidRDefault="00955845" w:rsidP="008633E7">
            <w:pPr>
              <w:pStyle w:val="Sothutu-1so"/>
              <w:numPr>
                <w:ilvl w:val="0"/>
                <w:numId w:val="15"/>
              </w:numPr>
              <w:rPr>
                <w:sz w:val="28"/>
                <w:szCs w:val="28"/>
              </w:rPr>
            </w:pPr>
            <w:r w:rsidRPr="003D1C86">
              <w:rPr>
                <w:sz w:val="28"/>
                <w:szCs w:val="28"/>
              </w:rPr>
              <w:t>Hệ thống thực hiện đồng bộ và hiển thị thông báo:</w:t>
            </w:r>
          </w:p>
          <w:p w14:paraId="3F2CC0C5" w14:textId="13628D19" w:rsidR="00584211" w:rsidRPr="003D1C86" w:rsidRDefault="00584211" w:rsidP="008633E7">
            <w:pPr>
              <w:pStyle w:val="Sothutu-1so"/>
              <w:numPr>
                <w:ilvl w:val="0"/>
                <w:numId w:val="13"/>
              </w:numPr>
              <w:rPr>
                <w:sz w:val="28"/>
                <w:szCs w:val="28"/>
              </w:rPr>
            </w:pPr>
            <w:r w:rsidRPr="003D1C86">
              <w:rPr>
                <w:sz w:val="28"/>
                <w:szCs w:val="28"/>
              </w:rPr>
              <w:t>Đồng bộ thành công … bản ghi, ….. thất bại và có link xem các trường hợp thất bại.</w:t>
            </w:r>
            <w:r w:rsidR="008D5DD6" w:rsidRPr="003D1C86">
              <w:rPr>
                <w:sz w:val="28"/>
                <w:szCs w:val="28"/>
              </w:rPr>
              <w:t xml:space="preserve"> nhấn vào xem thông tin thất bại hiển thị file exel thông tin </w:t>
            </w:r>
          </w:p>
          <w:p w14:paraId="61E9825D" w14:textId="397B9655" w:rsidR="00CB434F" w:rsidRPr="003D1C86" w:rsidRDefault="00CB434F" w:rsidP="00CB434F">
            <w:pPr>
              <w:pStyle w:val="Sothutu-1so"/>
              <w:numPr>
                <w:ilvl w:val="0"/>
                <w:numId w:val="0"/>
              </w:numPr>
              <w:ind w:left="1800"/>
              <w:rPr>
                <w:sz w:val="28"/>
                <w:szCs w:val="28"/>
              </w:rPr>
            </w:pPr>
            <w:r w:rsidRPr="006C48E9">
              <w:rPr>
                <w:noProof/>
                <w:sz w:val="28"/>
                <w:szCs w:val="28"/>
              </w:rPr>
              <w:drawing>
                <wp:inline distT="0" distB="0" distL="0" distR="0" wp14:anchorId="554315EA" wp14:editId="09ACA673">
                  <wp:extent cx="3419048" cy="466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19048" cy="466667"/>
                          </a:xfrm>
                          <a:prstGeom prst="rect">
                            <a:avLst/>
                          </a:prstGeom>
                        </pic:spPr>
                      </pic:pic>
                    </a:graphicData>
                  </a:graphic>
                </wp:inline>
              </w:drawing>
            </w:r>
          </w:p>
          <w:p w14:paraId="6FA1AB24" w14:textId="07BCA28E" w:rsidR="00A00135" w:rsidRPr="003D1C86" w:rsidRDefault="00A00135" w:rsidP="00CB434F">
            <w:pPr>
              <w:pStyle w:val="Sothutu-1so"/>
              <w:numPr>
                <w:ilvl w:val="0"/>
                <w:numId w:val="0"/>
              </w:numPr>
              <w:ind w:left="1800"/>
              <w:rPr>
                <w:sz w:val="28"/>
                <w:szCs w:val="28"/>
              </w:rPr>
            </w:pPr>
            <w:r w:rsidRPr="003D1C86">
              <w:rPr>
                <w:sz w:val="28"/>
                <w:szCs w:val="28"/>
              </w:rPr>
              <w:t>Khi lấy thông tin đồng bộ lỗi thì đẩy thông tin ra phân vùng lỗi để ERP lấy về xử lý.</w:t>
            </w:r>
          </w:p>
          <w:p w14:paraId="64EB8805" w14:textId="77777777" w:rsidR="008F5BD5" w:rsidRPr="003D1C86" w:rsidRDefault="00584211" w:rsidP="00584211">
            <w:pPr>
              <w:pStyle w:val="Sothutu-1so"/>
              <w:numPr>
                <w:ilvl w:val="0"/>
                <w:numId w:val="0"/>
              </w:numPr>
              <w:ind w:left="360" w:hanging="360"/>
              <w:rPr>
                <w:b/>
                <w:sz w:val="28"/>
                <w:szCs w:val="28"/>
              </w:rPr>
            </w:pPr>
            <w:r w:rsidRPr="003D1C86">
              <w:rPr>
                <w:b/>
                <w:sz w:val="28"/>
                <w:szCs w:val="28"/>
              </w:rPr>
              <w:t xml:space="preserve">Chú ý: </w:t>
            </w:r>
          </w:p>
          <w:p w14:paraId="404D91D5" w14:textId="268838FF" w:rsidR="00584211" w:rsidRPr="003D1C86" w:rsidRDefault="00584211" w:rsidP="008633E7">
            <w:pPr>
              <w:pStyle w:val="Sothutu-1so"/>
              <w:numPr>
                <w:ilvl w:val="0"/>
                <w:numId w:val="13"/>
              </w:numPr>
              <w:rPr>
                <w:sz w:val="28"/>
                <w:szCs w:val="28"/>
              </w:rPr>
            </w:pPr>
            <w:r w:rsidRPr="003D1C86">
              <w:rPr>
                <w:sz w:val="28"/>
                <w:szCs w:val="28"/>
              </w:rPr>
              <w:t>Chỉ</w:t>
            </w:r>
            <w:r w:rsidR="00603237" w:rsidRPr="003D1C86">
              <w:rPr>
                <w:sz w:val="28"/>
                <w:szCs w:val="28"/>
              </w:rPr>
              <w:t xml:space="preserve"> đồng bộ các đơn đặt hàng chờ duyệt/chưa hoàn thành, các đơn hàng</w:t>
            </w:r>
            <w:r w:rsidR="008F5BD5" w:rsidRPr="003D1C86">
              <w:rPr>
                <w:sz w:val="28"/>
                <w:szCs w:val="28"/>
              </w:rPr>
              <w:t xml:space="preserve"> đã hoàn thành /bị huỷ/phiếu xuất</w:t>
            </w:r>
            <w:r w:rsidR="00603237" w:rsidRPr="003D1C86">
              <w:rPr>
                <w:sz w:val="28"/>
                <w:szCs w:val="28"/>
              </w:rPr>
              <w:t xml:space="preserve"> đã nhập ko thực hiện đồng bộ.</w:t>
            </w:r>
          </w:p>
          <w:p w14:paraId="3CB12573" w14:textId="77777777" w:rsidR="004B15E0" w:rsidRPr="003D1C86" w:rsidRDefault="00603237" w:rsidP="008633E7">
            <w:pPr>
              <w:pStyle w:val="Sothutu-1so"/>
              <w:numPr>
                <w:ilvl w:val="0"/>
                <w:numId w:val="13"/>
              </w:numPr>
              <w:rPr>
                <w:sz w:val="28"/>
                <w:szCs w:val="28"/>
              </w:rPr>
            </w:pPr>
            <w:r w:rsidRPr="003D1C86">
              <w:rPr>
                <w:sz w:val="28"/>
                <w:szCs w:val="28"/>
              </w:rPr>
              <w:t>Đơn hàng trả: Chỉ đồng bộ lại đơn hàng chờ duyệt</w:t>
            </w:r>
            <w:r w:rsidR="004B15E0" w:rsidRPr="003D1C86">
              <w:rPr>
                <w:sz w:val="28"/>
                <w:szCs w:val="28"/>
              </w:rPr>
              <w:t>, đã duyệt (Chỉ đồng bộ trạng thái, số lượng thực trả)</w:t>
            </w:r>
          </w:p>
          <w:p w14:paraId="6BA96EF4" w14:textId="547F8F81" w:rsidR="004B15E0" w:rsidRPr="003D1C86" w:rsidRDefault="004B15E0" w:rsidP="004B15E0">
            <w:pPr>
              <w:pStyle w:val="Sothutu-1so"/>
              <w:numPr>
                <w:ilvl w:val="0"/>
                <w:numId w:val="0"/>
              </w:numPr>
              <w:ind w:left="1800"/>
              <w:rPr>
                <w:sz w:val="28"/>
                <w:szCs w:val="28"/>
              </w:rPr>
            </w:pPr>
          </w:p>
        </w:tc>
        <w:tc>
          <w:tcPr>
            <w:tcW w:w="1372" w:type="dxa"/>
          </w:tcPr>
          <w:p w14:paraId="5E126F17" w14:textId="77777777" w:rsidR="00955845" w:rsidRPr="003D1C86" w:rsidRDefault="00955845" w:rsidP="001976CA">
            <w:pPr>
              <w:ind w:left="0"/>
              <w:jc w:val="both"/>
              <w:rPr>
                <w:sz w:val="28"/>
                <w:szCs w:val="28"/>
              </w:rPr>
            </w:pPr>
          </w:p>
        </w:tc>
      </w:tr>
    </w:tbl>
    <w:p w14:paraId="7BB73106" w14:textId="39C5A21E" w:rsidR="00FD6D34" w:rsidRPr="003D1C86" w:rsidRDefault="009F50C1" w:rsidP="00B24827">
      <w:pPr>
        <w:pStyle w:val="Heading1"/>
        <w:numPr>
          <w:ilvl w:val="0"/>
          <w:numId w:val="0"/>
        </w:numPr>
        <w:ind w:left="522"/>
        <w:rPr>
          <w:sz w:val="28"/>
          <w:szCs w:val="28"/>
        </w:rPr>
      </w:pPr>
      <w:bookmarkStart w:id="1293" w:name="_Toc77785488"/>
      <w:r w:rsidRPr="003D1C86">
        <w:rPr>
          <w:sz w:val="28"/>
          <w:szCs w:val="28"/>
        </w:rPr>
        <w:t xml:space="preserve">3.23 </w:t>
      </w:r>
      <w:r w:rsidR="00B24827" w:rsidRPr="003D1C86">
        <w:rPr>
          <w:sz w:val="28"/>
          <w:szCs w:val="28"/>
        </w:rPr>
        <w:t xml:space="preserve"> Báo cáo bảng kê chứng từ hàng hóa mua vào</w:t>
      </w:r>
      <w:bookmarkEnd w:id="1293"/>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B24827" w:rsidRPr="003D1C86" w14:paraId="31339D17" w14:textId="77777777" w:rsidTr="000F1A76">
        <w:trPr>
          <w:trHeight w:val="182"/>
          <w:jc w:val="center"/>
        </w:trPr>
        <w:tc>
          <w:tcPr>
            <w:tcW w:w="796" w:type="pct"/>
            <w:tcBorders>
              <w:top w:val="single" w:sz="18" w:space="0" w:color="808080"/>
              <w:left w:val="single" w:sz="18" w:space="0" w:color="808080"/>
            </w:tcBorders>
            <w:shd w:val="clear" w:color="auto" w:fill="F3F3F3"/>
            <w:vAlign w:val="center"/>
          </w:tcPr>
          <w:p w14:paraId="583E5D8B" w14:textId="77777777" w:rsidR="00B24827" w:rsidRPr="003D1C86" w:rsidRDefault="00B24827" w:rsidP="000F1A76">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6B9794C8" w14:textId="0E9E0C61" w:rsidR="00B24827" w:rsidRPr="003D1C86" w:rsidRDefault="00B24827" w:rsidP="000F1A76">
            <w:pPr>
              <w:pStyle w:val="BodyText"/>
              <w:ind w:left="0"/>
              <w:rPr>
                <w:color w:val="984806"/>
                <w:sz w:val="28"/>
                <w:szCs w:val="28"/>
                <w:lang w:eastAsia="ar-SA"/>
              </w:rPr>
            </w:pPr>
            <w:r w:rsidRPr="003D1C86">
              <w:rPr>
                <w:color w:val="984806"/>
                <w:sz w:val="28"/>
                <w:szCs w:val="28"/>
                <w:lang w:eastAsia="ar-SA"/>
              </w:rPr>
              <w:t>Báo cáo bảng kê chứng từ hàng hóa mua vào</w:t>
            </w:r>
          </w:p>
        </w:tc>
      </w:tr>
      <w:tr w:rsidR="00B24827" w:rsidRPr="003D1C86" w14:paraId="28F15FD1" w14:textId="77777777" w:rsidTr="000F1A76">
        <w:trPr>
          <w:trHeight w:val="182"/>
          <w:jc w:val="center"/>
        </w:trPr>
        <w:tc>
          <w:tcPr>
            <w:tcW w:w="796" w:type="pct"/>
            <w:tcBorders>
              <w:left w:val="single" w:sz="18" w:space="0" w:color="808080"/>
            </w:tcBorders>
            <w:shd w:val="clear" w:color="auto" w:fill="F3F3F3"/>
            <w:vAlign w:val="center"/>
          </w:tcPr>
          <w:p w14:paraId="241E4C81" w14:textId="77777777" w:rsidR="00B24827" w:rsidRPr="003D1C86" w:rsidRDefault="00B24827" w:rsidP="000F1A76">
            <w:pPr>
              <w:ind w:left="142"/>
              <w:rPr>
                <w:b/>
                <w:sz w:val="28"/>
                <w:szCs w:val="28"/>
              </w:rPr>
            </w:pPr>
            <w:r w:rsidRPr="003D1C86">
              <w:rPr>
                <w:b/>
                <w:sz w:val="28"/>
                <w:szCs w:val="28"/>
              </w:rPr>
              <w:t>Mô tả</w:t>
            </w:r>
          </w:p>
        </w:tc>
        <w:tc>
          <w:tcPr>
            <w:tcW w:w="4204" w:type="pct"/>
            <w:tcBorders>
              <w:right w:val="single" w:sz="18" w:space="0" w:color="808080"/>
            </w:tcBorders>
            <w:vAlign w:val="center"/>
          </w:tcPr>
          <w:p w14:paraId="3969BFD7" w14:textId="1196827A" w:rsidR="00B24827" w:rsidRPr="003D1C86" w:rsidRDefault="00B24827" w:rsidP="00B24827">
            <w:pPr>
              <w:pStyle w:val="BodyText"/>
              <w:ind w:left="0"/>
              <w:rPr>
                <w:color w:val="984806"/>
                <w:sz w:val="28"/>
                <w:szCs w:val="28"/>
                <w:lang w:eastAsia="ar-SA"/>
              </w:rPr>
            </w:pPr>
            <w:r w:rsidRPr="003D1C86">
              <w:rPr>
                <w:color w:val="984806"/>
                <w:sz w:val="28"/>
                <w:szCs w:val="28"/>
                <w:lang w:eastAsia="ar-SA"/>
              </w:rPr>
              <w:t xml:space="preserve">Chức năng này cho phép xuất báo cáo bảng kê chứng từ hàng hóa </w:t>
            </w:r>
            <w:r w:rsidRPr="003D1C86">
              <w:rPr>
                <w:color w:val="984806"/>
                <w:sz w:val="28"/>
                <w:szCs w:val="28"/>
                <w:lang w:eastAsia="ar-SA"/>
              </w:rPr>
              <w:lastRenderedPageBreak/>
              <w:t>mua vào</w:t>
            </w:r>
          </w:p>
        </w:tc>
      </w:tr>
      <w:tr w:rsidR="00B24827" w:rsidRPr="003D1C86" w14:paraId="5FA73B25" w14:textId="77777777" w:rsidTr="000F1A76">
        <w:trPr>
          <w:trHeight w:val="253"/>
          <w:jc w:val="center"/>
        </w:trPr>
        <w:tc>
          <w:tcPr>
            <w:tcW w:w="796" w:type="pct"/>
            <w:tcBorders>
              <w:left w:val="single" w:sz="18" w:space="0" w:color="808080"/>
            </w:tcBorders>
            <w:shd w:val="clear" w:color="auto" w:fill="F3F3F3"/>
            <w:vAlign w:val="center"/>
          </w:tcPr>
          <w:p w14:paraId="4EF59E0E" w14:textId="77777777" w:rsidR="00B24827" w:rsidRPr="003D1C86" w:rsidRDefault="00B24827" w:rsidP="000F1A76">
            <w:pPr>
              <w:ind w:left="142"/>
              <w:rPr>
                <w:b/>
                <w:sz w:val="28"/>
                <w:szCs w:val="28"/>
              </w:rPr>
            </w:pPr>
            <w:r w:rsidRPr="003D1C86">
              <w:rPr>
                <w:b/>
                <w:sz w:val="28"/>
                <w:szCs w:val="28"/>
              </w:rPr>
              <w:lastRenderedPageBreak/>
              <w:t>Tác nhân</w:t>
            </w:r>
          </w:p>
        </w:tc>
        <w:tc>
          <w:tcPr>
            <w:tcW w:w="4204" w:type="pct"/>
            <w:tcBorders>
              <w:right w:val="single" w:sz="18" w:space="0" w:color="808080"/>
            </w:tcBorders>
            <w:vAlign w:val="center"/>
          </w:tcPr>
          <w:p w14:paraId="3FBD63B7" w14:textId="1E118B18" w:rsidR="00B24827" w:rsidRPr="003D1C86" w:rsidRDefault="00B24827" w:rsidP="000F1A76">
            <w:pPr>
              <w:ind w:left="0"/>
              <w:rPr>
                <w:sz w:val="28"/>
                <w:szCs w:val="28"/>
              </w:rPr>
            </w:pPr>
            <w:r w:rsidRPr="003D1C86">
              <w:rPr>
                <w:color w:val="984806"/>
                <w:sz w:val="28"/>
                <w:szCs w:val="28"/>
              </w:rPr>
              <w:t>- Người sử dụng System Admin, KTNPP</w:t>
            </w:r>
          </w:p>
        </w:tc>
      </w:tr>
      <w:tr w:rsidR="00B24827" w:rsidRPr="003D1C86" w14:paraId="4490F6F1" w14:textId="77777777" w:rsidTr="000F1A76">
        <w:trPr>
          <w:trHeight w:val="452"/>
          <w:jc w:val="center"/>
        </w:trPr>
        <w:tc>
          <w:tcPr>
            <w:tcW w:w="796" w:type="pct"/>
            <w:tcBorders>
              <w:left w:val="single" w:sz="18" w:space="0" w:color="808080"/>
            </w:tcBorders>
            <w:shd w:val="clear" w:color="auto" w:fill="F3F3F3"/>
            <w:vAlign w:val="center"/>
          </w:tcPr>
          <w:p w14:paraId="2D94E836" w14:textId="77777777" w:rsidR="00B24827" w:rsidRPr="003D1C86" w:rsidRDefault="00B24827" w:rsidP="000F1A76">
            <w:pPr>
              <w:ind w:left="142"/>
              <w:rPr>
                <w:b/>
                <w:sz w:val="28"/>
                <w:szCs w:val="28"/>
              </w:rPr>
            </w:pPr>
            <w:r w:rsidRPr="003D1C86">
              <w:rPr>
                <w:b/>
                <w:sz w:val="28"/>
                <w:szCs w:val="28"/>
              </w:rPr>
              <w:t xml:space="preserve">Điều kiện trước </w:t>
            </w:r>
          </w:p>
        </w:tc>
        <w:tc>
          <w:tcPr>
            <w:tcW w:w="4204" w:type="pct"/>
            <w:tcBorders>
              <w:right w:val="single" w:sz="18" w:space="0" w:color="808080"/>
            </w:tcBorders>
            <w:vAlign w:val="center"/>
          </w:tcPr>
          <w:p w14:paraId="449D3D6D" w14:textId="77777777" w:rsidR="00B24827" w:rsidRPr="003D1C86" w:rsidRDefault="00B24827" w:rsidP="000F1A76">
            <w:pPr>
              <w:pStyle w:val="BodyText"/>
              <w:ind w:left="0"/>
              <w:rPr>
                <w:color w:val="984806"/>
                <w:sz w:val="28"/>
                <w:szCs w:val="28"/>
                <w:lang w:eastAsia="ar-SA"/>
              </w:rPr>
            </w:pPr>
            <w:r w:rsidRPr="003D1C86">
              <w:rPr>
                <w:color w:val="984806"/>
                <w:sz w:val="28"/>
                <w:szCs w:val="28"/>
                <w:lang w:eastAsia="ar-SA"/>
              </w:rPr>
              <w:t>- Người sử dụng đăng nhập vào hệ thống</w:t>
            </w:r>
          </w:p>
          <w:p w14:paraId="5F4A6852" w14:textId="77777777" w:rsidR="00B24827" w:rsidRPr="003D1C86" w:rsidRDefault="00B24827" w:rsidP="000F1A76">
            <w:pPr>
              <w:pStyle w:val="BodyText"/>
              <w:ind w:left="0"/>
              <w:rPr>
                <w:sz w:val="28"/>
                <w:szCs w:val="28"/>
              </w:rPr>
            </w:pPr>
            <w:r w:rsidRPr="003D1C86">
              <w:rPr>
                <w:color w:val="984806"/>
                <w:sz w:val="28"/>
                <w:szCs w:val="28"/>
                <w:lang w:eastAsia="ar-SA"/>
              </w:rPr>
              <w:t>- Có quyền vào chức năng</w:t>
            </w:r>
          </w:p>
        </w:tc>
      </w:tr>
      <w:tr w:rsidR="00B24827" w:rsidRPr="003D1C86" w14:paraId="18CDEC5D" w14:textId="77777777" w:rsidTr="000F1A76">
        <w:trPr>
          <w:trHeight w:val="340"/>
          <w:jc w:val="center"/>
        </w:trPr>
        <w:tc>
          <w:tcPr>
            <w:tcW w:w="796" w:type="pct"/>
            <w:tcBorders>
              <w:left w:val="single" w:sz="18" w:space="0" w:color="808080"/>
              <w:bottom w:val="single" w:sz="8" w:space="0" w:color="808080"/>
            </w:tcBorders>
            <w:shd w:val="clear" w:color="auto" w:fill="F3F3F3"/>
            <w:vAlign w:val="center"/>
          </w:tcPr>
          <w:p w14:paraId="085E5DA3" w14:textId="77777777" w:rsidR="00B24827" w:rsidRPr="003D1C86" w:rsidRDefault="00B24827" w:rsidP="000F1A76">
            <w:pPr>
              <w:ind w:left="142"/>
              <w:rPr>
                <w:b/>
                <w:sz w:val="28"/>
                <w:szCs w:val="28"/>
              </w:rPr>
            </w:pPr>
            <w:r w:rsidRPr="003D1C86">
              <w:rPr>
                <w:b/>
                <w:sz w:val="28"/>
                <w:szCs w:val="28"/>
              </w:rPr>
              <w:t>Điều kiện sau</w:t>
            </w:r>
          </w:p>
        </w:tc>
        <w:tc>
          <w:tcPr>
            <w:tcW w:w="4204" w:type="pct"/>
            <w:tcBorders>
              <w:bottom w:val="single" w:sz="8" w:space="0" w:color="808080"/>
              <w:right w:val="single" w:sz="18" w:space="0" w:color="808080"/>
            </w:tcBorders>
            <w:vAlign w:val="center"/>
          </w:tcPr>
          <w:p w14:paraId="273AE0C7" w14:textId="77777777" w:rsidR="00B24827" w:rsidRPr="003D1C86" w:rsidRDefault="00B24827" w:rsidP="000F1A76">
            <w:pPr>
              <w:pStyle w:val="BodyText"/>
              <w:ind w:left="0"/>
              <w:rPr>
                <w:sz w:val="28"/>
                <w:szCs w:val="28"/>
                <w:lang w:eastAsia="ar-SA"/>
              </w:rPr>
            </w:pPr>
            <w:r w:rsidRPr="003D1C86">
              <w:rPr>
                <w:color w:val="984806"/>
                <w:sz w:val="28"/>
                <w:szCs w:val="28"/>
                <w:lang w:eastAsia="ar-SA"/>
              </w:rPr>
              <w:t xml:space="preserve">- Đồng bộ được thông tin đơn hàng. </w:t>
            </w:r>
          </w:p>
        </w:tc>
      </w:tr>
      <w:tr w:rsidR="00B24827" w:rsidRPr="003D1C86" w14:paraId="6D4F324A" w14:textId="77777777" w:rsidTr="000F1A76">
        <w:trPr>
          <w:trHeight w:val="182"/>
          <w:jc w:val="center"/>
        </w:trPr>
        <w:tc>
          <w:tcPr>
            <w:tcW w:w="796" w:type="pct"/>
            <w:tcBorders>
              <w:left w:val="single" w:sz="18" w:space="0" w:color="808080"/>
              <w:bottom w:val="single" w:sz="4" w:space="0" w:color="808080"/>
            </w:tcBorders>
            <w:shd w:val="clear" w:color="auto" w:fill="F3F3F3"/>
            <w:vAlign w:val="center"/>
          </w:tcPr>
          <w:p w14:paraId="2EF17CDC" w14:textId="77777777" w:rsidR="00B24827" w:rsidRPr="003D1C86" w:rsidRDefault="00B24827" w:rsidP="000F1A76">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014FCBEF" w14:textId="77777777" w:rsidR="00B24827" w:rsidRPr="003D1C86" w:rsidRDefault="00B24827" w:rsidP="000F1A76">
            <w:pPr>
              <w:pStyle w:val="BodyText"/>
              <w:ind w:left="0"/>
              <w:rPr>
                <w:sz w:val="28"/>
                <w:szCs w:val="28"/>
                <w:lang w:eastAsia="ar-SA"/>
              </w:rPr>
            </w:pPr>
            <w:r w:rsidRPr="003D1C86">
              <w:rPr>
                <w:sz w:val="28"/>
                <w:szCs w:val="28"/>
                <w:lang w:eastAsia="ar-SA"/>
              </w:rPr>
              <w:t>-N/A</w:t>
            </w:r>
          </w:p>
        </w:tc>
      </w:tr>
      <w:tr w:rsidR="00B24827" w:rsidRPr="003D1C86" w14:paraId="0ED72209" w14:textId="77777777" w:rsidTr="000F1A76">
        <w:trPr>
          <w:trHeight w:val="182"/>
          <w:jc w:val="center"/>
        </w:trPr>
        <w:tc>
          <w:tcPr>
            <w:tcW w:w="796" w:type="pct"/>
            <w:tcBorders>
              <w:left w:val="single" w:sz="18" w:space="0" w:color="808080"/>
              <w:bottom w:val="single" w:sz="18" w:space="0" w:color="808080"/>
            </w:tcBorders>
            <w:shd w:val="clear" w:color="auto" w:fill="F3F3F3"/>
            <w:vAlign w:val="center"/>
          </w:tcPr>
          <w:p w14:paraId="12493001" w14:textId="77777777" w:rsidR="00B24827" w:rsidRPr="003D1C86" w:rsidRDefault="00B24827" w:rsidP="000F1A76">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1CC363C4" w14:textId="77777777" w:rsidR="00B24827" w:rsidRPr="003D1C86" w:rsidRDefault="00B24827" w:rsidP="000F1A76">
            <w:pPr>
              <w:pStyle w:val="BodyText"/>
              <w:ind w:left="0"/>
              <w:rPr>
                <w:sz w:val="28"/>
                <w:szCs w:val="28"/>
              </w:rPr>
            </w:pPr>
            <w:r w:rsidRPr="003D1C86">
              <w:rPr>
                <w:sz w:val="28"/>
                <w:szCs w:val="28"/>
                <w:lang w:eastAsia="ar-SA"/>
              </w:rPr>
              <w:t>-N/A</w:t>
            </w:r>
          </w:p>
        </w:tc>
      </w:tr>
    </w:tbl>
    <w:p w14:paraId="41ECF0C7" w14:textId="77777777" w:rsidR="00B24827" w:rsidRPr="003D1C86" w:rsidRDefault="00B24827" w:rsidP="00B24827">
      <w:pPr>
        <w:rPr>
          <w:sz w:val="28"/>
          <w:szCs w:val="28"/>
        </w:rPr>
      </w:pPr>
    </w:p>
    <w:p w14:paraId="3D4FFCC2" w14:textId="23C2AB90" w:rsidR="00B24827" w:rsidRPr="003D1C86" w:rsidRDefault="009F50C1" w:rsidP="00F17FBD">
      <w:pPr>
        <w:pStyle w:val="Heading2"/>
        <w:numPr>
          <w:ilvl w:val="0"/>
          <w:numId w:val="0"/>
        </w:numPr>
        <w:ind w:left="576"/>
      </w:pPr>
      <w:bookmarkStart w:id="1294" w:name="_Toc77785489"/>
      <w:r w:rsidRPr="003D1C86">
        <w:t xml:space="preserve">3.23.1 </w:t>
      </w:r>
      <w:r w:rsidR="00B24827" w:rsidRPr="003D1C86">
        <w:t xml:space="preserve"> Màn hình chức năng</w:t>
      </w:r>
      <w:bookmarkEnd w:id="1294"/>
    </w:p>
    <w:p w14:paraId="4BF437A6" w14:textId="407E8851" w:rsidR="001C08BE" w:rsidRPr="003D1C86" w:rsidRDefault="00B24827" w:rsidP="00B24827">
      <w:pPr>
        <w:rPr>
          <w:sz w:val="28"/>
          <w:szCs w:val="28"/>
          <w:lang w:eastAsia="ar-SA"/>
        </w:rPr>
      </w:pPr>
      <w:r w:rsidRPr="006C48E9">
        <w:rPr>
          <w:noProof/>
          <w:snapToGrid/>
          <w:sz w:val="28"/>
          <w:szCs w:val="28"/>
        </w:rPr>
        <w:drawing>
          <wp:inline distT="0" distB="0" distL="0" distR="0" wp14:anchorId="3E722F2E" wp14:editId="5118D3B4">
            <wp:extent cx="5943600" cy="1003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03300"/>
                    </a:xfrm>
                    <a:prstGeom prst="rect">
                      <a:avLst/>
                    </a:prstGeom>
                  </pic:spPr>
                </pic:pic>
              </a:graphicData>
            </a:graphic>
          </wp:inline>
        </w:drawing>
      </w:r>
    </w:p>
    <w:p w14:paraId="514062CB" w14:textId="6FC71377" w:rsidR="00B24827" w:rsidRPr="003D1C86" w:rsidRDefault="009F50C1" w:rsidP="00F17FBD">
      <w:pPr>
        <w:pStyle w:val="Heading2"/>
        <w:numPr>
          <w:ilvl w:val="0"/>
          <w:numId w:val="0"/>
        </w:numPr>
        <w:ind w:left="576"/>
        <w:rPr>
          <w:lang w:eastAsia="ar-SA"/>
        </w:rPr>
      </w:pPr>
      <w:bookmarkStart w:id="1295" w:name="_Toc77785490"/>
      <w:r w:rsidRPr="003D1C86">
        <w:rPr>
          <w:lang w:eastAsia="ar-SA"/>
        </w:rPr>
        <w:t xml:space="preserve">3.23.2 </w:t>
      </w:r>
      <w:r w:rsidR="00B24827" w:rsidRPr="003D1C86">
        <w:rPr>
          <w:lang w:eastAsia="ar-SA"/>
        </w:rPr>
        <w:t xml:space="preserve"> Mô tả dòng sự kiện chính</w:t>
      </w:r>
      <w:bookmarkEnd w:id="1295"/>
    </w:p>
    <w:tbl>
      <w:tblPr>
        <w:tblW w:w="113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864"/>
        <w:gridCol w:w="7029"/>
        <w:gridCol w:w="1445"/>
      </w:tblGrid>
      <w:tr w:rsidR="00B24827" w:rsidRPr="003D1C86" w14:paraId="6725E96F" w14:textId="77777777" w:rsidTr="000F1A76">
        <w:trPr>
          <w:trHeight w:val="426"/>
        </w:trPr>
        <w:tc>
          <w:tcPr>
            <w:tcW w:w="2901" w:type="dxa"/>
            <w:shd w:val="pct5" w:color="auto" w:fill="auto"/>
          </w:tcPr>
          <w:p w14:paraId="50569695" w14:textId="77777777" w:rsidR="00B24827" w:rsidRPr="003D1C86" w:rsidRDefault="00B24827" w:rsidP="000F1A76">
            <w:pPr>
              <w:ind w:left="0"/>
              <w:jc w:val="center"/>
              <w:rPr>
                <w:b/>
                <w:sz w:val="28"/>
                <w:szCs w:val="28"/>
              </w:rPr>
            </w:pPr>
            <w:r w:rsidRPr="003D1C86">
              <w:rPr>
                <w:b/>
                <w:sz w:val="28"/>
                <w:szCs w:val="28"/>
              </w:rPr>
              <w:t>Hành động của tác nhân</w:t>
            </w:r>
          </w:p>
        </w:tc>
        <w:tc>
          <w:tcPr>
            <w:tcW w:w="7080" w:type="dxa"/>
            <w:shd w:val="pct5" w:color="auto" w:fill="auto"/>
          </w:tcPr>
          <w:p w14:paraId="24DBAA06" w14:textId="77777777" w:rsidR="00B24827" w:rsidRPr="003D1C86" w:rsidRDefault="00B24827" w:rsidP="000F1A76">
            <w:pPr>
              <w:ind w:left="0"/>
              <w:jc w:val="center"/>
              <w:rPr>
                <w:b/>
                <w:sz w:val="28"/>
                <w:szCs w:val="28"/>
              </w:rPr>
            </w:pPr>
            <w:r w:rsidRPr="003D1C86">
              <w:rPr>
                <w:b/>
                <w:sz w:val="28"/>
                <w:szCs w:val="28"/>
              </w:rPr>
              <w:t>Phản ứng của hệ thống</w:t>
            </w:r>
          </w:p>
        </w:tc>
        <w:tc>
          <w:tcPr>
            <w:tcW w:w="1357" w:type="dxa"/>
            <w:shd w:val="pct5" w:color="auto" w:fill="auto"/>
          </w:tcPr>
          <w:p w14:paraId="1A165E21" w14:textId="77777777" w:rsidR="00B24827" w:rsidRPr="003D1C86" w:rsidRDefault="00B24827" w:rsidP="000F1A76">
            <w:pPr>
              <w:ind w:left="0"/>
              <w:jc w:val="center"/>
              <w:rPr>
                <w:b/>
                <w:sz w:val="28"/>
                <w:szCs w:val="28"/>
              </w:rPr>
            </w:pPr>
            <w:r w:rsidRPr="003D1C86">
              <w:rPr>
                <w:b/>
                <w:sz w:val="28"/>
                <w:szCs w:val="28"/>
              </w:rPr>
              <w:t>Dữ liệu liên quan (C/R/U/D)</w:t>
            </w:r>
          </w:p>
        </w:tc>
      </w:tr>
      <w:tr w:rsidR="00B24827" w:rsidRPr="003D1C86" w14:paraId="5644AF75" w14:textId="77777777" w:rsidTr="000F1A76">
        <w:trPr>
          <w:trHeight w:val="115"/>
        </w:trPr>
        <w:tc>
          <w:tcPr>
            <w:tcW w:w="2901" w:type="dxa"/>
          </w:tcPr>
          <w:p w14:paraId="4F317E08" w14:textId="1FB72033" w:rsidR="00B24827" w:rsidRPr="003D1C86" w:rsidRDefault="00B24827" w:rsidP="00B24827">
            <w:pPr>
              <w:keepLines/>
              <w:spacing w:after="120" w:line="240" w:lineRule="atLeast"/>
              <w:ind w:left="0"/>
              <w:jc w:val="both"/>
              <w:rPr>
                <w:sz w:val="28"/>
                <w:szCs w:val="28"/>
              </w:rPr>
            </w:pPr>
            <w:r w:rsidRPr="003D1C86">
              <w:rPr>
                <w:sz w:val="28"/>
                <w:szCs w:val="28"/>
              </w:rPr>
              <w:lastRenderedPageBreak/>
              <w:t xml:space="preserve">Người dùng vào màn hình chức năng bảng kê chứng  từ hàng hóa mua </w:t>
            </w:r>
          </w:p>
        </w:tc>
        <w:tc>
          <w:tcPr>
            <w:tcW w:w="7080" w:type="dxa"/>
          </w:tcPr>
          <w:p w14:paraId="38F8E59B" w14:textId="51E73078" w:rsidR="00B24827" w:rsidRPr="003D1C86" w:rsidRDefault="00B24827" w:rsidP="00B24827">
            <w:pPr>
              <w:pStyle w:val="Sothutu-1so"/>
              <w:numPr>
                <w:ilvl w:val="0"/>
                <w:numId w:val="0"/>
              </w:numPr>
              <w:ind w:left="360" w:hanging="360"/>
              <w:rPr>
                <w:sz w:val="28"/>
                <w:szCs w:val="28"/>
              </w:rPr>
            </w:pPr>
            <w:r w:rsidRPr="003D1C86">
              <w:rPr>
                <w:sz w:val="28"/>
                <w:szCs w:val="28"/>
              </w:rPr>
              <w:t>Hiển thị giao diện cho người dùng chon:</w:t>
            </w:r>
          </w:p>
          <w:p w14:paraId="2D3B51F3" w14:textId="6C54BB9C" w:rsidR="00B24827" w:rsidRPr="003D1C86" w:rsidRDefault="00B24827" w:rsidP="00B24827">
            <w:pPr>
              <w:pStyle w:val="Sothutu-1so"/>
              <w:numPr>
                <w:ilvl w:val="0"/>
                <w:numId w:val="0"/>
              </w:numPr>
              <w:ind w:left="360" w:hanging="360"/>
              <w:rPr>
                <w:sz w:val="28"/>
                <w:szCs w:val="28"/>
              </w:rPr>
            </w:pPr>
            <w:r w:rsidRPr="003D1C86">
              <w:rPr>
                <w:sz w:val="28"/>
                <w:szCs w:val="28"/>
              </w:rPr>
              <w:t>- Đơn vị*: chọn đơn vị theo kênh, vùng, miền, npp</w:t>
            </w:r>
          </w:p>
          <w:p w14:paraId="09AE416B" w14:textId="7F6C5411" w:rsidR="00B24827" w:rsidRPr="003D1C86" w:rsidRDefault="00B24827" w:rsidP="00B24827">
            <w:pPr>
              <w:pStyle w:val="Sothutu-1so"/>
              <w:numPr>
                <w:ilvl w:val="0"/>
                <w:numId w:val="0"/>
              </w:numPr>
              <w:ind w:left="360" w:hanging="360"/>
              <w:rPr>
                <w:sz w:val="28"/>
                <w:szCs w:val="28"/>
              </w:rPr>
            </w:pPr>
            <w:r w:rsidRPr="003D1C86">
              <w:rPr>
                <w:sz w:val="28"/>
                <w:szCs w:val="28"/>
              </w:rPr>
              <w:t>- Từ ngày *: mặc định là ngày đầu tiên của tháng</w:t>
            </w:r>
          </w:p>
          <w:p w14:paraId="64939A16" w14:textId="5842F653" w:rsidR="00B24827" w:rsidRPr="003D1C86" w:rsidRDefault="00B24827" w:rsidP="00B24827">
            <w:pPr>
              <w:pStyle w:val="Sothutu-1so"/>
              <w:numPr>
                <w:ilvl w:val="0"/>
                <w:numId w:val="0"/>
              </w:numPr>
              <w:ind w:left="360" w:hanging="360"/>
              <w:rPr>
                <w:sz w:val="28"/>
                <w:szCs w:val="28"/>
              </w:rPr>
            </w:pPr>
            <w:r w:rsidRPr="003D1C86">
              <w:rPr>
                <w:sz w:val="28"/>
                <w:szCs w:val="28"/>
              </w:rPr>
              <w:t>- Đến ngày *: mặc định là ngày hiện tại</w:t>
            </w:r>
          </w:p>
          <w:p w14:paraId="5A2DD3F2" w14:textId="2999F4DE" w:rsidR="00B24827" w:rsidRPr="003D1C86" w:rsidRDefault="00B24827" w:rsidP="000F1A76">
            <w:pPr>
              <w:pStyle w:val="Sothutu-1so"/>
              <w:numPr>
                <w:ilvl w:val="0"/>
                <w:numId w:val="0"/>
              </w:numPr>
              <w:ind w:left="720"/>
              <w:rPr>
                <w:sz w:val="28"/>
                <w:szCs w:val="28"/>
              </w:rPr>
            </w:pPr>
            <w:r w:rsidRPr="006C48E9">
              <w:rPr>
                <w:noProof/>
                <w:sz w:val="28"/>
                <w:szCs w:val="28"/>
              </w:rPr>
              <w:drawing>
                <wp:inline distT="0" distB="0" distL="0" distR="0" wp14:anchorId="1296AA6A" wp14:editId="39145297">
                  <wp:extent cx="2153479" cy="333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áo cáo 2.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33967" cy="361316"/>
                          </a:xfrm>
                          <a:prstGeom prst="rect">
                            <a:avLst/>
                          </a:prstGeom>
                        </pic:spPr>
                      </pic:pic>
                    </a:graphicData>
                  </a:graphic>
                </wp:inline>
              </w:drawing>
            </w:r>
          </w:p>
        </w:tc>
        <w:tc>
          <w:tcPr>
            <w:tcW w:w="1357" w:type="dxa"/>
          </w:tcPr>
          <w:p w14:paraId="2B28C61A" w14:textId="77777777" w:rsidR="00B24827" w:rsidRPr="003D1C86" w:rsidRDefault="00B24827" w:rsidP="000F1A76">
            <w:pPr>
              <w:ind w:left="0"/>
              <w:jc w:val="both"/>
              <w:rPr>
                <w:sz w:val="28"/>
                <w:szCs w:val="28"/>
              </w:rPr>
            </w:pPr>
          </w:p>
        </w:tc>
      </w:tr>
      <w:tr w:rsidR="00B24827" w:rsidRPr="003D1C86" w14:paraId="2E6871BF" w14:textId="77777777" w:rsidTr="000F1A76">
        <w:trPr>
          <w:trHeight w:val="723"/>
        </w:trPr>
        <w:tc>
          <w:tcPr>
            <w:tcW w:w="2901" w:type="dxa"/>
          </w:tcPr>
          <w:p w14:paraId="7A207F04" w14:textId="0B9BFA7A" w:rsidR="00B24827" w:rsidRPr="003D1C86" w:rsidRDefault="00B24827" w:rsidP="000F1A76">
            <w:pPr>
              <w:pStyle w:val="Sothutu-1so"/>
              <w:numPr>
                <w:ilvl w:val="0"/>
                <w:numId w:val="0"/>
              </w:numPr>
              <w:jc w:val="left"/>
              <w:rPr>
                <w:sz w:val="28"/>
                <w:szCs w:val="28"/>
              </w:rPr>
            </w:pPr>
            <w:r w:rsidRPr="003D1C86">
              <w:rPr>
                <w:sz w:val="28"/>
                <w:szCs w:val="28"/>
              </w:rPr>
              <w:t>Chọn xuất báo cáo</w:t>
            </w:r>
          </w:p>
        </w:tc>
        <w:tc>
          <w:tcPr>
            <w:tcW w:w="7080" w:type="dxa"/>
          </w:tcPr>
          <w:p w14:paraId="3158F10B" w14:textId="2BFBB52F" w:rsidR="00B24827" w:rsidRPr="003D1C86" w:rsidRDefault="00B24827" w:rsidP="00B24827">
            <w:pPr>
              <w:keepLines/>
              <w:spacing w:after="120" w:line="240" w:lineRule="atLeast"/>
              <w:ind w:left="0"/>
              <w:jc w:val="both"/>
              <w:rPr>
                <w:sz w:val="28"/>
                <w:szCs w:val="28"/>
              </w:rPr>
            </w:pPr>
            <w:r w:rsidRPr="003D1C86">
              <w:rPr>
                <w:sz w:val="28"/>
                <w:szCs w:val="28"/>
              </w:rPr>
              <w:t>Xuất File excel báo cáo bảng kê chứng từ hàng hóa mua vào bao gồm các thông tin sau:</w:t>
            </w:r>
          </w:p>
          <w:p w14:paraId="3C23F9BB" w14:textId="77777777" w:rsidR="00B24827" w:rsidRPr="003D1C86" w:rsidRDefault="00B24827" w:rsidP="008633E7">
            <w:pPr>
              <w:pStyle w:val="Sothutu-1so"/>
              <w:numPr>
                <w:ilvl w:val="0"/>
                <w:numId w:val="22"/>
              </w:numPr>
              <w:jc w:val="left"/>
              <w:rPr>
                <w:sz w:val="28"/>
                <w:szCs w:val="28"/>
              </w:rPr>
            </w:pPr>
            <w:r w:rsidRPr="003D1C86">
              <w:rPr>
                <w:sz w:val="28"/>
                <w:szCs w:val="28"/>
              </w:rPr>
              <w:t>STT</w:t>
            </w:r>
          </w:p>
          <w:p w14:paraId="4B304064" w14:textId="77777777" w:rsidR="00B24827" w:rsidRPr="003D1C86" w:rsidRDefault="00B24827" w:rsidP="008633E7">
            <w:pPr>
              <w:pStyle w:val="Sothutu-1so"/>
              <w:numPr>
                <w:ilvl w:val="0"/>
                <w:numId w:val="22"/>
              </w:numPr>
              <w:jc w:val="left"/>
              <w:rPr>
                <w:sz w:val="28"/>
                <w:szCs w:val="28"/>
              </w:rPr>
            </w:pPr>
            <w:r w:rsidRPr="003D1C86">
              <w:rPr>
                <w:sz w:val="28"/>
                <w:szCs w:val="28"/>
              </w:rPr>
              <w:t>Vùng</w:t>
            </w:r>
          </w:p>
          <w:p w14:paraId="152324C8" w14:textId="77777777" w:rsidR="00B24827" w:rsidRPr="003D1C86" w:rsidRDefault="00B24827" w:rsidP="008633E7">
            <w:pPr>
              <w:pStyle w:val="Sothutu-1so"/>
              <w:numPr>
                <w:ilvl w:val="0"/>
                <w:numId w:val="22"/>
              </w:numPr>
              <w:jc w:val="left"/>
              <w:rPr>
                <w:sz w:val="28"/>
                <w:szCs w:val="28"/>
              </w:rPr>
            </w:pPr>
            <w:r w:rsidRPr="003D1C86">
              <w:rPr>
                <w:sz w:val="28"/>
                <w:szCs w:val="28"/>
              </w:rPr>
              <w:t>Khu Vực</w:t>
            </w:r>
          </w:p>
          <w:p w14:paraId="0046C814" w14:textId="77777777" w:rsidR="00B24827" w:rsidRPr="003D1C86" w:rsidRDefault="00B24827" w:rsidP="008633E7">
            <w:pPr>
              <w:pStyle w:val="Sothutu-1so"/>
              <w:numPr>
                <w:ilvl w:val="0"/>
                <w:numId w:val="22"/>
              </w:numPr>
              <w:jc w:val="left"/>
              <w:rPr>
                <w:sz w:val="28"/>
                <w:szCs w:val="28"/>
              </w:rPr>
            </w:pPr>
            <w:r w:rsidRPr="003D1C86">
              <w:rPr>
                <w:sz w:val="28"/>
                <w:szCs w:val="28"/>
              </w:rPr>
              <w:t>Mã NPP</w:t>
            </w:r>
          </w:p>
          <w:p w14:paraId="36765C51" w14:textId="77777777" w:rsidR="00B24827" w:rsidRPr="003D1C86" w:rsidRDefault="00B24827" w:rsidP="008633E7">
            <w:pPr>
              <w:pStyle w:val="Sothutu-1so"/>
              <w:numPr>
                <w:ilvl w:val="0"/>
                <w:numId w:val="22"/>
              </w:numPr>
              <w:jc w:val="left"/>
              <w:rPr>
                <w:sz w:val="28"/>
                <w:szCs w:val="28"/>
              </w:rPr>
            </w:pPr>
            <w:r w:rsidRPr="003D1C86">
              <w:rPr>
                <w:sz w:val="28"/>
                <w:szCs w:val="28"/>
              </w:rPr>
              <w:t>Tên NPP</w:t>
            </w:r>
          </w:p>
          <w:p w14:paraId="75C059FA" w14:textId="77777777" w:rsidR="00B24827" w:rsidRPr="003D1C86" w:rsidRDefault="00B24827" w:rsidP="008633E7">
            <w:pPr>
              <w:pStyle w:val="Sothutu-1so"/>
              <w:numPr>
                <w:ilvl w:val="0"/>
                <w:numId w:val="22"/>
              </w:numPr>
              <w:jc w:val="left"/>
              <w:rPr>
                <w:sz w:val="28"/>
                <w:szCs w:val="28"/>
              </w:rPr>
            </w:pPr>
            <w:r w:rsidRPr="003D1C86">
              <w:rPr>
                <w:sz w:val="28"/>
                <w:szCs w:val="28"/>
              </w:rPr>
              <w:t>Số đơn hàng</w:t>
            </w:r>
          </w:p>
          <w:p w14:paraId="6F48D024" w14:textId="77777777" w:rsidR="00B24827" w:rsidRPr="003D1C86" w:rsidRDefault="00B24827" w:rsidP="008633E7">
            <w:pPr>
              <w:pStyle w:val="Sothutu-1so"/>
              <w:numPr>
                <w:ilvl w:val="0"/>
                <w:numId w:val="22"/>
              </w:numPr>
              <w:jc w:val="left"/>
              <w:rPr>
                <w:sz w:val="28"/>
                <w:szCs w:val="28"/>
              </w:rPr>
            </w:pPr>
            <w:r w:rsidRPr="003D1C86">
              <w:rPr>
                <w:sz w:val="28"/>
                <w:szCs w:val="28"/>
              </w:rPr>
              <w:t>Số ASN: = Số DO</w:t>
            </w:r>
          </w:p>
          <w:p w14:paraId="5765ECE3" w14:textId="77777777" w:rsidR="00B24827" w:rsidRPr="003D1C86" w:rsidRDefault="00B24827" w:rsidP="008633E7">
            <w:pPr>
              <w:pStyle w:val="Sothutu-1so"/>
              <w:numPr>
                <w:ilvl w:val="0"/>
                <w:numId w:val="22"/>
              </w:numPr>
              <w:jc w:val="left"/>
              <w:rPr>
                <w:sz w:val="28"/>
                <w:szCs w:val="28"/>
              </w:rPr>
            </w:pPr>
            <w:r w:rsidRPr="003D1C86">
              <w:rPr>
                <w:sz w:val="28"/>
                <w:szCs w:val="28"/>
              </w:rPr>
              <w:t>Số hóa đơn</w:t>
            </w:r>
          </w:p>
          <w:p w14:paraId="7C3DAB62" w14:textId="77777777" w:rsidR="00B24827" w:rsidRPr="003D1C86" w:rsidRDefault="00B24827" w:rsidP="008633E7">
            <w:pPr>
              <w:pStyle w:val="Sothutu-1so"/>
              <w:numPr>
                <w:ilvl w:val="0"/>
                <w:numId w:val="22"/>
              </w:numPr>
              <w:jc w:val="left"/>
              <w:rPr>
                <w:sz w:val="28"/>
                <w:szCs w:val="28"/>
              </w:rPr>
            </w:pPr>
            <w:r w:rsidRPr="003D1C86">
              <w:rPr>
                <w:sz w:val="28"/>
                <w:szCs w:val="28"/>
              </w:rPr>
              <w:t>Loại đơn hàng: PO/RO/khuyến mại</w:t>
            </w:r>
          </w:p>
          <w:p w14:paraId="64E4D685" w14:textId="77777777" w:rsidR="00B24827" w:rsidRPr="003D1C86" w:rsidRDefault="00B24827" w:rsidP="008633E7">
            <w:pPr>
              <w:pStyle w:val="Sothutu-1so"/>
              <w:numPr>
                <w:ilvl w:val="0"/>
                <w:numId w:val="22"/>
              </w:numPr>
              <w:jc w:val="left"/>
              <w:rPr>
                <w:sz w:val="28"/>
                <w:szCs w:val="28"/>
              </w:rPr>
            </w:pPr>
            <w:r w:rsidRPr="003D1C86">
              <w:rPr>
                <w:sz w:val="28"/>
                <w:szCs w:val="28"/>
              </w:rPr>
              <w:t>Mã SP</w:t>
            </w:r>
          </w:p>
          <w:p w14:paraId="3A069956" w14:textId="77777777" w:rsidR="00B24827" w:rsidRPr="003D1C86" w:rsidRDefault="00B24827" w:rsidP="008633E7">
            <w:pPr>
              <w:pStyle w:val="Sothutu-1so"/>
              <w:numPr>
                <w:ilvl w:val="0"/>
                <w:numId w:val="22"/>
              </w:numPr>
              <w:jc w:val="left"/>
              <w:rPr>
                <w:sz w:val="28"/>
                <w:szCs w:val="28"/>
              </w:rPr>
            </w:pPr>
            <w:r w:rsidRPr="003D1C86">
              <w:rPr>
                <w:sz w:val="28"/>
                <w:szCs w:val="28"/>
              </w:rPr>
              <w:t>Tên SP</w:t>
            </w:r>
          </w:p>
          <w:p w14:paraId="2A355D19" w14:textId="77777777" w:rsidR="00B24827" w:rsidRPr="003D1C86" w:rsidRDefault="00B24827" w:rsidP="008633E7">
            <w:pPr>
              <w:pStyle w:val="Sothutu-1so"/>
              <w:numPr>
                <w:ilvl w:val="0"/>
                <w:numId w:val="22"/>
              </w:numPr>
              <w:jc w:val="left"/>
              <w:rPr>
                <w:sz w:val="28"/>
                <w:szCs w:val="28"/>
              </w:rPr>
            </w:pPr>
            <w:r w:rsidRPr="003D1C86">
              <w:rPr>
                <w:sz w:val="28"/>
                <w:szCs w:val="28"/>
              </w:rPr>
              <w:t>Số lượng đặt/trả: tính theo đơn vị lẻ</w:t>
            </w:r>
          </w:p>
          <w:p w14:paraId="5C414E4A" w14:textId="77777777" w:rsidR="00B24827" w:rsidRPr="003D1C86" w:rsidRDefault="00B24827" w:rsidP="008633E7">
            <w:pPr>
              <w:pStyle w:val="Sothutu-1so"/>
              <w:numPr>
                <w:ilvl w:val="0"/>
                <w:numId w:val="22"/>
              </w:numPr>
              <w:jc w:val="left"/>
              <w:rPr>
                <w:sz w:val="28"/>
                <w:szCs w:val="28"/>
              </w:rPr>
            </w:pPr>
            <w:r w:rsidRPr="003D1C86">
              <w:rPr>
                <w:sz w:val="28"/>
                <w:szCs w:val="28"/>
              </w:rPr>
              <w:t>Số lượng duyệt: số lượng được duyệt từ ERP (tính theo đơn vị lẻ)</w:t>
            </w:r>
          </w:p>
          <w:p w14:paraId="50654E4A" w14:textId="77777777" w:rsidR="00B24827" w:rsidRPr="003D1C86" w:rsidRDefault="00B24827" w:rsidP="008633E7">
            <w:pPr>
              <w:pStyle w:val="Sothutu-1so"/>
              <w:numPr>
                <w:ilvl w:val="0"/>
                <w:numId w:val="22"/>
              </w:numPr>
              <w:jc w:val="left"/>
              <w:rPr>
                <w:sz w:val="28"/>
                <w:szCs w:val="28"/>
              </w:rPr>
            </w:pPr>
            <w:r w:rsidRPr="003D1C86">
              <w:rPr>
                <w:sz w:val="28"/>
                <w:szCs w:val="28"/>
              </w:rPr>
              <w:t>Số lượng xuất: Số lượng thực xuất theo DO (tính theo đơn vị lẻ)</w:t>
            </w:r>
          </w:p>
          <w:p w14:paraId="59794BD1" w14:textId="77777777" w:rsidR="00B24827" w:rsidRPr="003D1C86" w:rsidRDefault="00B24827" w:rsidP="008633E7">
            <w:pPr>
              <w:pStyle w:val="Sothutu-1so"/>
              <w:numPr>
                <w:ilvl w:val="0"/>
                <w:numId w:val="22"/>
              </w:numPr>
              <w:jc w:val="left"/>
              <w:rPr>
                <w:sz w:val="28"/>
                <w:szCs w:val="28"/>
              </w:rPr>
            </w:pPr>
            <w:r w:rsidRPr="003D1C86">
              <w:rPr>
                <w:sz w:val="28"/>
                <w:szCs w:val="28"/>
              </w:rPr>
              <w:t>Số lượng nhập: số lượng NPP nhập (tính theo đơn vị lẻ)</w:t>
            </w:r>
          </w:p>
          <w:p w14:paraId="1D5E7016" w14:textId="77777777" w:rsidR="00B24827" w:rsidRPr="003D1C86" w:rsidRDefault="00B24827" w:rsidP="008633E7">
            <w:pPr>
              <w:pStyle w:val="Sothutu-1so"/>
              <w:numPr>
                <w:ilvl w:val="0"/>
                <w:numId w:val="22"/>
              </w:numPr>
              <w:jc w:val="left"/>
              <w:rPr>
                <w:sz w:val="28"/>
                <w:szCs w:val="28"/>
              </w:rPr>
            </w:pPr>
            <w:r w:rsidRPr="003D1C86">
              <w:rPr>
                <w:sz w:val="28"/>
                <w:szCs w:val="28"/>
              </w:rPr>
              <w:t>Số lượng trên hóa đơn: tính theo đơn vị lẻ</w:t>
            </w:r>
          </w:p>
          <w:p w14:paraId="4AFEC9B1" w14:textId="77777777" w:rsidR="00B24827" w:rsidRPr="003D1C86" w:rsidRDefault="00B24827" w:rsidP="008633E7">
            <w:pPr>
              <w:pStyle w:val="Sothutu-1so"/>
              <w:numPr>
                <w:ilvl w:val="0"/>
                <w:numId w:val="22"/>
              </w:numPr>
              <w:jc w:val="left"/>
              <w:rPr>
                <w:sz w:val="28"/>
                <w:szCs w:val="28"/>
              </w:rPr>
            </w:pPr>
            <w:r w:rsidRPr="003D1C86">
              <w:rPr>
                <w:sz w:val="28"/>
                <w:szCs w:val="28"/>
              </w:rPr>
              <w:lastRenderedPageBreak/>
              <w:t>Trạng thái: Hiển thị trạng thái hiện tại của đơn hàng (Đã nhập/Chưa nhập/Đã trả/Chưa trả)</w:t>
            </w:r>
          </w:p>
          <w:p w14:paraId="2B8C7301" w14:textId="77777777" w:rsidR="00B24827" w:rsidRPr="003D1C86" w:rsidRDefault="00B24827" w:rsidP="008633E7">
            <w:pPr>
              <w:pStyle w:val="Sothutu-1so"/>
              <w:numPr>
                <w:ilvl w:val="0"/>
                <w:numId w:val="22"/>
              </w:numPr>
              <w:jc w:val="left"/>
              <w:rPr>
                <w:sz w:val="28"/>
                <w:szCs w:val="28"/>
              </w:rPr>
            </w:pPr>
            <w:r w:rsidRPr="003D1C86">
              <w:rPr>
                <w:sz w:val="28"/>
                <w:szCs w:val="28"/>
              </w:rPr>
              <w:t>Giá trị ĐH: tính theo giá trị thành tiền trên hóa đơn</w:t>
            </w:r>
          </w:p>
          <w:p w14:paraId="4624AFD3" w14:textId="133D0AE9" w:rsidR="00B24827" w:rsidRPr="003D1C86" w:rsidRDefault="00B24827" w:rsidP="008633E7">
            <w:pPr>
              <w:pStyle w:val="Sothutu-1so"/>
              <w:numPr>
                <w:ilvl w:val="0"/>
                <w:numId w:val="22"/>
              </w:numPr>
              <w:jc w:val="left"/>
              <w:rPr>
                <w:sz w:val="28"/>
                <w:szCs w:val="28"/>
              </w:rPr>
            </w:pPr>
            <w:r w:rsidRPr="003D1C86">
              <w:rPr>
                <w:sz w:val="28"/>
                <w:szCs w:val="28"/>
              </w:rPr>
              <w:t>Chiết khấu, KM tiền</w:t>
            </w:r>
            <w:r w:rsidR="00395F8E" w:rsidRPr="003D1C86">
              <w:rPr>
                <w:sz w:val="28"/>
                <w:szCs w:val="28"/>
              </w:rPr>
              <w:t xml:space="preserve">: </w:t>
            </w:r>
          </w:p>
          <w:p w14:paraId="087A0FEA" w14:textId="365D86C4" w:rsidR="00B24827" w:rsidRPr="003D1C86" w:rsidRDefault="00B24827" w:rsidP="008633E7">
            <w:pPr>
              <w:pStyle w:val="Sothutu-1so"/>
              <w:numPr>
                <w:ilvl w:val="0"/>
                <w:numId w:val="22"/>
              </w:numPr>
              <w:jc w:val="left"/>
              <w:rPr>
                <w:sz w:val="28"/>
                <w:szCs w:val="28"/>
              </w:rPr>
            </w:pPr>
            <w:r w:rsidRPr="003D1C86">
              <w:rPr>
                <w:sz w:val="28"/>
                <w:szCs w:val="28"/>
              </w:rPr>
              <w:t>Giá trị ĐH còn lại</w:t>
            </w:r>
            <w:r w:rsidR="00FD4E84" w:rsidRPr="003D1C86">
              <w:rPr>
                <w:sz w:val="28"/>
                <w:szCs w:val="28"/>
              </w:rPr>
              <w:t xml:space="preserve"> = Giá trị đơn hàng duyệt từng sản phẩm – giá trị tất cả hoá đơn của sản phẩm thuộc PO</w:t>
            </w:r>
          </w:p>
          <w:p w14:paraId="50D20185" w14:textId="470CB195" w:rsidR="00B24827" w:rsidRPr="003D1C86" w:rsidRDefault="00B24827" w:rsidP="008633E7">
            <w:pPr>
              <w:pStyle w:val="Sothutu-1so"/>
              <w:numPr>
                <w:ilvl w:val="0"/>
                <w:numId w:val="22"/>
              </w:numPr>
              <w:jc w:val="left"/>
              <w:rPr>
                <w:sz w:val="28"/>
                <w:szCs w:val="28"/>
              </w:rPr>
            </w:pPr>
            <w:r w:rsidRPr="003D1C86">
              <w:rPr>
                <w:sz w:val="28"/>
                <w:szCs w:val="28"/>
              </w:rPr>
              <w:t>Ngày yêu cầu giao hàng</w:t>
            </w:r>
          </w:p>
          <w:p w14:paraId="4BB5BBE8" w14:textId="2B0B6408" w:rsidR="00B24827" w:rsidRPr="003D1C86" w:rsidRDefault="00B24827" w:rsidP="008633E7">
            <w:pPr>
              <w:pStyle w:val="Sothutu-1so"/>
              <w:numPr>
                <w:ilvl w:val="0"/>
                <w:numId w:val="22"/>
              </w:numPr>
              <w:jc w:val="left"/>
              <w:rPr>
                <w:sz w:val="28"/>
                <w:szCs w:val="28"/>
              </w:rPr>
            </w:pPr>
            <w:r w:rsidRPr="003D1C86">
              <w:rPr>
                <w:sz w:val="28"/>
                <w:szCs w:val="28"/>
              </w:rPr>
              <w:t>Ngày thực nhận</w:t>
            </w:r>
            <w:r w:rsidR="00FD4E84" w:rsidRPr="003D1C86">
              <w:rPr>
                <w:sz w:val="28"/>
                <w:szCs w:val="28"/>
              </w:rPr>
              <w:t>: Ngày nhập hàng</w:t>
            </w:r>
          </w:p>
        </w:tc>
        <w:tc>
          <w:tcPr>
            <w:tcW w:w="1357" w:type="dxa"/>
          </w:tcPr>
          <w:p w14:paraId="15F68C13" w14:textId="77777777" w:rsidR="00B24827" w:rsidRPr="003D1C86" w:rsidRDefault="00B24827" w:rsidP="000F1A76">
            <w:pPr>
              <w:ind w:left="0"/>
              <w:jc w:val="both"/>
              <w:rPr>
                <w:sz w:val="28"/>
                <w:szCs w:val="28"/>
              </w:rPr>
            </w:pPr>
          </w:p>
        </w:tc>
      </w:tr>
    </w:tbl>
    <w:p w14:paraId="61F2D702" w14:textId="5341E999" w:rsidR="000F1A76" w:rsidRPr="003D1C86" w:rsidRDefault="000F1A76" w:rsidP="000F1A76">
      <w:pPr>
        <w:pStyle w:val="NormalIndent"/>
        <w:ind w:left="90"/>
        <w:rPr>
          <w:sz w:val="28"/>
          <w:szCs w:val="28"/>
          <w:lang w:eastAsia="ar-SA"/>
        </w:rPr>
      </w:pPr>
    </w:p>
    <w:p w14:paraId="22AB7185" w14:textId="18385B70" w:rsidR="000F1A76" w:rsidRPr="003D1C86" w:rsidRDefault="008F5E29" w:rsidP="008633E7">
      <w:pPr>
        <w:pStyle w:val="Heading1"/>
        <w:numPr>
          <w:ilvl w:val="1"/>
          <w:numId w:val="30"/>
        </w:numPr>
        <w:rPr>
          <w:sz w:val="28"/>
          <w:szCs w:val="28"/>
          <w:lang w:eastAsia="ar-SA"/>
        </w:rPr>
      </w:pPr>
      <w:bookmarkStart w:id="1296" w:name="_Toc77785491"/>
      <w:r w:rsidRPr="003D1C86">
        <w:rPr>
          <w:sz w:val="28"/>
          <w:szCs w:val="28"/>
          <w:lang w:eastAsia="ar-SA"/>
        </w:rPr>
        <w:t xml:space="preserve">Báo cáo </w:t>
      </w:r>
      <w:bookmarkEnd w:id="1296"/>
      <w:r w:rsidR="00C95708" w:rsidRPr="003D1C86">
        <w:rPr>
          <w:sz w:val="28"/>
          <w:szCs w:val="28"/>
          <w:lang w:eastAsia="ar-SA"/>
        </w:rPr>
        <w:t>KPI</w:t>
      </w:r>
    </w:p>
    <w:p w14:paraId="3258EB6E"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Báo có gồm 7 tiêu chí KPI :</w:t>
      </w:r>
    </w:p>
    <w:p w14:paraId="184C9B67"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1.Sản lượng thực hiện so với chỉ tiêu</w:t>
      </w:r>
    </w:p>
    <w:p w14:paraId="4DF279FC" w14:textId="77777777"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2.Đơn hàng thành công/ chu kỳ</w:t>
      </w:r>
    </w:p>
    <w:p w14:paraId="6A3EA1E5" w14:textId="231C4D8D"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3.Bình quân sản lượng/ Đơn hàng</w:t>
      </w:r>
    </w:p>
    <w:p w14:paraId="7FD5B6DD" w14:textId="68CC71BA"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4.SKU/ Đơn hàng</w:t>
      </w:r>
    </w:p>
    <w:p w14:paraId="44D532F9" w14:textId="0FD7E72D"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5.Số viếng thăm </w:t>
      </w:r>
    </w:p>
    <w:p w14:paraId="42114982" w14:textId="0633D83F"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6.Số đơn hàng giao thành công </w:t>
      </w:r>
    </w:p>
    <w:p w14:paraId="2C3DCBE8" w14:textId="0DFB9D0A" w:rsidR="00E408E5" w:rsidRPr="003D1C86" w:rsidRDefault="00E408E5" w:rsidP="00E408E5">
      <w:pPr>
        <w:pStyle w:val="ListParagraph"/>
        <w:spacing w:line="240" w:lineRule="auto"/>
        <w:ind w:left="525"/>
        <w:rPr>
          <w:color w:val="000000"/>
          <w:sz w:val="28"/>
          <w:szCs w:val="28"/>
        </w:rPr>
      </w:pPr>
      <w:r w:rsidRPr="003D1C86">
        <w:rPr>
          <w:color w:val="000000"/>
          <w:sz w:val="28"/>
          <w:szCs w:val="28"/>
        </w:rPr>
        <w:t xml:space="preserve">    7.Đơn hàng thành công/ngày</w:t>
      </w:r>
    </w:p>
    <w:tbl>
      <w:tblPr>
        <w:tblW w:w="492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461"/>
        <w:gridCol w:w="7713"/>
      </w:tblGrid>
      <w:tr w:rsidR="008F5E29" w:rsidRPr="003D1C86" w14:paraId="42E5CC35" w14:textId="77777777" w:rsidTr="005117D6">
        <w:trPr>
          <w:trHeight w:val="182"/>
          <w:jc w:val="center"/>
        </w:trPr>
        <w:tc>
          <w:tcPr>
            <w:tcW w:w="796" w:type="pct"/>
            <w:tcBorders>
              <w:top w:val="single" w:sz="18" w:space="0" w:color="808080"/>
              <w:left w:val="single" w:sz="18" w:space="0" w:color="808080"/>
            </w:tcBorders>
            <w:shd w:val="clear" w:color="auto" w:fill="F3F3F3"/>
            <w:vAlign w:val="center"/>
          </w:tcPr>
          <w:p w14:paraId="63AAFFE6" w14:textId="77777777" w:rsidR="008F5E29" w:rsidRPr="003D1C86" w:rsidRDefault="008F5E29" w:rsidP="005117D6">
            <w:pPr>
              <w:ind w:left="142"/>
              <w:rPr>
                <w:sz w:val="28"/>
                <w:szCs w:val="28"/>
              </w:rPr>
            </w:pPr>
            <w:r w:rsidRPr="003D1C86">
              <w:rPr>
                <w:b/>
                <w:sz w:val="28"/>
                <w:szCs w:val="28"/>
              </w:rPr>
              <w:t>Tên chức năng</w:t>
            </w:r>
          </w:p>
        </w:tc>
        <w:tc>
          <w:tcPr>
            <w:tcW w:w="4204" w:type="pct"/>
            <w:tcBorders>
              <w:top w:val="single" w:sz="18" w:space="0" w:color="808080"/>
              <w:right w:val="single" w:sz="18" w:space="0" w:color="808080"/>
            </w:tcBorders>
            <w:vAlign w:val="center"/>
          </w:tcPr>
          <w:p w14:paraId="3227FB70" w14:textId="6B2C8BEA" w:rsidR="008F5E29" w:rsidRPr="003D1C86" w:rsidRDefault="008F5E29" w:rsidP="00C95708">
            <w:pPr>
              <w:pStyle w:val="BodyText"/>
              <w:ind w:left="0"/>
              <w:rPr>
                <w:color w:val="984806"/>
                <w:sz w:val="28"/>
                <w:szCs w:val="28"/>
                <w:lang w:eastAsia="ar-SA"/>
              </w:rPr>
            </w:pPr>
            <w:r w:rsidRPr="003D1C86">
              <w:rPr>
                <w:color w:val="984806"/>
                <w:sz w:val="28"/>
                <w:szCs w:val="28"/>
                <w:lang w:eastAsia="ar-SA"/>
              </w:rPr>
              <w:t xml:space="preserve">Báo cáo </w:t>
            </w:r>
            <w:r w:rsidR="00C95708" w:rsidRPr="003D1C86">
              <w:rPr>
                <w:color w:val="984806"/>
                <w:sz w:val="28"/>
                <w:szCs w:val="28"/>
                <w:lang w:eastAsia="ar-SA"/>
              </w:rPr>
              <w:t>KPI</w:t>
            </w:r>
          </w:p>
        </w:tc>
      </w:tr>
      <w:tr w:rsidR="008F5E29" w:rsidRPr="003D1C86" w14:paraId="4C768CD7" w14:textId="77777777" w:rsidTr="005117D6">
        <w:trPr>
          <w:trHeight w:val="182"/>
          <w:jc w:val="center"/>
        </w:trPr>
        <w:tc>
          <w:tcPr>
            <w:tcW w:w="796" w:type="pct"/>
            <w:tcBorders>
              <w:left w:val="single" w:sz="18" w:space="0" w:color="808080"/>
            </w:tcBorders>
            <w:shd w:val="clear" w:color="auto" w:fill="F3F3F3"/>
            <w:vAlign w:val="center"/>
          </w:tcPr>
          <w:p w14:paraId="04D7E2E7" w14:textId="77777777" w:rsidR="008F5E29" w:rsidRPr="003D1C86" w:rsidRDefault="008F5E29" w:rsidP="005117D6">
            <w:pPr>
              <w:ind w:left="142"/>
              <w:rPr>
                <w:b/>
                <w:sz w:val="28"/>
                <w:szCs w:val="28"/>
              </w:rPr>
            </w:pPr>
            <w:r w:rsidRPr="003D1C86">
              <w:rPr>
                <w:b/>
                <w:sz w:val="28"/>
                <w:szCs w:val="28"/>
              </w:rPr>
              <w:t>Mô tả</w:t>
            </w:r>
          </w:p>
        </w:tc>
        <w:tc>
          <w:tcPr>
            <w:tcW w:w="4204" w:type="pct"/>
            <w:tcBorders>
              <w:right w:val="single" w:sz="18" w:space="0" w:color="808080"/>
            </w:tcBorders>
            <w:vAlign w:val="center"/>
          </w:tcPr>
          <w:p w14:paraId="1D25536F" w14:textId="17C6FB20" w:rsidR="008F5E29" w:rsidRPr="003D1C86" w:rsidRDefault="008F5E29" w:rsidP="008F5E29">
            <w:pPr>
              <w:pStyle w:val="BodyText"/>
              <w:ind w:left="0"/>
              <w:rPr>
                <w:color w:val="984806"/>
                <w:sz w:val="28"/>
                <w:szCs w:val="28"/>
                <w:lang w:eastAsia="ar-SA"/>
              </w:rPr>
            </w:pPr>
            <w:r w:rsidRPr="003D1C86">
              <w:rPr>
                <w:color w:val="984806"/>
                <w:sz w:val="28"/>
                <w:szCs w:val="28"/>
                <w:lang w:eastAsia="ar-SA"/>
              </w:rPr>
              <w:t xml:space="preserve">Chức năng này cho phép xuất báo </w:t>
            </w:r>
            <w:r w:rsidR="00C95708" w:rsidRPr="003D1C86">
              <w:rPr>
                <w:color w:val="984806"/>
                <w:sz w:val="28"/>
                <w:szCs w:val="28"/>
                <w:lang w:eastAsia="ar-SA"/>
              </w:rPr>
              <w:t>KPI</w:t>
            </w:r>
          </w:p>
          <w:p w14:paraId="69285CA1" w14:textId="62588AD4" w:rsidR="008F5E29" w:rsidRPr="003D1C86" w:rsidRDefault="008F5E29" w:rsidP="008F5E29">
            <w:pPr>
              <w:spacing w:line="240" w:lineRule="auto"/>
              <w:ind w:left="0"/>
              <w:rPr>
                <w:color w:val="984806"/>
                <w:sz w:val="28"/>
                <w:szCs w:val="28"/>
                <w:lang w:eastAsia="ar-SA"/>
              </w:rPr>
            </w:pPr>
            <w:r w:rsidRPr="003D1C86">
              <w:rPr>
                <w:color w:val="984806"/>
                <w:sz w:val="28"/>
                <w:szCs w:val="28"/>
                <w:lang w:eastAsia="ar-SA"/>
              </w:rPr>
              <w:t xml:space="preserve">- </w:t>
            </w:r>
            <w:r w:rsidR="00C95708" w:rsidRPr="003D1C86">
              <w:rPr>
                <w:color w:val="984806"/>
                <w:sz w:val="28"/>
                <w:szCs w:val="28"/>
                <w:lang w:eastAsia="ar-SA"/>
              </w:rPr>
              <w:t>Bổ sung thêm các cột theo 7 chỉ tiêu</w:t>
            </w:r>
          </w:p>
        </w:tc>
      </w:tr>
      <w:tr w:rsidR="008F5E29" w:rsidRPr="003D1C86" w14:paraId="3AE3E38A" w14:textId="77777777" w:rsidTr="005117D6">
        <w:trPr>
          <w:trHeight w:val="253"/>
          <w:jc w:val="center"/>
        </w:trPr>
        <w:tc>
          <w:tcPr>
            <w:tcW w:w="796" w:type="pct"/>
            <w:tcBorders>
              <w:left w:val="single" w:sz="18" w:space="0" w:color="808080"/>
            </w:tcBorders>
            <w:shd w:val="clear" w:color="auto" w:fill="F3F3F3"/>
            <w:vAlign w:val="center"/>
          </w:tcPr>
          <w:p w14:paraId="7B05F3B6" w14:textId="77777777" w:rsidR="008F5E29" w:rsidRPr="003D1C86" w:rsidRDefault="008F5E29" w:rsidP="005117D6">
            <w:pPr>
              <w:ind w:left="142"/>
              <w:rPr>
                <w:b/>
                <w:sz w:val="28"/>
                <w:szCs w:val="28"/>
              </w:rPr>
            </w:pPr>
            <w:r w:rsidRPr="003D1C86">
              <w:rPr>
                <w:b/>
                <w:sz w:val="28"/>
                <w:szCs w:val="28"/>
              </w:rPr>
              <w:t>Tác nhân</w:t>
            </w:r>
          </w:p>
        </w:tc>
        <w:tc>
          <w:tcPr>
            <w:tcW w:w="4204" w:type="pct"/>
            <w:tcBorders>
              <w:right w:val="single" w:sz="18" w:space="0" w:color="808080"/>
            </w:tcBorders>
            <w:vAlign w:val="center"/>
          </w:tcPr>
          <w:p w14:paraId="2E6384A1" w14:textId="199B7A83" w:rsidR="008F5E29" w:rsidRPr="003D1C86" w:rsidRDefault="008F5E29" w:rsidP="00C95708">
            <w:pPr>
              <w:ind w:left="0"/>
              <w:rPr>
                <w:sz w:val="28"/>
                <w:szCs w:val="28"/>
              </w:rPr>
            </w:pPr>
            <w:r w:rsidRPr="003D1C86">
              <w:rPr>
                <w:color w:val="984806"/>
                <w:sz w:val="28"/>
                <w:szCs w:val="28"/>
              </w:rPr>
              <w:t xml:space="preserve">- </w:t>
            </w:r>
            <w:r w:rsidR="00C95708" w:rsidRPr="003D1C86">
              <w:rPr>
                <w:color w:val="984806"/>
                <w:sz w:val="28"/>
                <w:szCs w:val="28"/>
              </w:rPr>
              <w:t>Ho phân quyền</w:t>
            </w:r>
          </w:p>
        </w:tc>
      </w:tr>
      <w:tr w:rsidR="008F5E29" w:rsidRPr="003D1C86" w14:paraId="03548825" w14:textId="77777777" w:rsidTr="005117D6">
        <w:trPr>
          <w:trHeight w:val="452"/>
          <w:jc w:val="center"/>
        </w:trPr>
        <w:tc>
          <w:tcPr>
            <w:tcW w:w="796" w:type="pct"/>
            <w:tcBorders>
              <w:left w:val="single" w:sz="18" w:space="0" w:color="808080"/>
            </w:tcBorders>
            <w:shd w:val="clear" w:color="auto" w:fill="F3F3F3"/>
            <w:vAlign w:val="center"/>
          </w:tcPr>
          <w:p w14:paraId="539CF0CF" w14:textId="77777777" w:rsidR="008F5E29" w:rsidRPr="003D1C86" w:rsidRDefault="008F5E29" w:rsidP="005117D6">
            <w:pPr>
              <w:ind w:left="142"/>
              <w:rPr>
                <w:b/>
                <w:sz w:val="28"/>
                <w:szCs w:val="28"/>
              </w:rPr>
            </w:pPr>
            <w:r w:rsidRPr="003D1C86">
              <w:rPr>
                <w:b/>
                <w:sz w:val="28"/>
                <w:szCs w:val="28"/>
              </w:rPr>
              <w:t xml:space="preserve">Điều </w:t>
            </w:r>
            <w:r w:rsidRPr="003D1C86">
              <w:rPr>
                <w:b/>
                <w:sz w:val="28"/>
                <w:szCs w:val="28"/>
              </w:rPr>
              <w:lastRenderedPageBreak/>
              <w:t xml:space="preserve">kiện trước </w:t>
            </w:r>
          </w:p>
        </w:tc>
        <w:tc>
          <w:tcPr>
            <w:tcW w:w="4204" w:type="pct"/>
            <w:tcBorders>
              <w:right w:val="single" w:sz="18" w:space="0" w:color="808080"/>
            </w:tcBorders>
            <w:vAlign w:val="center"/>
          </w:tcPr>
          <w:p w14:paraId="46CF2092" w14:textId="77777777" w:rsidR="008F5E29" w:rsidRPr="003D1C86" w:rsidRDefault="008F5E29" w:rsidP="005117D6">
            <w:pPr>
              <w:pStyle w:val="BodyText"/>
              <w:ind w:left="0"/>
              <w:rPr>
                <w:color w:val="984806"/>
                <w:sz w:val="28"/>
                <w:szCs w:val="28"/>
                <w:lang w:eastAsia="ar-SA"/>
              </w:rPr>
            </w:pPr>
            <w:r w:rsidRPr="003D1C86">
              <w:rPr>
                <w:color w:val="984806"/>
                <w:sz w:val="28"/>
                <w:szCs w:val="28"/>
                <w:lang w:eastAsia="ar-SA"/>
              </w:rPr>
              <w:lastRenderedPageBreak/>
              <w:t>- Người sử dụng đăng nhập vào hệ thống</w:t>
            </w:r>
          </w:p>
          <w:p w14:paraId="1321660C" w14:textId="77777777" w:rsidR="008F5E29" w:rsidRPr="003D1C86" w:rsidRDefault="008F5E29" w:rsidP="005117D6">
            <w:pPr>
              <w:pStyle w:val="BodyText"/>
              <w:ind w:left="0"/>
              <w:rPr>
                <w:sz w:val="28"/>
                <w:szCs w:val="28"/>
              </w:rPr>
            </w:pPr>
            <w:r w:rsidRPr="003D1C86">
              <w:rPr>
                <w:color w:val="984806"/>
                <w:sz w:val="28"/>
                <w:szCs w:val="28"/>
                <w:lang w:eastAsia="ar-SA"/>
              </w:rPr>
              <w:lastRenderedPageBreak/>
              <w:t>- Có quyền vào chức năng</w:t>
            </w:r>
          </w:p>
        </w:tc>
      </w:tr>
      <w:tr w:rsidR="008F5E29" w:rsidRPr="003D1C86" w14:paraId="6A5D785F" w14:textId="77777777" w:rsidTr="005117D6">
        <w:trPr>
          <w:trHeight w:val="340"/>
          <w:jc w:val="center"/>
        </w:trPr>
        <w:tc>
          <w:tcPr>
            <w:tcW w:w="796" w:type="pct"/>
            <w:tcBorders>
              <w:left w:val="single" w:sz="18" w:space="0" w:color="808080"/>
              <w:bottom w:val="single" w:sz="8" w:space="0" w:color="808080"/>
            </w:tcBorders>
            <w:shd w:val="clear" w:color="auto" w:fill="F3F3F3"/>
            <w:vAlign w:val="center"/>
          </w:tcPr>
          <w:p w14:paraId="5CF7A63E" w14:textId="77777777" w:rsidR="008F5E29" w:rsidRPr="003D1C86" w:rsidRDefault="008F5E29" w:rsidP="005117D6">
            <w:pPr>
              <w:ind w:left="142"/>
              <w:rPr>
                <w:b/>
                <w:sz w:val="28"/>
                <w:szCs w:val="28"/>
              </w:rPr>
            </w:pPr>
            <w:r w:rsidRPr="003D1C86">
              <w:rPr>
                <w:b/>
                <w:sz w:val="28"/>
                <w:szCs w:val="28"/>
              </w:rPr>
              <w:lastRenderedPageBreak/>
              <w:t>Điều kiện sau</w:t>
            </w:r>
          </w:p>
        </w:tc>
        <w:tc>
          <w:tcPr>
            <w:tcW w:w="4204" w:type="pct"/>
            <w:tcBorders>
              <w:bottom w:val="single" w:sz="8" w:space="0" w:color="808080"/>
              <w:right w:val="single" w:sz="18" w:space="0" w:color="808080"/>
            </w:tcBorders>
            <w:vAlign w:val="center"/>
          </w:tcPr>
          <w:p w14:paraId="23B17836" w14:textId="62A1BE20" w:rsidR="008F5E29" w:rsidRPr="003D1C86" w:rsidRDefault="008F5E29" w:rsidP="00C95708">
            <w:pPr>
              <w:pStyle w:val="BodyText"/>
              <w:ind w:left="0"/>
              <w:rPr>
                <w:sz w:val="28"/>
                <w:szCs w:val="28"/>
                <w:lang w:eastAsia="ar-SA"/>
              </w:rPr>
            </w:pPr>
            <w:r w:rsidRPr="003D1C86">
              <w:rPr>
                <w:color w:val="984806"/>
                <w:sz w:val="28"/>
                <w:szCs w:val="28"/>
                <w:lang w:eastAsia="ar-SA"/>
              </w:rPr>
              <w:t xml:space="preserve">- </w:t>
            </w:r>
            <w:r w:rsidR="00C95708" w:rsidRPr="003D1C86">
              <w:rPr>
                <w:color w:val="984806"/>
                <w:sz w:val="28"/>
                <w:szCs w:val="28"/>
                <w:lang w:eastAsia="ar-SA"/>
              </w:rPr>
              <w:t>Xuất được thông tin báo cáo</w:t>
            </w:r>
            <w:r w:rsidRPr="003D1C86">
              <w:rPr>
                <w:color w:val="984806"/>
                <w:sz w:val="28"/>
                <w:szCs w:val="28"/>
                <w:lang w:eastAsia="ar-SA"/>
              </w:rPr>
              <w:t xml:space="preserve"> </w:t>
            </w:r>
          </w:p>
        </w:tc>
      </w:tr>
      <w:tr w:rsidR="008F5E29" w:rsidRPr="003D1C86" w14:paraId="54DBE4A7" w14:textId="77777777" w:rsidTr="005117D6">
        <w:trPr>
          <w:trHeight w:val="182"/>
          <w:jc w:val="center"/>
        </w:trPr>
        <w:tc>
          <w:tcPr>
            <w:tcW w:w="796" w:type="pct"/>
            <w:tcBorders>
              <w:left w:val="single" w:sz="18" w:space="0" w:color="808080"/>
              <w:bottom w:val="single" w:sz="4" w:space="0" w:color="808080"/>
            </w:tcBorders>
            <w:shd w:val="clear" w:color="auto" w:fill="F3F3F3"/>
            <w:vAlign w:val="center"/>
          </w:tcPr>
          <w:p w14:paraId="1EDFBCAA" w14:textId="77777777" w:rsidR="008F5E29" w:rsidRPr="003D1C86" w:rsidRDefault="008F5E29" w:rsidP="005117D6">
            <w:pPr>
              <w:ind w:left="142"/>
              <w:rPr>
                <w:b/>
                <w:sz w:val="28"/>
                <w:szCs w:val="28"/>
              </w:rPr>
            </w:pPr>
            <w:r w:rsidRPr="003D1C86">
              <w:rPr>
                <w:b/>
                <w:sz w:val="28"/>
                <w:szCs w:val="28"/>
              </w:rPr>
              <w:t>Ngoại lệ</w:t>
            </w:r>
          </w:p>
        </w:tc>
        <w:tc>
          <w:tcPr>
            <w:tcW w:w="4204" w:type="pct"/>
            <w:tcBorders>
              <w:bottom w:val="single" w:sz="4" w:space="0" w:color="808080"/>
              <w:right w:val="single" w:sz="18" w:space="0" w:color="808080"/>
            </w:tcBorders>
            <w:vAlign w:val="center"/>
          </w:tcPr>
          <w:p w14:paraId="08558BAB" w14:textId="77777777" w:rsidR="008F5E29" w:rsidRPr="003D1C86" w:rsidRDefault="008F5E29" w:rsidP="005117D6">
            <w:pPr>
              <w:pStyle w:val="BodyText"/>
              <w:ind w:left="0"/>
              <w:rPr>
                <w:sz w:val="28"/>
                <w:szCs w:val="28"/>
                <w:lang w:eastAsia="ar-SA"/>
              </w:rPr>
            </w:pPr>
            <w:r w:rsidRPr="003D1C86">
              <w:rPr>
                <w:sz w:val="28"/>
                <w:szCs w:val="28"/>
                <w:lang w:eastAsia="ar-SA"/>
              </w:rPr>
              <w:t>-N/A</w:t>
            </w:r>
          </w:p>
        </w:tc>
      </w:tr>
      <w:tr w:rsidR="008F5E29" w:rsidRPr="003D1C86" w14:paraId="15F26175" w14:textId="77777777" w:rsidTr="005117D6">
        <w:trPr>
          <w:trHeight w:val="182"/>
          <w:jc w:val="center"/>
        </w:trPr>
        <w:tc>
          <w:tcPr>
            <w:tcW w:w="796" w:type="pct"/>
            <w:tcBorders>
              <w:left w:val="single" w:sz="18" w:space="0" w:color="808080"/>
              <w:bottom w:val="single" w:sz="18" w:space="0" w:color="808080"/>
            </w:tcBorders>
            <w:shd w:val="clear" w:color="auto" w:fill="F3F3F3"/>
            <w:vAlign w:val="center"/>
          </w:tcPr>
          <w:p w14:paraId="12DFCA17" w14:textId="77777777" w:rsidR="008F5E29" w:rsidRPr="003D1C86" w:rsidRDefault="008F5E29" w:rsidP="005117D6">
            <w:pPr>
              <w:ind w:left="142"/>
              <w:rPr>
                <w:b/>
                <w:sz w:val="28"/>
                <w:szCs w:val="28"/>
              </w:rPr>
            </w:pPr>
            <w:r w:rsidRPr="003D1C86">
              <w:rPr>
                <w:b/>
                <w:sz w:val="28"/>
                <w:szCs w:val="28"/>
              </w:rPr>
              <w:t>Các yêu cầu đặc biệt</w:t>
            </w:r>
          </w:p>
        </w:tc>
        <w:tc>
          <w:tcPr>
            <w:tcW w:w="4204" w:type="pct"/>
            <w:tcBorders>
              <w:bottom w:val="single" w:sz="18" w:space="0" w:color="808080"/>
              <w:right w:val="single" w:sz="18" w:space="0" w:color="808080"/>
            </w:tcBorders>
            <w:vAlign w:val="center"/>
          </w:tcPr>
          <w:p w14:paraId="2E588BA7" w14:textId="77777777" w:rsidR="008F5E29" w:rsidRPr="003D1C86" w:rsidRDefault="008F5E29" w:rsidP="005117D6">
            <w:pPr>
              <w:pStyle w:val="BodyText"/>
              <w:ind w:left="0"/>
              <w:rPr>
                <w:sz w:val="28"/>
                <w:szCs w:val="28"/>
              </w:rPr>
            </w:pPr>
            <w:r w:rsidRPr="003D1C86">
              <w:rPr>
                <w:sz w:val="28"/>
                <w:szCs w:val="28"/>
                <w:lang w:eastAsia="ar-SA"/>
              </w:rPr>
              <w:t>-N/A</w:t>
            </w:r>
          </w:p>
        </w:tc>
      </w:tr>
    </w:tbl>
    <w:p w14:paraId="6022E7DD" w14:textId="29420BBC" w:rsidR="008F5E29" w:rsidRPr="003D1C86" w:rsidRDefault="009F50C1" w:rsidP="00F17FBD">
      <w:pPr>
        <w:pStyle w:val="Heading2"/>
        <w:numPr>
          <w:ilvl w:val="0"/>
          <w:numId w:val="0"/>
        </w:numPr>
        <w:ind w:left="576"/>
        <w:rPr>
          <w:lang w:eastAsia="ar-SA"/>
        </w:rPr>
      </w:pPr>
      <w:bookmarkStart w:id="1297" w:name="_Toc77785492"/>
      <w:r w:rsidRPr="003D1C86">
        <w:rPr>
          <w:lang w:eastAsia="ar-SA"/>
        </w:rPr>
        <w:t xml:space="preserve">3.24.1 </w:t>
      </w:r>
      <w:r w:rsidR="008F5E29" w:rsidRPr="003D1C86">
        <w:rPr>
          <w:lang w:eastAsia="ar-SA"/>
        </w:rPr>
        <w:t xml:space="preserve"> Màn hình chức năng</w:t>
      </w:r>
      <w:bookmarkEnd w:id="1297"/>
    </w:p>
    <w:p w14:paraId="26BDF58E" w14:textId="1146F103" w:rsidR="008F5E29" w:rsidRPr="003D1C86" w:rsidRDefault="00E408E5" w:rsidP="008F5E29">
      <w:pPr>
        <w:pStyle w:val="NormalIndent"/>
        <w:rPr>
          <w:sz w:val="28"/>
          <w:szCs w:val="28"/>
          <w:lang w:eastAsia="ar-SA"/>
        </w:rPr>
      </w:pPr>
      <w:r w:rsidRPr="006C48E9">
        <w:rPr>
          <w:noProof/>
          <w:snapToGrid/>
          <w:sz w:val="28"/>
          <w:szCs w:val="28"/>
        </w:rPr>
        <w:drawing>
          <wp:inline distT="0" distB="0" distL="0" distR="0" wp14:anchorId="6998AFD1" wp14:editId="4D742EA0">
            <wp:extent cx="5943600" cy="7531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53110"/>
                    </a:xfrm>
                    <a:prstGeom prst="rect">
                      <a:avLst/>
                    </a:prstGeom>
                  </pic:spPr>
                </pic:pic>
              </a:graphicData>
            </a:graphic>
          </wp:inline>
        </w:drawing>
      </w:r>
    </w:p>
    <w:p w14:paraId="29BA38EC" w14:textId="6BEB007B" w:rsidR="008F5E29" w:rsidRPr="003D1C86" w:rsidRDefault="009F50C1" w:rsidP="00F17FBD">
      <w:pPr>
        <w:pStyle w:val="Heading2"/>
        <w:numPr>
          <w:ilvl w:val="0"/>
          <w:numId w:val="0"/>
        </w:numPr>
        <w:ind w:left="576"/>
        <w:rPr>
          <w:lang w:eastAsia="ar-SA"/>
        </w:rPr>
      </w:pPr>
      <w:bookmarkStart w:id="1298" w:name="_Toc77785493"/>
      <w:r w:rsidRPr="003D1C86">
        <w:rPr>
          <w:lang w:eastAsia="ar-SA"/>
        </w:rPr>
        <w:t xml:space="preserve">3.24.2 </w:t>
      </w:r>
      <w:r w:rsidR="008F5E29" w:rsidRPr="003D1C86">
        <w:rPr>
          <w:lang w:eastAsia="ar-SA"/>
        </w:rPr>
        <w:t xml:space="preserve"> Mô tả dòng sự kiện chính</w:t>
      </w:r>
      <w:bookmarkEnd w:id="1298"/>
    </w:p>
    <w:tbl>
      <w:tblPr>
        <w:tblW w:w="10512"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97"/>
        <w:gridCol w:w="6870"/>
        <w:gridCol w:w="1445"/>
      </w:tblGrid>
      <w:tr w:rsidR="00E408E5" w:rsidRPr="003D1C86" w14:paraId="4D98C45A" w14:textId="77777777" w:rsidTr="00D16758">
        <w:trPr>
          <w:trHeight w:val="423"/>
        </w:trPr>
        <w:tc>
          <w:tcPr>
            <w:tcW w:w="2197" w:type="dxa"/>
            <w:shd w:val="pct5" w:color="auto" w:fill="auto"/>
          </w:tcPr>
          <w:p w14:paraId="43AFEA2E" w14:textId="77777777" w:rsidR="008F5E29" w:rsidRPr="003D1C86" w:rsidRDefault="008F5E29" w:rsidP="005117D6">
            <w:pPr>
              <w:ind w:left="0"/>
              <w:jc w:val="center"/>
              <w:rPr>
                <w:b/>
                <w:sz w:val="28"/>
                <w:szCs w:val="28"/>
              </w:rPr>
            </w:pPr>
            <w:r w:rsidRPr="003D1C86">
              <w:rPr>
                <w:b/>
                <w:sz w:val="28"/>
                <w:szCs w:val="28"/>
              </w:rPr>
              <w:t>Hành động của tác nhân</w:t>
            </w:r>
          </w:p>
        </w:tc>
        <w:tc>
          <w:tcPr>
            <w:tcW w:w="6870" w:type="dxa"/>
            <w:shd w:val="pct5" w:color="auto" w:fill="auto"/>
          </w:tcPr>
          <w:p w14:paraId="4EB7AD85" w14:textId="77777777" w:rsidR="008F5E29" w:rsidRPr="003D1C86" w:rsidRDefault="008F5E29" w:rsidP="005117D6">
            <w:pPr>
              <w:ind w:left="0"/>
              <w:jc w:val="center"/>
              <w:rPr>
                <w:b/>
                <w:sz w:val="28"/>
                <w:szCs w:val="28"/>
              </w:rPr>
            </w:pPr>
            <w:r w:rsidRPr="003D1C86">
              <w:rPr>
                <w:b/>
                <w:sz w:val="28"/>
                <w:szCs w:val="28"/>
              </w:rPr>
              <w:t>Phản ứng của hệ thống</w:t>
            </w:r>
          </w:p>
        </w:tc>
        <w:tc>
          <w:tcPr>
            <w:tcW w:w="1445" w:type="dxa"/>
            <w:shd w:val="pct5" w:color="auto" w:fill="auto"/>
          </w:tcPr>
          <w:p w14:paraId="778893BD" w14:textId="77777777" w:rsidR="008F5E29" w:rsidRPr="003D1C86" w:rsidRDefault="008F5E29" w:rsidP="005117D6">
            <w:pPr>
              <w:ind w:left="0"/>
              <w:jc w:val="center"/>
              <w:rPr>
                <w:b/>
                <w:sz w:val="28"/>
                <w:szCs w:val="28"/>
              </w:rPr>
            </w:pPr>
            <w:r w:rsidRPr="003D1C86">
              <w:rPr>
                <w:b/>
                <w:sz w:val="28"/>
                <w:szCs w:val="28"/>
              </w:rPr>
              <w:t>Dữ liệu liên quan (C/R/U/D)</w:t>
            </w:r>
          </w:p>
        </w:tc>
      </w:tr>
      <w:tr w:rsidR="00E408E5" w:rsidRPr="003D1C86" w14:paraId="1C480925" w14:textId="77777777" w:rsidTr="00D16758">
        <w:trPr>
          <w:trHeight w:val="114"/>
        </w:trPr>
        <w:tc>
          <w:tcPr>
            <w:tcW w:w="2197" w:type="dxa"/>
          </w:tcPr>
          <w:p w14:paraId="5BC3A454" w14:textId="7B50E138" w:rsidR="008F5E29" w:rsidRPr="003D1C86" w:rsidRDefault="008F5E29" w:rsidP="008F5E29">
            <w:pPr>
              <w:rPr>
                <w:sz w:val="28"/>
                <w:szCs w:val="28"/>
              </w:rPr>
            </w:pPr>
            <w:r w:rsidRPr="003D1C86">
              <w:rPr>
                <w:sz w:val="28"/>
                <w:szCs w:val="28"/>
              </w:rPr>
              <w:t xml:space="preserve">Người dùng vào màn hình chức năng báo cáo </w:t>
            </w:r>
            <w:r w:rsidR="00E408E5" w:rsidRPr="003D1C86">
              <w:rPr>
                <w:sz w:val="28"/>
                <w:szCs w:val="28"/>
              </w:rPr>
              <w:t>KPI</w:t>
            </w:r>
            <w:r w:rsidRPr="003D1C86">
              <w:rPr>
                <w:sz w:val="28"/>
                <w:szCs w:val="28"/>
              </w:rPr>
              <w:t xml:space="preserve"> và chọn tiêu chí xuất báo </w:t>
            </w:r>
            <w:r w:rsidRPr="003D1C86">
              <w:rPr>
                <w:sz w:val="28"/>
                <w:szCs w:val="28"/>
              </w:rPr>
              <w:lastRenderedPageBreak/>
              <w:t>cáo theo:</w:t>
            </w:r>
          </w:p>
          <w:p w14:paraId="7B841F07" w14:textId="77777777" w:rsidR="008F5E29" w:rsidRPr="003D1C86" w:rsidRDefault="008F5E29" w:rsidP="008F5E29">
            <w:pPr>
              <w:pStyle w:val="ListParagraph"/>
              <w:rPr>
                <w:sz w:val="28"/>
                <w:szCs w:val="28"/>
              </w:rPr>
            </w:pPr>
            <w:r w:rsidRPr="003D1C86">
              <w:rPr>
                <w:sz w:val="28"/>
                <w:szCs w:val="28"/>
              </w:rPr>
              <w:t>- Đơn vị *</w:t>
            </w:r>
          </w:p>
          <w:p w14:paraId="2883688D" w14:textId="77777777" w:rsidR="008F5E29" w:rsidRPr="003D1C86" w:rsidRDefault="008F5E29" w:rsidP="008F5E29">
            <w:pPr>
              <w:pStyle w:val="ListParagraph"/>
              <w:rPr>
                <w:sz w:val="28"/>
                <w:szCs w:val="28"/>
              </w:rPr>
            </w:pPr>
            <w:r w:rsidRPr="003D1C86">
              <w:rPr>
                <w:sz w:val="28"/>
                <w:szCs w:val="28"/>
              </w:rPr>
              <w:t>- Chu kỳ*: mặc định là tháng hiện tại</w:t>
            </w:r>
          </w:p>
          <w:p w14:paraId="78B192EC" w14:textId="1BD539FA" w:rsidR="008F5E29" w:rsidRPr="003D1C86" w:rsidRDefault="008F5E29" w:rsidP="005117D6">
            <w:pPr>
              <w:keepLines/>
              <w:spacing w:after="120" w:line="240" w:lineRule="atLeast"/>
              <w:ind w:left="0"/>
              <w:jc w:val="both"/>
              <w:rPr>
                <w:sz w:val="28"/>
                <w:szCs w:val="28"/>
              </w:rPr>
            </w:pPr>
          </w:p>
        </w:tc>
        <w:tc>
          <w:tcPr>
            <w:tcW w:w="6870" w:type="dxa"/>
          </w:tcPr>
          <w:p w14:paraId="6371B79D" w14:textId="77777777" w:rsidR="008F5E29" w:rsidRPr="003D1C86" w:rsidRDefault="008F5E29" w:rsidP="005117D6">
            <w:pPr>
              <w:pStyle w:val="Sothutu-1so"/>
              <w:numPr>
                <w:ilvl w:val="0"/>
                <w:numId w:val="0"/>
              </w:numPr>
              <w:ind w:left="720"/>
              <w:rPr>
                <w:sz w:val="28"/>
                <w:szCs w:val="28"/>
              </w:rPr>
            </w:pPr>
            <w:r w:rsidRPr="003D1C86">
              <w:rPr>
                <w:sz w:val="28"/>
                <w:szCs w:val="28"/>
              </w:rPr>
              <w:lastRenderedPageBreak/>
              <w:t xml:space="preserve">Hiển thị giao diện cho người dùng chọn </w:t>
            </w:r>
          </w:p>
          <w:p w14:paraId="20EF7795" w14:textId="6E8E031F" w:rsidR="008F5E29" w:rsidRPr="003D1C86" w:rsidRDefault="00E408E5" w:rsidP="005117D6">
            <w:pPr>
              <w:pStyle w:val="Sothutu-1so"/>
              <w:numPr>
                <w:ilvl w:val="0"/>
                <w:numId w:val="0"/>
              </w:numPr>
              <w:rPr>
                <w:sz w:val="28"/>
                <w:szCs w:val="28"/>
              </w:rPr>
            </w:pPr>
            <w:r w:rsidRPr="006C48E9">
              <w:rPr>
                <w:noProof/>
                <w:sz w:val="28"/>
                <w:szCs w:val="28"/>
              </w:rPr>
              <w:drawing>
                <wp:inline distT="0" distB="0" distL="0" distR="0" wp14:anchorId="591ABAF7" wp14:editId="04DA2688">
                  <wp:extent cx="4019192" cy="50927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7523" cy="529332"/>
                          </a:xfrm>
                          <a:prstGeom prst="rect">
                            <a:avLst/>
                          </a:prstGeom>
                        </pic:spPr>
                      </pic:pic>
                    </a:graphicData>
                  </a:graphic>
                </wp:inline>
              </w:drawing>
            </w:r>
          </w:p>
        </w:tc>
        <w:tc>
          <w:tcPr>
            <w:tcW w:w="1445" w:type="dxa"/>
          </w:tcPr>
          <w:p w14:paraId="1DCB5351" w14:textId="77777777" w:rsidR="008F5E29" w:rsidRPr="003D1C86" w:rsidRDefault="008F5E29" w:rsidP="005117D6">
            <w:pPr>
              <w:ind w:left="0"/>
              <w:jc w:val="both"/>
              <w:rPr>
                <w:sz w:val="28"/>
                <w:szCs w:val="28"/>
              </w:rPr>
            </w:pPr>
          </w:p>
        </w:tc>
      </w:tr>
      <w:tr w:rsidR="00E408E5" w:rsidRPr="003D1C86" w14:paraId="78C3C9C1" w14:textId="77777777" w:rsidTr="00D16758">
        <w:trPr>
          <w:trHeight w:val="718"/>
        </w:trPr>
        <w:tc>
          <w:tcPr>
            <w:tcW w:w="2197" w:type="dxa"/>
          </w:tcPr>
          <w:p w14:paraId="12938532" w14:textId="5C6898ED" w:rsidR="008F5E29" w:rsidRPr="003D1C86" w:rsidRDefault="008F5E29" w:rsidP="005117D6">
            <w:pPr>
              <w:pStyle w:val="Sothutu-1so"/>
              <w:numPr>
                <w:ilvl w:val="0"/>
                <w:numId w:val="0"/>
              </w:numPr>
              <w:jc w:val="left"/>
              <w:rPr>
                <w:sz w:val="28"/>
                <w:szCs w:val="28"/>
              </w:rPr>
            </w:pPr>
            <w:r w:rsidRPr="003D1C86">
              <w:rPr>
                <w:sz w:val="28"/>
                <w:szCs w:val="28"/>
              </w:rPr>
              <w:t>Chọn xuất báo cáo</w:t>
            </w:r>
          </w:p>
        </w:tc>
        <w:tc>
          <w:tcPr>
            <w:tcW w:w="6870" w:type="dxa"/>
          </w:tcPr>
          <w:p w14:paraId="0C50B132" w14:textId="77777777" w:rsidR="008F5E29" w:rsidRPr="003D1C86" w:rsidRDefault="008F5E29" w:rsidP="008F5E29">
            <w:pPr>
              <w:rPr>
                <w:sz w:val="28"/>
                <w:szCs w:val="28"/>
              </w:rPr>
            </w:pPr>
            <w:r w:rsidRPr="003D1C86">
              <w:rPr>
                <w:sz w:val="28"/>
                <w:szCs w:val="28"/>
              </w:rPr>
              <w:t xml:space="preserve">Hệ thống xuất báo cáo </w:t>
            </w:r>
            <w:r w:rsidRPr="003D1C86">
              <w:rPr>
                <w:color w:val="000000"/>
                <w:sz w:val="28"/>
                <w:szCs w:val="28"/>
              </w:rPr>
              <w:t>gồm các thông tin:</w:t>
            </w:r>
          </w:p>
          <w:p w14:paraId="296B6D13" w14:textId="77777777" w:rsidR="00E408E5" w:rsidRPr="003D1C86" w:rsidRDefault="00E408E5" w:rsidP="00E408E5">
            <w:pPr>
              <w:rPr>
                <w:sz w:val="28"/>
                <w:szCs w:val="28"/>
                <w:rPrChange w:id="1299" w:author="Chungpth" w:date="2021-08-17T15:49:00Z">
                  <w:rPr>
                    <w:sz w:val="28"/>
                    <w:szCs w:val="28"/>
                    <w:highlight w:val="yellow"/>
                  </w:rPr>
                </w:rPrChange>
              </w:rPr>
            </w:pPr>
            <w:r w:rsidRPr="003D1C86">
              <w:rPr>
                <w:sz w:val="28"/>
                <w:szCs w:val="28"/>
                <w:rPrChange w:id="1300" w:author="Chungpth" w:date="2021-08-17T15:49:00Z">
                  <w:rPr>
                    <w:sz w:val="28"/>
                    <w:szCs w:val="28"/>
                    <w:highlight w:val="yellow"/>
                  </w:rPr>
                </w:rPrChange>
              </w:rPr>
              <w:t>Hệ thống xuất file excel báo cáo KPIs theo tháng bao gồm các thông tin:</w:t>
            </w:r>
          </w:p>
          <w:p w14:paraId="19443EDB" w14:textId="77777777" w:rsidR="00E408E5" w:rsidRPr="003D1C86" w:rsidRDefault="00E408E5" w:rsidP="00E408E5">
            <w:pPr>
              <w:rPr>
                <w:sz w:val="28"/>
                <w:szCs w:val="28"/>
              </w:rPr>
            </w:pPr>
            <w:r w:rsidRPr="003D1C86">
              <w:rPr>
                <w:sz w:val="28"/>
                <w:szCs w:val="28"/>
              </w:rPr>
              <w:t>STT</w:t>
            </w:r>
          </w:p>
          <w:p w14:paraId="6A2C1FF0" w14:textId="77777777" w:rsidR="00E408E5" w:rsidRPr="003D1C86" w:rsidRDefault="00E408E5" w:rsidP="00E408E5">
            <w:pPr>
              <w:rPr>
                <w:sz w:val="28"/>
                <w:szCs w:val="28"/>
              </w:rPr>
            </w:pPr>
            <w:r w:rsidRPr="003D1C86">
              <w:rPr>
                <w:sz w:val="28"/>
                <w:szCs w:val="28"/>
              </w:rPr>
              <w:t>Kênh</w:t>
            </w:r>
          </w:p>
          <w:p w14:paraId="39D225DC" w14:textId="77777777" w:rsidR="00E408E5" w:rsidRPr="003D1C86" w:rsidRDefault="00E408E5" w:rsidP="00E408E5">
            <w:pPr>
              <w:rPr>
                <w:sz w:val="28"/>
                <w:szCs w:val="28"/>
              </w:rPr>
            </w:pPr>
            <w:r w:rsidRPr="003D1C86">
              <w:rPr>
                <w:sz w:val="28"/>
                <w:szCs w:val="28"/>
              </w:rPr>
              <w:t>Vùng</w:t>
            </w:r>
          </w:p>
          <w:p w14:paraId="4E03436F" w14:textId="77777777" w:rsidR="00E408E5" w:rsidRPr="003D1C86" w:rsidRDefault="00E408E5" w:rsidP="00E408E5">
            <w:pPr>
              <w:rPr>
                <w:sz w:val="28"/>
                <w:szCs w:val="28"/>
              </w:rPr>
            </w:pPr>
            <w:r w:rsidRPr="003D1C86">
              <w:rPr>
                <w:sz w:val="28"/>
                <w:szCs w:val="28"/>
              </w:rPr>
              <w:t>Khu Vực</w:t>
            </w:r>
          </w:p>
          <w:p w14:paraId="6E3EE358" w14:textId="77777777" w:rsidR="00E408E5" w:rsidRPr="003D1C86" w:rsidRDefault="00E408E5" w:rsidP="00E408E5">
            <w:pPr>
              <w:rPr>
                <w:sz w:val="28"/>
                <w:szCs w:val="28"/>
              </w:rPr>
            </w:pPr>
            <w:r w:rsidRPr="003D1C86">
              <w:rPr>
                <w:sz w:val="28"/>
                <w:szCs w:val="28"/>
              </w:rPr>
              <w:t>Mã NPP</w:t>
            </w:r>
          </w:p>
          <w:p w14:paraId="7DA4A7FE" w14:textId="77777777" w:rsidR="00E408E5" w:rsidRPr="003D1C86" w:rsidRDefault="00E408E5" w:rsidP="00E408E5">
            <w:pPr>
              <w:rPr>
                <w:sz w:val="28"/>
                <w:szCs w:val="28"/>
              </w:rPr>
            </w:pPr>
            <w:r w:rsidRPr="003D1C86">
              <w:rPr>
                <w:sz w:val="28"/>
                <w:szCs w:val="28"/>
              </w:rPr>
              <w:t>Tên NPP</w:t>
            </w:r>
          </w:p>
          <w:p w14:paraId="30CDB362" w14:textId="77777777" w:rsidR="00E408E5" w:rsidRPr="003D1C86" w:rsidRDefault="00E408E5" w:rsidP="00E408E5">
            <w:pPr>
              <w:rPr>
                <w:sz w:val="28"/>
                <w:szCs w:val="28"/>
              </w:rPr>
            </w:pPr>
            <w:r w:rsidRPr="003D1C86">
              <w:rPr>
                <w:sz w:val="28"/>
                <w:szCs w:val="28"/>
              </w:rPr>
              <w:t>Mã GSBH</w:t>
            </w:r>
          </w:p>
          <w:p w14:paraId="5E679708" w14:textId="77777777" w:rsidR="00E408E5" w:rsidRPr="003D1C86" w:rsidRDefault="00E408E5" w:rsidP="00E408E5">
            <w:pPr>
              <w:rPr>
                <w:sz w:val="28"/>
                <w:szCs w:val="28"/>
                <w:rPrChange w:id="1301" w:author="Chungpth" w:date="2021-08-17T15:49:00Z">
                  <w:rPr>
                    <w:sz w:val="28"/>
                    <w:szCs w:val="28"/>
                    <w:highlight w:val="yellow"/>
                  </w:rPr>
                </w:rPrChange>
              </w:rPr>
            </w:pPr>
            <w:r w:rsidRPr="003D1C86">
              <w:rPr>
                <w:sz w:val="28"/>
                <w:szCs w:val="28"/>
              </w:rPr>
              <w:t>Tên GSBH</w:t>
            </w:r>
          </w:p>
          <w:p w14:paraId="471A0558" w14:textId="77777777" w:rsidR="00E408E5" w:rsidRPr="003D1C86" w:rsidRDefault="00E408E5" w:rsidP="00E408E5">
            <w:pPr>
              <w:rPr>
                <w:sz w:val="28"/>
                <w:szCs w:val="28"/>
                <w:rPrChange w:id="1302" w:author="Chungpth" w:date="2021-08-17T15:49:00Z">
                  <w:rPr>
                    <w:sz w:val="28"/>
                    <w:szCs w:val="28"/>
                    <w:highlight w:val="yellow"/>
                  </w:rPr>
                </w:rPrChange>
              </w:rPr>
            </w:pPr>
            <w:r w:rsidRPr="003D1C86">
              <w:rPr>
                <w:sz w:val="28"/>
                <w:szCs w:val="28"/>
                <w:rPrChange w:id="1303" w:author="Chungpth" w:date="2021-08-17T15:49:00Z">
                  <w:rPr>
                    <w:sz w:val="28"/>
                    <w:szCs w:val="28"/>
                    <w:highlight w:val="yellow"/>
                  </w:rPr>
                </w:rPrChange>
              </w:rPr>
              <w:t>- Mã NVBH</w:t>
            </w:r>
          </w:p>
          <w:p w14:paraId="4C4BC8F9" w14:textId="77777777" w:rsidR="00E408E5" w:rsidRPr="003D1C86" w:rsidRDefault="00E408E5" w:rsidP="00E408E5">
            <w:pPr>
              <w:rPr>
                <w:sz w:val="28"/>
                <w:szCs w:val="28"/>
                <w:rPrChange w:id="1304" w:author="Chungpth" w:date="2021-08-17T15:49:00Z">
                  <w:rPr>
                    <w:sz w:val="28"/>
                    <w:szCs w:val="28"/>
                    <w:highlight w:val="yellow"/>
                  </w:rPr>
                </w:rPrChange>
              </w:rPr>
            </w:pPr>
            <w:r w:rsidRPr="003D1C86">
              <w:rPr>
                <w:sz w:val="28"/>
                <w:szCs w:val="28"/>
                <w:rPrChange w:id="1305" w:author="Chungpth" w:date="2021-08-17T15:49:00Z">
                  <w:rPr>
                    <w:sz w:val="28"/>
                    <w:szCs w:val="28"/>
                    <w:highlight w:val="yellow"/>
                  </w:rPr>
                </w:rPrChange>
              </w:rPr>
              <w:t>- Tên NVBH</w:t>
            </w:r>
          </w:p>
          <w:p w14:paraId="1269E7A7" w14:textId="77777777" w:rsidR="00E408E5" w:rsidRPr="003D1C86" w:rsidRDefault="00E408E5" w:rsidP="00E408E5">
            <w:pPr>
              <w:rPr>
                <w:sz w:val="28"/>
                <w:szCs w:val="28"/>
                <w:rPrChange w:id="1306" w:author="Chungpth" w:date="2021-08-17T15:49:00Z">
                  <w:rPr>
                    <w:sz w:val="28"/>
                    <w:szCs w:val="28"/>
                    <w:highlight w:val="yellow"/>
                  </w:rPr>
                </w:rPrChange>
              </w:rPr>
            </w:pPr>
            <w:r w:rsidRPr="003D1C86">
              <w:rPr>
                <w:sz w:val="28"/>
                <w:szCs w:val="28"/>
                <w:rPrChange w:id="1307" w:author="Chungpth" w:date="2021-08-17T15:49:00Z">
                  <w:rPr>
                    <w:sz w:val="28"/>
                    <w:szCs w:val="28"/>
                    <w:highlight w:val="yellow"/>
                  </w:rPr>
                </w:rPrChange>
              </w:rPr>
              <w:t>- Mã DMS 2.0</w:t>
            </w:r>
          </w:p>
          <w:p w14:paraId="03E8BA6D" w14:textId="77777777" w:rsidR="00E408E5" w:rsidRPr="003D1C86" w:rsidRDefault="00E408E5" w:rsidP="00E408E5">
            <w:pPr>
              <w:rPr>
                <w:sz w:val="28"/>
                <w:szCs w:val="28"/>
                <w:rPrChange w:id="1308" w:author="Chungpth" w:date="2021-08-17T15:49:00Z">
                  <w:rPr>
                    <w:sz w:val="28"/>
                    <w:szCs w:val="28"/>
                    <w:highlight w:val="yellow"/>
                  </w:rPr>
                </w:rPrChange>
              </w:rPr>
            </w:pPr>
            <w:r w:rsidRPr="003D1C86">
              <w:rPr>
                <w:sz w:val="28"/>
                <w:szCs w:val="28"/>
                <w:rPrChange w:id="1309" w:author="Chungpth" w:date="2021-08-17T15:49:00Z">
                  <w:rPr>
                    <w:sz w:val="28"/>
                    <w:szCs w:val="28"/>
                    <w:highlight w:val="yellow"/>
                  </w:rPr>
                </w:rPrChange>
              </w:rPr>
              <w:t xml:space="preserve">- Doanh số tháng…: Doanh số của chu kỳ đã chọn khi </w:t>
            </w:r>
            <w:r w:rsidRPr="003D1C86">
              <w:rPr>
                <w:sz w:val="28"/>
                <w:szCs w:val="28"/>
                <w:rPrChange w:id="1310" w:author="Chungpth" w:date="2021-08-17T15:49:00Z">
                  <w:rPr>
                    <w:sz w:val="28"/>
                    <w:szCs w:val="28"/>
                    <w:highlight w:val="yellow"/>
                  </w:rPr>
                </w:rPrChange>
              </w:rPr>
              <w:lastRenderedPageBreak/>
              <w:t>xuất báo cáo</w:t>
            </w:r>
          </w:p>
          <w:p w14:paraId="1244A963" w14:textId="77777777" w:rsidR="00E408E5" w:rsidRPr="003D1C86" w:rsidRDefault="00E408E5" w:rsidP="00E408E5">
            <w:pPr>
              <w:rPr>
                <w:sz w:val="28"/>
                <w:szCs w:val="28"/>
                <w:rPrChange w:id="1311" w:author="Chungpth" w:date="2021-08-17T15:49:00Z">
                  <w:rPr>
                    <w:sz w:val="28"/>
                    <w:szCs w:val="28"/>
                    <w:highlight w:val="yellow"/>
                  </w:rPr>
                </w:rPrChange>
              </w:rPr>
            </w:pPr>
            <w:r w:rsidRPr="003D1C86">
              <w:rPr>
                <w:sz w:val="28"/>
                <w:szCs w:val="28"/>
                <w:rPrChange w:id="1312" w:author="Chungpth" w:date="2021-08-17T15:49:00Z">
                  <w:rPr>
                    <w:sz w:val="28"/>
                    <w:szCs w:val="28"/>
                    <w:highlight w:val="yellow"/>
                  </w:rPr>
                </w:rPrChange>
              </w:rPr>
              <w:t xml:space="preserve">     +  TỔNG KHOÁN SELL OUT </w:t>
            </w:r>
          </w:p>
          <w:p w14:paraId="6F2300DF" w14:textId="77777777" w:rsidR="00E408E5" w:rsidRPr="003D1C86" w:rsidRDefault="00E408E5" w:rsidP="00E408E5">
            <w:pPr>
              <w:rPr>
                <w:sz w:val="28"/>
                <w:szCs w:val="28"/>
                <w:rPrChange w:id="1313" w:author="Chungpth" w:date="2021-08-17T15:49:00Z">
                  <w:rPr>
                    <w:sz w:val="28"/>
                    <w:szCs w:val="28"/>
                    <w:highlight w:val="yellow"/>
                  </w:rPr>
                </w:rPrChange>
              </w:rPr>
            </w:pPr>
            <w:r w:rsidRPr="003D1C86">
              <w:rPr>
                <w:sz w:val="28"/>
                <w:szCs w:val="28"/>
                <w:rPrChange w:id="1314" w:author="Chungpth" w:date="2021-08-17T15:49:00Z">
                  <w:rPr>
                    <w:sz w:val="28"/>
                    <w:szCs w:val="28"/>
                    <w:highlight w:val="yellow"/>
                  </w:rPr>
                </w:rPrChange>
              </w:rPr>
              <w:t xml:space="preserve">     + TỔNG DOANH SỐ </w:t>
            </w:r>
          </w:p>
          <w:p w14:paraId="2CE556E9" w14:textId="77777777" w:rsidR="00E408E5" w:rsidRPr="003D1C86" w:rsidRDefault="00E408E5" w:rsidP="00E408E5">
            <w:pPr>
              <w:rPr>
                <w:sz w:val="28"/>
                <w:szCs w:val="28"/>
                <w:rPrChange w:id="1315" w:author="Chungpth" w:date="2021-08-17T15:49:00Z">
                  <w:rPr>
                    <w:sz w:val="28"/>
                    <w:szCs w:val="28"/>
                    <w:highlight w:val="yellow"/>
                  </w:rPr>
                </w:rPrChange>
              </w:rPr>
            </w:pPr>
            <w:r w:rsidRPr="003D1C86">
              <w:rPr>
                <w:sz w:val="28"/>
                <w:szCs w:val="28"/>
                <w:rPrChange w:id="1316" w:author="Chungpth" w:date="2021-08-17T15:49:00Z">
                  <w:rPr>
                    <w:sz w:val="28"/>
                    <w:szCs w:val="28"/>
                    <w:highlight w:val="yellow"/>
                  </w:rPr>
                </w:rPrChange>
              </w:rPr>
              <w:t xml:space="preserve">     + HOÀN THÀNH</w:t>
            </w:r>
          </w:p>
          <w:p w14:paraId="7543F1B2" w14:textId="77777777" w:rsidR="00E408E5" w:rsidRPr="003D1C86" w:rsidRDefault="00E408E5" w:rsidP="00E408E5">
            <w:pPr>
              <w:rPr>
                <w:sz w:val="28"/>
                <w:szCs w:val="28"/>
                <w:rPrChange w:id="1317" w:author="Chungpth" w:date="2021-08-17T15:49:00Z">
                  <w:rPr>
                    <w:sz w:val="28"/>
                    <w:szCs w:val="28"/>
                    <w:highlight w:val="yellow"/>
                  </w:rPr>
                </w:rPrChange>
              </w:rPr>
            </w:pPr>
            <w:r w:rsidRPr="003D1C86">
              <w:rPr>
                <w:sz w:val="28"/>
                <w:szCs w:val="28"/>
                <w:rPrChange w:id="1318" w:author="Chungpth" w:date="2021-08-17T15:49:00Z">
                  <w:rPr>
                    <w:sz w:val="28"/>
                    <w:szCs w:val="28"/>
                    <w:highlight w:val="yellow"/>
                  </w:rPr>
                </w:rPrChange>
              </w:rPr>
              <w:t xml:space="preserve">- KPI 1: Sản lượng thực hiện  </w:t>
            </w:r>
          </w:p>
          <w:p w14:paraId="4A9C3DB0" w14:textId="77777777" w:rsidR="00E408E5" w:rsidRPr="003D1C86" w:rsidRDefault="00E408E5" w:rsidP="00E408E5">
            <w:pPr>
              <w:rPr>
                <w:sz w:val="28"/>
                <w:szCs w:val="28"/>
                <w:rPrChange w:id="1319" w:author="Chungpth" w:date="2021-08-17T15:49:00Z">
                  <w:rPr>
                    <w:sz w:val="28"/>
                    <w:szCs w:val="28"/>
                    <w:highlight w:val="yellow"/>
                  </w:rPr>
                </w:rPrChange>
              </w:rPr>
            </w:pPr>
            <w:r w:rsidRPr="003D1C86">
              <w:rPr>
                <w:sz w:val="28"/>
                <w:szCs w:val="28"/>
                <w:rPrChange w:id="1320" w:author="Chungpth" w:date="2021-08-17T15:49:00Z">
                  <w:rPr>
                    <w:sz w:val="28"/>
                    <w:szCs w:val="28"/>
                    <w:highlight w:val="yellow"/>
                  </w:rPr>
                </w:rPrChange>
              </w:rPr>
              <w:t xml:space="preserve">      + Khoán: số lượng khoán</w:t>
            </w:r>
          </w:p>
          <w:p w14:paraId="66F764DF" w14:textId="77777777" w:rsidR="00E408E5" w:rsidRPr="003D1C86" w:rsidRDefault="00E408E5" w:rsidP="00E408E5">
            <w:pPr>
              <w:rPr>
                <w:sz w:val="28"/>
                <w:szCs w:val="28"/>
                <w:rPrChange w:id="1321" w:author="Chungpth" w:date="2021-08-17T15:49:00Z">
                  <w:rPr>
                    <w:sz w:val="28"/>
                    <w:szCs w:val="28"/>
                    <w:highlight w:val="yellow"/>
                  </w:rPr>
                </w:rPrChange>
              </w:rPr>
            </w:pPr>
            <w:r w:rsidRPr="003D1C86">
              <w:rPr>
                <w:sz w:val="28"/>
                <w:szCs w:val="28"/>
                <w:rPrChange w:id="1322" w:author="Chungpth" w:date="2021-08-17T15:49:00Z">
                  <w:rPr>
                    <w:sz w:val="28"/>
                    <w:szCs w:val="28"/>
                    <w:highlight w:val="yellow"/>
                  </w:rPr>
                </w:rPrChange>
              </w:rPr>
              <w:t xml:space="preserve">      + Thực hiện: số lượng thực hiện</w:t>
            </w:r>
          </w:p>
          <w:p w14:paraId="3BE5BA58" w14:textId="77777777" w:rsidR="00E408E5" w:rsidRPr="003D1C86" w:rsidRDefault="00E408E5" w:rsidP="00E408E5">
            <w:pPr>
              <w:rPr>
                <w:sz w:val="28"/>
                <w:szCs w:val="28"/>
                <w:rPrChange w:id="1323" w:author="Chungpth" w:date="2021-08-17T15:49:00Z">
                  <w:rPr>
                    <w:sz w:val="28"/>
                    <w:szCs w:val="28"/>
                    <w:highlight w:val="yellow"/>
                  </w:rPr>
                </w:rPrChange>
              </w:rPr>
            </w:pPr>
            <w:r w:rsidRPr="003D1C86">
              <w:rPr>
                <w:sz w:val="28"/>
                <w:szCs w:val="28"/>
                <w:rPrChange w:id="1324" w:author="Chungpth" w:date="2021-08-17T15:49:00Z">
                  <w:rPr>
                    <w:sz w:val="28"/>
                    <w:szCs w:val="28"/>
                    <w:highlight w:val="yellow"/>
                  </w:rPr>
                </w:rPrChange>
              </w:rPr>
              <w:t xml:space="preserve">      + Hoàn thành: % hoàn thành =Thực hiện/Khoán %</w:t>
            </w:r>
          </w:p>
          <w:p w14:paraId="772A9B0E" w14:textId="77777777" w:rsidR="00E408E5" w:rsidRPr="003D1C86" w:rsidRDefault="00E408E5" w:rsidP="00E408E5">
            <w:pPr>
              <w:rPr>
                <w:sz w:val="28"/>
                <w:szCs w:val="28"/>
                <w:rPrChange w:id="1325" w:author="Chungpth" w:date="2021-08-17T15:49:00Z">
                  <w:rPr>
                    <w:sz w:val="28"/>
                    <w:szCs w:val="28"/>
                    <w:highlight w:val="yellow"/>
                  </w:rPr>
                </w:rPrChange>
              </w:rPr>
            </w:pPr>
            <w:r w:rsidRPr="003D1C86">
              <w:rPr>
                <w:sz w:val="28"/>
                <w:szCs w:val="28"/>
                <w:rPrChange w:id="1326" w:author="Chungpth" w:date="2021-08-17T15:49:00Z">
                  <w:rPr>
                    <w:sz w:val="28"/>
                    <w:szCs w:val="28"/>
                    <w:highlight w:val="yellow"/>
                  </w:rPr>
                </w:rPrChange>
              </w:rPr>
              <w:t xml:space="preserve"> - KPI 2: Đơn hàng thành công </w:t>
            </w:r>
          </w:p>
          <w:p w14:paraId="388B672A" w14:textId="77777777" w:rsidR="00E408E5" w:rsidRPr="003D1C86" w:rsidRDefault="00E408E5" w:rsidP="00E408E5">
            <w:pPr>
              <w:rPr>
                <w:sz w:val="28"/>
                <w:szCs w:val="28"/>
                <w:rPrChange w:id="1327" w:author="Chungpth" w:date="2021-08-17T15:49:00Z">
                  <w:rPr>
                    <w:sz w:val="28"/>
                    <w:szCs w:val="28"/>
                    <w:highlight w:val="yellow"/>
                  </w:rPr>
                </w:rPrChange>
              </w:rPr>
            </w:pPr>
            <w:r w:rsidRPr="003D1C86">
              <w:rPr>
                <w:sz w:val="28"/>
                <w:szCs w:val="28"/>
                <w:rPrChange w:id="1328" w:author="Chungpth" w:date="2021-08-17T15:49:00Z">
                  <w:rPr>
                    <w:sz w:val="28"/>
                    <w:szCs w:val="28"/>
                    <w:highlight w:val="yellow"/>
                  </w:rPr>
                </w:rPrChange>
              </w:rPr>
              <w:t xml:space="preserve">      + Khoán: số lượng khoán</w:t>
            </w:r>
          </w:p>
          <w:p w14:paraId="5701927E" w14:textId="77777777" w:rsidR="00E408E5" w:rsidRPr="003D1C86" w:rsidRDefault="00E408E5" w:rsidP="00E408E5">
            <w:pPr>
              <w:rPr>
                <w:sz w:val="28"/>
                <w:szCs w:val="28"/>
                <w:rPrChange w:id="1329" w:author="Chungpth" w:date="2021-08-17T15:49:00Z">
                  <w:rPr>
                    <w:sz w:val="28"/>
                    <w:szCs w:val="28"/>
                    <w:highlight w:val="yellow"/>
                  </w:rPr>
                </w:rPrChange>
              </w:rPr>
            </w:pPr>
            <w:r w:rsidRPr="003D1C86">
              <w:rPr>
                <w:sz w:val="28"/>
                <w:szCs w:val="28"/>
                <w:rPrChange w:id="1330" w:author="Chungpth" w:date="2021-08-17T15:49:00Z">
                  <w:rPr>
                    <w:sz w:val="28"/>
                    <w:szCs w:val="28"/>
                    <w:highlight w:val="yellow"/>
                  </w:rPr>
                </w:rPrChange>
              </w:rPr>
              <w:t xml:space="preserve">      + Thực hiện: s</w:t>
            </w:r>
          </w:p>
          <w:p w14:paraId="725DDC9D" w14:textId="77777777" w:rsidR="00E408E5" w:rsidRPr="003D1C86" w:rsidRDefault="00E408E5" w:rsidP="00E408E5">
            <w:pPr>
              <w:rPr>
                <w:sz w:val="28"/>
                <w:szCs w:val="28"/>
                <w:rPrChange w:id="1331" w:author="Chungpth" w:date="2021-08-17T15:49:00Z">
                  <w:rPr>
                    <w:sz w:val="28"/>
                    <w:szCs w:val="28"/>
                    <w:highlight w:val="yellow"/>
                  </w:rPr>
                </w:rPrChange>
              </w:rPr>
            </w:pPr>
            <w:r w:rsidRPr="003D1C86">
              <w:rPr>
                <w:sz w:val="28"/>
                <w:szCs w:val="28"/>
                <w:rPrChange w:id="1332" w:author="Chungpth" w:date="2021-08-17T15:49:00Z">
                  <w:rPr>
                    <w:sz w:val="28"/>
                    <w:szCs w:val="28"/>
                    <w:highlight w:val="yellow"/>
                  </w:rPr>
                </w:rPrChange>
              </w:rPr>
              <w:t xml:space="preserve">      + Hoàn thành: % hoàn thành =Thực hiện/Khoán %</w:t>
            </w:r>
          </w:p>
          <w:p w14:paraId="15E56202" w14:textId="77777777" w:rsidR="00E408E5" w:rsidRPr="003D1C86" w:rsidRDefault="00E408E5" w:rsidP="00E408E5">
            <w:pPr>
              <w:rPr>
                <w:sz w:val="28"/>
                <w:szCs w:val="28"/>
                <w:rPrChange w:id="1333" w:author="Chungpth" w:date="2021-08-17T15:49:00Z">
                  <w:rPr>
                    <w:sz w:val="28"/>
                    <w:szCs w:val="28"/>
                    <w:highlight w:val="yellow"/>
                  </w:rPr>
                </w:rPrChange>
              </w:rPr>
            </w:pPr>
            <w:r w:rsidRPr="003D1C86">
              <w:rPr>
                <w:sz w:val="28"/>
                <w:szCs w:val="28"/>
                <w:rPrChange w:id="1334" w:author="Chungpth" w:date="2021-08-17T15:49:00Z">
                  <w:rPr>
                    <w:sz w:val="28"/>
                    <w:szCs w:val="28"/>
                    <w:highlight w:val="yellow"/>
                  </w:rPr>
                </w:rPrChange>
              </w:rPr>
              <w:t xml:space="preserve"> - KPI 3: Bình quân sản lượng/ đơn hàng (chi tiết theo ngành hàng)</w:t>
            </w:r>
          </w:p>
          <w:p w14:paraId="1BED9AA8" w14:textId="77777777" w:rsidR="00E408E5" w:rsidRPr="003D1C86" w:rsidRDefault="00E408E5" w:rsidP="00E408E5">
            <w:pPr>
              <w:rPr>
                <w:sz w:val="28"/>
                <w:szCs w:val="28"/>
                <w:rPrChange w:id="1335" w:author="Chungpth" w:date="2021-08-17T15:49:00Z">
                  <w:rPr>
                    <w:sz w:val="28"/>
                    <w:szCs w:val="28"/>
                    <w:highlight w:val="yellow"/>
                  </w:rPr>
                </w:rPrChange>
              </w:rPr>
            </w:pPr>
            <w:r w:rsidRPr="003D1C86">
              <w:rPr>
                <w:sz w:val="28"/>
                <w:szCs w:val="28"/>
                <w:rPrChange w:id="1336" w:author="Chungpth" w:date="2021-08-17T15:49:00Z">
                  <w:rPr>
                    <w:sz w:val="28"/>
                    <w:szCs w:val="28"/>
                    <w:highlight w:val="yellow"/>
                  </w:rPr>
                </w:rPrChange>
              </w:rPr>
              <w:t xml:space="preserve">Sell out các ngành hàng Bánh tươi, Trứng nướng, Cake, Cracker hoàn thành tối thiểu 70% trở lên : thống kê </w:t>
            </w:r>
          </w:p>
          <w:p w14:paraId="0552CDCA" w14:textId="77777777" w:rsidR="00E408E5" w:rsidRPr="003D1C86" w:rsidRDefault="00E408E5" w:rsidP="00E408E5">
            <w:pPr>
              <w:rPr>
                <w:sz w:val="28"/>
                <w:szCs w:val="28"/>
                <w:rPrChange w:id="1337" w:author="Chungpth" w:date="2021-08-17T15:49:00Z">
                  <w:rPr>
                    <w:sz w:val="28"/>
                    <w:szCs w:val="28"/>
                    <w:highlight w:val="yellow"/>
                  </w:rPr>
                </w:rPrChange>
              </w:rPr>
            </w:pPr>
            <w:r w:rsidRPr="003D1C86">
              <w:rPr>
                <w:sz w:val="28"/>
                <w:szCs w:val="28"/>
                <w:rPrChange w:id="1338" w:author="Chungpth" w:date="2021-08-17T15:49:00Z">
                  <w:rPr>
                    <w:sz w:val="28"/>
                    <w:szCs w:val="28"/>
                    <w:highlight w:val="yellow"/>
                  </w:rPr>
                </w:rPrChange>
              </w:rPr>
              <w:t xml:space="preserve">      + Khoán: Tổng số lượng khoán các mặt hàng thuộc ngành.</w:t>
            </w:r>
          </w:p>
          <w:p w14:paraId="54AD7F0C" w14:textId="77777777" w:rsidR="00E408E5" w:rsidRPr="003D1C86" w:rsidRDefault="00E408E5" w:rsidP="00E408E5">
            <w:pPr>
              <w:rPr>
                <w:sz w:val="28"/>
                <w:szCs w:val="28"/>
                <w:rPrChange w:id="1339" w:author="Chungpth" w:date="2021-08-17T15:49:00Z">
                  <w:rPr>
                    <w:sz w:val="28"/>
                    <w:szCs w:val="28"/>
                    <w:highlight w:val="yellow"/>
                  </w:rPr>
                </w:rPrChange>
              </w:rPr>
            </w:pPr>
            <w:r w:rsidRPr="003D1C86">
              <w:rPr>
                <w:sz w:val="28"/>
                <w:szCs w:val="28"/>
                <w:rPrChange w:id="1340" w:author="Chungpth" w:date="2021-08-17T15:49:00Z">
                  <w:rPr>
                    <w:sz w:val="28"/>
                    <w:szCs w:val="28"/>
                    <w:highlight w:val="yellow"/>
                  </w:rPr>
                </w:rPrChange>
              </w:rPr>
              <w:t xml:space="preserve">      + 1-19: Tổng số lượng sản phẩm thuộc ngành hàng của đơn hàng đã được duyệt từ ngày 1đến ngày </w:t>
            </w:r>
            <w:r w:rsidRPr="003D1C86">
              <w:rPr>
                <w:sz w:val="28"/>
                <w:szCs w:val="28"/>
                <w:rPrChange w:id="1341" w:author="Chungpth" w:date="2021-08-17T15:49:00Z">
                  <w:rPr>
                    <w:sz w:val="28"/>
                    <w:szCs w:val="28"/>
                    <w:highlight w:val="yellow"/>
                  </w:rPr>
                </w:rPrChange>
              </w:rPr>
              <w:lastRenderedPageBreak/>
              <w:t xml:space="preserve">19 </w:t>
            </w:r>
          </w:p>
          <w:p w14:paraId="1EEFBFD6" w14:textId="77777777" w:rsidR="00E408E5" w:rsidRPr="003D1C86" w:rsidRDefault="00E408E5" w:rsidP="00E408E5">
            <w:pPr>
              <w:rPr>
                <w:sz w:val="28"/>
                <w:szCs w:val="28"/>
                <w:rPrChange w:id="1342" w:author="Chungpth" w:date="2021-08-17T15:49:00Z">
                  <w:rPr>
                    <w:sz w:val="28"/>
                    <w:szCs w:val="28"/>
                    <w:highlight w:val="yellow"/>
                  </w:rPr>
                </w:rPrChange>
              </w:rPr>
            </w:pPr>
            <w:r w:rsidRPr="003D1C86">
              <w:rPr>
                <w:sz w:val="28"/>
                <w:szCs w:val="28"/>
                <w:rPrChange w:id="1343" w:author="Chungpth" w:date="2021-08-17T15:49:00Z">
                  <w:rPr>
                    <w:sz w:val="28"/>
                    <w:szCs w:val="28"/>
                    <w:highlight w:val="yellow"/>
                  </w:rPr>
                </w:rPrChange>
              </w:rPr>
              <w:t xml:space="preserve">      + 20 -30: Tổng số lượng sản phẩm thuộc ngành hàng của đơn hàng đã được duyệt từ ngày 30 đến hết tháng</w:t>
            </w:r>
          </w:p>
          <w:p w14:paraId="6E9F2B5D" w14:textId="77777777" w:rsidR="00E408E5" w:rsidRPr="003D1C86" w:rsidRDefault="00E408E5" w:rsidP="00E408E5">
            <w:pPr>
              <w:rPr>
                <w:sz w:val="28"/>
                <w:szCs w:val="28"/>
                <w:rPrChange w:id="1344" w:author="Chungpth" w:date="2021-08-17T15:49:00Z">
                  <w:rPr>
                    <w:sz w:val="28"/>
                    <w:szCs w:val="28"/>
                    <w:highlight w:val="yellow"/>
                  </w:rPr>
                </w:rPrChange>
              </w:rPr>
            </w:pPr>
            <w:r w:rsidRPr="003D1C86">
              <w:rPr>
                <w:sz w:val="28"/>
                <w:szCs w:val="28"/>
                <w:rPrChange w:id="1345" w:author="Chungpth" w:date="2021-08-17T15:49:00Z">
                  <w:rPr>
                    <w:sz w:val="28"/>
                    <w:szCs w:val="28"/>
                    <w:highlight w:val="yellow"/>
                  </w:rPr>
                </w:rPrChange>
              </w:rPr>
              <w:t xml:space="preserve">      + % Hoàn thành = cột (1-19 + cột 20-30)/Khoán * 100%</w:t>
            </w:r>
          </w:p>
          <w:p w14:paraId="6B4F7895" w14:textId="77777777" w:rsidR="00E408E5" w:rsidRPr="003D1C86" w:rsidRDefault="00E408E5" w:rsidP="00E408E5">
            <w:pPr>
              <w:rPr>
                <w:sz w:val="28"/>
                <w:szCs w:val="28"/>
                <w:rPrChange w:id="1346" w:author="Chungpth" w:date="2021-08-17T15:49:00Z">
                  <w:rPr>
                    <w:sz w:val="28"/>
                    <w:szCs w:val="28"/>
                    <w:highlight w:val="yellow"/>
                  </w:rPr>
                </w:rPrChange>
              </w:rPr>
            </w:pPr>
            <w:r w:rsidRPr="003D1C86">
              <w:rPr>
                <w:sz w:val="28"/>
                <w:szCs w:val="28"/>
                <w:rPrChange w:id="1347" w:author="Chungpth" w:date="2021-08-17T15:49:00Z">
                  <w:rPr>
                    <w:sz w:val="28"/>
                    <w:szCs w:val="28"/>
                    <w:highlight w:val="yellow"/>
                  </w:rPr>
                </w:rPrChange>
              </w:rPr>
              <w:t xml:space="preserve"> - KPI 4: Số SKU/Đơn hàng</w:t>
            </w:r>
          </w:p>
          <w:p w14:paraId="62D1D840" w14:textId="77777777" w:rsidR="00E408E5" w:rsidRPr="003D1C86" w:rsidRDefault="00E408E5" w:rsidP="00E408E5">
            <w:pPr>
              <w:rPr>
                <w:sz w:val="28"/>
                <w:szCs w:val="28"/>
                <w:rPrChange w:id="1348" w:author="Chungpth" w:date="2021-08-17T15:49:00Z">
                  <w:rPr>
                    <w:sz w:val="28"/>
                    <w:szCs w:val="28"/>
                    <w:highlight w:val="yellow"/>
                  </w:rPr>
                </w:rPrChange>
              </w:rPr>
            </w:pPr>
            <w:r w:rsidRPr="003D1C86">
              <w:rPr>
                <w:sz w:val="28"/>
                <w:szCs w:val="28"/>
                <w:rPrChange w:id="1349" w:author="Chungpth" w:date="2021-08-17T15:49:00Z">
                  <w:rPr>
                    <w:sz w:val="28"/>
                    <w:szCs w:val="28"/>
                    <w:highlight w:val="yellow"/>
                  </w:rPr>
                </w:rPrChange>
              </w:rPr>
              <w:t xml:space="preserve">      + Khoán: số lượng khoán</w:t>
            </w:r>
          </w:p>
          <w:p w14:paraId="2761ED49" w14:textId="77777777" w:rsidR="00E408E5" w:rsidRPr="003D1C86" w:rsidRDefault="00E408E5" w:rsidP="00E408E5">
            <w:pPr>
              <w:rPr>
                <w:sz w:val="28"/>
                <w:szCs w:val="28"/>
                <w:rPrChange w:id="1350" w:author="Chungpth" w:date="2021-08-17T15:49:00Z">
                  <w:rPr>
                    <w:sz w:val="28"/>
                    <w:szCs w:val="28"/>
                    <w:highlight w:val="yellow"/>
                  </w:rPr>
                </w:rPrChange>
              </w:rPr>
            </w:pPr>
            <w:r w:rsidRPr="003D1C86">
              <w:rPr>
                <w:sz w:val="28"/>
                <w:szCs w:val="28"/>
                <w:rPrChange w:id="1351" w:author="Chungpth" w:date="2021-08-17T15:49:00Z">
                  <w:rPr>
                    <w:sz w:val="28"/>
                    <w:szCs w:val="28"/>
                    <w:highlight w:val="yellow"/>
                  </w:rPr>
                </w:rPrChange>
              </w:rPr>
              <w:t xml:space="preserve">      + Thực hiện: số lượng thực hiện</w:t>
            </w:r>
          </w:p>
          <w:p w14:paraId="72D8E1C8" w14:textId="77777777" w:rsidR="00E408E5" w:rsidRPr="003D1C86" w:rsidRDefault="00E408E5" w:rsidP="00E408E5">
            <w:pPr>
              <w:rPr>
                <w:sz w:val="28"/>
                <w:szCs w:val="28"/>
                <w:rPrChange w:id="1352" w:author="Chungpth" w:date="2021-08-17T15:49:00Z">
                  <w:rPr>
                    <w:sz w:val="28"/>
                    <w:szCs w:val="28"/>
                    <w:highlight w:val="yellow"/>
                  </w:rPr>
                </w:rPrChange>
              </w:rPr>
            </w:pPr>
            <w:r w:rsidRPr="003D1C86">
              <w:rPr>
                <w:sz w:val="28"/>
                <w:szCs w:val="28"/>
                <w:rPrChange w:id="1353" w:author="Chungpth" w:date="2021-08-17T15:49:00Z">
                  <w:rPr>
                    <w:sz w:val="28"/>
                    <w:szCs w:val="28"/>
                    <w:highlight w:val="yellow"/>
                  </w:rPr>
                </w:rPrChange>
              </w:rPr>
              <w:t xml:space="preserve">      + Hoàn thành: % hoàn thành =Thực hiện/Khoán %</w:t>
            </w:r>
          </w:p>
          <w:p w14:paraId="5D3443D4" w14:textId="77777777" w:rsidR="00D16758" w:rsidRPr="003D1C86" w:rsidRDefault="00E408E5" w:rsidP="00D16758">
            <w:pPr>
              <w:rPr>
                <w:sz w:val="28"/>
                <w:szCs w:val="28"/>
                <w:rPrChange w:id="1354" w:author="Chungpth" w:date="2021-08-17T15:49:00Z">
                  <w:rPr>
                    <w:sz w:val="28"/>
                    <w:szCs w:val="28"/>
                    <w:highlight w:val="yellow"/>
                  </w:rPr>
                </w:rPrChange>
              </w:rPr>
            </w:pPr>
            <w:r w:rsidRPr="003D1C86">
              <w:rPr>
                <w:sz w:val="28"/>
                <w:szCs w:val="28"/>
                <w:rPrChange w:id="1355" w:author="Chungpth" w:date="2021-08-17T15:49:00Z">
                  <w:rPr>
                    <w:sz w:val="28"/>
                    <w:szCs w:val="28"/>
                    <w:highlight w:val="yellow"/>
                  </w:rPr>
                </w:rPrChange>
              </w:rPr>
              <w:t xml:space="preserve"> </w:t>
            </w:r>
            <w:r w:rsidR="00D16758" w:rsidRPr="003D1C86">
              <w:rPr>
                <w:sz w:val="28"/>
                <w:szCs w:val="28"/>
                <w:rPrChange w:id="1356" w:author="Chungpth" w:date="2021-08-17T15:49:00Z">
                  <w:rPr>
                    <w:sz w:val="28"/>
                    <w:szCs w:val="28"/>
                    <w:highlight w:val="yellow"/>
                  </w:rPr>
                </w:rPrChange>
              </w:rPr>
              <w:t>KPI 5: Tỷ lệ ghé thăm</w:t>
            </w:r>
          </w:p>
          <w:p w14:paraId="391B0657" w14:textId="77777777" w:rsidR="00D16758" w:rsidRPr="003D1C86" w:rsidRDefault="00D16758" w:rsidP="00D16758">
            <w:pPr>
              <w:rPr>
                <w:sz w:val="28"/>
                <w:szCs w:val="28"/>
                <w:rPrChange w:id="1357" w:author="Chungpth" w:date="2021-08-17T15:49:00Z">
                  <w:rPr>
                    <w:sz w:val="28"/>
                    <w:szCs w:val="28"/>
                    <w:highlight w:val="yellow"/>
                  </w:rPr>
                </w:rPrChange>
              </w:rPr>
            </w:pPr>
            <w:r w:rsidRPr="003D1C86">
              <w:rPr>
                <w:sz w:val="28"/>
                <w:szCs w:val="28"/>
                <w:rPrChange w:id="1358" w:author="Chungpth" w:date="2021-08-17T15:49:00Z">
                  <w:rPr>
                    <w:sz w:val="28"/>
                    <w:szCs w:val="28"/>
                    <w:highlight w:val="yellow"/>
                  </w:rPr>
                </w:rPrChange>
              </w:rPr>
              <w:t xml:space="preserve">      + Khoán: tỷ lệ khoán</w:t>
            </w:r>
          </w:p>
          <w:p w14:paraId="5CCF07C7" w14:textId="77777777" w:rsidR="00D16758" w:rsidRPr="003D1C86" w:rsidRDefault="00D16758" w:rsidP="00D16758">
            <w:pPr>
              <w:rPr>
                <w:sz w:val="28"/>
                <w:szCs w:val="28"/>
                <w:rPrChange w:id="1359" w:author="Chungpth" w:date="2021-08-17T15:49:00Z">
                  <w:rPr>
                    <w:sz w:val="28"/>
                    <w:szCs w:val="28"/>
                    <w:highlight w:val="yellow"/>
                  </w:rPr>
                </w:rPrChange>
              </w:rPr>
            </w:pPr>
            <w:r w:rsidRPr="003D1C86">
              <w:rPr>
                <w:sz w:val="28"/>
                <w:szCs w:val="28"/>
                <w:rPrChange w:id="1360" w:author="Chungpth" w:date="2021-08-17T15:49:00Z">
                  <w:rPr>
                    <w:sz w:val="28"/>
                    <w:szCs w:val="28"/>
                    <w:highlight w:val="yellow"/>
                  </w:rPr>
                </w:rPrChange>
              </w:rPr>
              <w:t xml:space="preserve">      + Thực hiện: số lượt khách hàng ghé thăm trong tuyến/Tổng số lượt cấu hình khách hàng ghé thăm trong tuyến.</w:t>
            </w:r>
          </w:p>
          <w:p w14:paraId="0D6A44C6" w14:textId="77777777" w:rsidR="00D16758" w:rsidRPr="003D1C86" w:rsidRDefault="00D16758" w:rsidP="00D16758">
            <w:pPr>
              <w:rPr>
                <w:sz w:val="28"/>
                <w:szCs w:val="28"/>
                <w:rPrChange w:id="1361" w:author="Chungpth" w:date="2021-08-17T15:49:00Z">
                  <w:rPr>
                    <w:sz w:val="28"/>
                    <w:szCs w:val="28"/>
                    <w:highlight w:val="yellow"/>
                  </w:rPr>
                </w:rPrChange>
              </w:rPr>
            </w:pPr>
            <w:r w:rsidRPr="003D1C86">
              <w:rPr>
                <w:sz w:val="28"/>
                <w:szCs w:val="28"/>
                <w:rPrChange w:id="1362" w:author="Chungpth" w:date="2021-08-17T15:49:00Z">
                  <w:rPr>
                    <w:sz w:val="28"/>
                    <w:szCs w:val="28"/>
                    <w:highlight w:val="yellow"/>
                  </w:rPr>
                </w:rPrChange>
              </w:rPr>
              <w:t xml:space="preserve">      + Hoàn thành: % hoàn thành =Thực hiện/Khoán %</w:t>
            </w:r>
          </w:p>
          <w:p w14:paraId="40DD0D7D" w14:textId="77777777" w:rsidR="00D16758" w:rsidRPr="003D1C86" w:rsidRDefault="00D16758" w:rsidP="00D16758">
            <w:pPr>
              <w:rPr>
                <w:sz w:val="28"/>
                <w:szCs w:val="28"/>
                <w:rPrChange w:id="1363" w:author="Chungpth" w:date="2021-08-17T15:49:00Z">
                  <w:rPr>
                    <w:sz w:val="28"/>
                    <w:szCs w:val="28"/>
                    <w:highlight w:val="yellow"/>
                  </w:rPr>
                </w:rPrChange>
              </w:rPr>
            </w:pPr>
            <w:r w:rsidRPr="003D1C86">
              <w:rPr>
                <w:sz w:val="28"/>
                <w:szCs w:val="28"/>
                <w:rPrChange w:id="1364" w:author="Chungpth" w:date="2021-08-17T15:49:00Z">
                  <w:rPr>
                    <w:sz w:val="28"/>
                    <w:szCs w:val="28"/>
                    <w:highlight w:val="yellow"/>
                  </w:rPr>
                </w:rPrChange>
              </w:rPr>
              <w:t xml:space="preserve"> KPI 6: Số đơn hàng giao thành công </w:t>
            </w:r>
          </w:p>
          <w:p w14:paraId="7B5B38AB" w14:textId="77777777" w:rsidR="00D16758" w:rsidRPr="003D1C86" w:rsidRDefault="00D16758" w:rsidP="00D16758">
            <w:pPr>
              <w:rPr>
                <w:sz w:val="28"/>
                <w:szCs w:val="28"/>
                <w:rPrChange w:id="1365" w:author="Chungpth" w:date="2021-08-17T15:49:00Z">
                  <w:rPr>
                    <w:sz w:val="28"/>
                    <w:szCs w:val="28"/>
                    <w:highlight w:val="yellow"/>
                  </w:rPr>
                </w:rPrChange>
              </w:rPr>
            </w:pPr>
            <w:r w:rsidRPr="003D1C86">
              <w:rPr>
                <w:sz w:val="28"/>
                <w:szCs w:val="28"/>
                <w:rPrChange w:id="1366" w:author="Chungpth" w:date="2021-08-17T15:49:00Z">
                  <w:rPr>
                    <w:sz w:val="28"/>
                    <w:szCs w:val="28"/>
                    <w:highlight w:val="yellow"/>
                  </w:rPr>
                </w:rPrChange>
              </w:rPr>
              <w:t xml:space="preserve">      + Khoán: số lượng khoán</w:t>
            </w:r>
          </w:p>
          <w:p w14:paraId="7599E42A" w14:textId="77777777" w:rsidR="00D16758" w:rsidRPr="003D1C86" w:rsidRDefault="00D16758" w:rsidP="00D16758">
            <w:pPr>
              <w:rPr>
                <w:sz w:val="28"/>
                <w:szCs w:val="28"/>
                <w:rPrChange w:id="1367" w:author="Chungpth" w:date="2021-08-17T15:49:00Z">
                  <w:rPr>
                    <w:sz w:val="28"/>
                    <w:szCs w:val="28"/>
                    <w:highlight w:val="yellow"/>
                  </w:rPr>
                </w:rPrChange>
              </w:rPr>
            </w:pPr>
            <w:r w:rsidRPr="003D1C86">
              <w:rPr>
                <w:sz w:val="28"/>
                <w:szCs w:val="28"/>
                <w:rPrChange w:id="1368" w:author="Chungpth" w:date="2021-08-17T15:49:00Z">
                  <w:rPr>
                    <w:sz w:val="28"/>
                    <w:szCs w:val="28"/>
                    <w:highlight w:val="yellow"/>
                  </w:rPr>
                </w:rPrChange>
              </w:rPr>
              <w:t xml:space="preserve">      + Thực hiện: số đơn hàng giao thành công/số đơn hàng đã duyệt (Đơn hàng trả cũng coi như đã duyệt)</w:t>
            </w:r>
          </w:p>
          <w:p w14:paraId="2BD31CC4" w14:textId="77777777" w:rsidR="00D16758" w:rsidRPr="003D1C86" w:rsidRDefault="00D16758" w:rsidP="00D16758">
            <w:pPr>
              <w:rPr>
                <w:sz w:val="28"/>
                <w:szCs w:val="28"/>
                <w:rPrChange w:id="1369" w:author="Chungpth" w:date="2021-08-17T15:49:00Z">
                  <w:rPr>
                    <w:sz w:val="28"/>
                    <w:szCs w:val="28"/>
                    <w:highlight w:val="yellow"/>
                  </w:rPr>
                </w:rPrChange>
              </w:rPr>
            </w:pPr>
            <w:r w:rsidRPr="003D1C86">
              <w:rPr>
                <w:sz w:val="28"/>
                <w:szCs w:val="28"/>
                <w:rPrChange w:id="1370" w:author="Chungpth" w:date="2021-08-17T15:49:00Z">
                  <w:rPr>
                    <w:sz w:val="28"/>
                    <w:szCs w:val="28"/>
                    <w:highlight w:val="yellow"/>
                  </w:rPr>
                </w:rPrChange>
              </w:rPr>
              <w:t xml:space="preserve">      + Hoàn thành: % hoàn thành =Thực hiện/Khoán </w:t>
            </w:r>
            <w:r w:rsidRPr="003D1C86">
              <w:rPr>
                <w:sz w:val="28"/>
                <w:szCs w:val="28"/>
                <w:rPrChange w:id="1371" w:author="Chungpth" w:date="2021-08-17T15:49:00Z">
                  <w:rPr>
                    <w:sz w:val="28"/>
                    <w:szCs w:val="28"/>
                    <w:highlight w:val="yellow"/>
                  </w:rPr>
                </w:rPrChange>
              </w:rPr>
              <w:lastRenderedPageBreak/>
              <w:t>*100%</w:t>
            </w:r>
          </w:p>
          <w:p w14:paraId="5D034845" w14:textId="77777777" w:rsidR="00D16758" w:rsidRPr="003D1C86" w:rsidRDefault="00D16758" w:rsidP="00D16758">
            <w:pPr>
              <w:rPr>
                <w:sz w:val="28"/>
                <w:szCs w:val="28"/>
                <w:rPrChange w:id="1372" w:author="Chungpth" w:date="2021-08-17T15:49:00Z">
                  <w:rPr>
                    <w:sz w:val="28"/>
                    <w:szCs w:val="28"/>
                    <w:highlight w:val="yellow"/>
                  </w:rPr>
                </w:rPrChange>
              </w:rPr>
            </w:pPr>
            <w:r w:rsidRPr="003D1C86">
              <w:rPr>
                <w:sz w:val="28"/>
                <w:szCs w:val="28"/>
                <w:rPrChange w:id="1373" w:author="Chungpth" w:date="2021-08-17T15:49:00Z">
                  <w:rPr>
                    <w:sz w:val="28"/>
                    <w:szCs w:val="28"/>
                    <w:highlight w:val="yellow"/>
                  </w:rPr>
                </w:rPrChange>
              </w:rPr>
              <w:t xml:space="preserve"> KPI 7: Đơn hàng thành công/ngày</w:t>
            </w:r>
          </w:p>
          <w:p w14:paraId="61F85A54" w14:textId="4B8E5DCC" w:rsidR="00D16758" w:rsidRPr="003D1C86" w:rsidRDefault="00D16758" w:rsidP="00D16758">
            <w:pPr>
              <w:rPr>
                <w:strike/>
                <w:sz w:val="28"/>
                <w:szCs w:val="28"/>
                <w:rPrChange w:id="1374" w:author="Chungpth" w:date="2021-08-17T15:49:00Z">
                  <w:rPr>
                    <w:strike/>
                    <w:sz w:val="28"/>
                    <w:szCs w:val="28"/>
                    <w:highlight w:val="yellow"/>
                  </w:rPr>
                </w:rPrChange>
              </w:rPr>
            </w:pPr>
            <w:r w:rsidRPr="003D1C86">
              <w:rPr>
                <w:sz w:val="28"/>
                <w:szCs w:val="28"/>
                <w:rPrChange w:id="1375" w:author="Chungpth" w:date="2021-08-17T15:49:00Z">
                  <w:rPr>
                    <w:sz w:val="28"/>
                    <w:szCs w:val="28"/>
                    <w:highlight w:val="yellow"/>
                  </w:rPr>
                </w:rPrChange>
              </w:rPr>
              <w:t xml:space="preserve">      + Khoán= số lượng khoán </w:t>
            </w:r>
            <w:del w:id="1376" w:author="Chungpth" w:date="2021-08-17T18:13:00Z">
              <w:r w:rsidRPr="003D1C86" w:rsidDel="00A4337D">
                <w:rPr>
                  <w:strike/>
                  <w:sz w:val="28"/>
                  <w:szCs w:val="28"/>
                  <w:rPrChange w:id="1377" w:author="Chungpth" w:date="2021-08-17T15:49:00Z">
                    <w:rPr>
                      <w:strike/>
                      <w:sz w:val="28"/>
                      <w:szCs w:val="28"/>
                      <w:highlight w:val="yellow"/>
                    </w:rPr>
                  </w:rPrChange>
                </w:rPr>
                <w:delText>KPI đơn hàng thành công/ngày * số ngày làm việc theo cấu hình.</w:delText>
              </w:r>
            </w:del>
          </w:p>
          <w:p w14:paraId="0FAE2B80" w14:textId="77777777" w:rsidR="00D16758" w:rsidRPr="003D1C86" w:rsidRDefault="00D16758" w:rsidP="00D16758">
            <w:pPr>
              <w:rPr>
                <w:sz w:val="28"/>
                <w:szCs w:val="28"/>
                <w:rPrChange w:id="1378" w:author="Chungpth" w:date="2021-08-17T15:49:00Z">
                  <w:rPr>
                    <w:sz w:val="28"/>
                    <w:szCs w:val="28"/>
                    <w:highlight w:val="yellow"/>
                  </w:rPr>
                </w:rPrChange>
              </w:rPr>
            </w:pPr>
            <w:r w:rsidRPr="003D1C86">
              <w:rPr>
                <w:sz w:val="28"/>
                <w:szCs w:val="28"/>
                <w:rPrChange w:id="1379" w:author="Chungpth" w:date="2021-08-17T15:49:00Z">
                  <w:rPr>
                    <w:sz w:val="28"/>
                    <w:szCs w:val="28"/>
                    <w:highlight w:val="yellow"/>
                  </w:rPr>
                </w:rPrChange>
              </w:rPr>
              <w:t>Mỗi ngày gồm 2 thông tin:</w:t>
            </w:r>
          </w:p>
          <w:p w14:paraId="27C77EF4" w14:textId="2FB14AC1" w:rsidR="00D16758" w:rsidRPr="003D1C86" w:rsidRDefault="00D16758" w:rsidP="00D16758">
            <w:pPr>
              <w:rPr>
                <w:sz w:val="28"/>
                <w:szCs w:val="28"/>
                <w:rPrChange w:id="1380" w:author="Chungpth" w:date="2021-08-17T15:49:00Z">
                  <w:rPr>
                    <w:sz w:val="28"/>
                    <w:szCs w:val="28"/>
                    <w:highlight w:val="yellow"/>
                  </w:rPr>
                </w:rPrChange>
              </w:rPr>
            </w:pPr>
            <w:r w:rsidRPr="003D1C86">
              <w:rPr>
                <w:sz w:val="28"/>
                <w:szCs w:val="28"/>
                <w:rPrChange w:id="1381" w:author="Chungpth" w:date="2021-08-17T15:49:00Z">
                  <w:rPr>
                    <w:sz w:val="28"/>
                    <w:szCs w:val="28"/>
                    <w:highlight w:val="yellow"/>
                  </w:rPr>
                </w:rPrChange>
              </w:rPr>
              <w:t xml:space="preserve">      + Thực hiện= số lượng đơn hàng trong tuyến đã duyệt cùng ngày </w:t>
            </w:r>
            <w:del w:id="1382" w:author="Chungpth" w:date="2021-08-17T18:13:00Z">
              <w:r w:rsidRPr="003D1C86" w:rsidDel="00A4337D">
                <w:rPr>
                  <w:strike/>
                  <w:sz w:val="28"/>
                  <w:szCs w:val="28"/>
                  <w:rPrChange w:id="1383" w:author="Chungpth" w:date="2021-08-17T15:49:00Z">
                    <w:rPr>
                      <w:strike/>
                      <w:sz w:val="28"/>
                      <w:szCs w:val="28"/>
                      <w:highlight w:val="yellow"/>
                    </w:rPr>
                  </w:rPrChange>
                </w:rPr>
                <w:delText>đặt hàng trong cả tháng.</w:delText>
              </w:r>
            </w:del>
          </w:p>
          <w:p w14:paraId="2B5E2BFC" w14:textId="77777777" w:rsidR="00D16758" w:rsidRPr="003D1C86" w:rsidRDefault="00D16758" w:rsidP="00D16758">
            <w:pPr>
              <w:rPr>
                <w:sz w:val="28"/>
                <w:szCs w:val="28"/>
              </w:rPr>
            </w:pPr>
            <w:r w:rsidRPr="003D1C86">
              <w:rPr>
                <w:sz w:val="28"/>
                <w:szCs w:val="28"/>
                <w:rPrChange w:id="1384" w:author="Chungpth" w:date="2021-08-17T15:49:00Z">
                  <w:rPr>
                    <w:sz w:val="28"/>
                    <w:szCs w:val="28"/>
                    <w:highlight w:val="yellow"/>
                  </w:rPr>
                </w:rPrChange>
              </w:rPr>
              <w:t xml:space="preserve">      + Hoàn thành: % hoàn thành =Thực hiện/Khoán *100%</w:t>
            </w:r>
          </w:p>
          <w:p w14:paraId="47FD4D60" w14:textId="357B7B41" w:rsidR="008F5E29" w:rsidRPr="003D1C86" w:rsidRDefault="00E408E5" w:rsidP="00E408E5">
            <w:pPr>
              <w:pStyle w:val="Sothutu-1so"/>
              <w:numPr>
                <w:ilvl w:val="0"/>
                <w:numId w:val="0"/>
              </w:numPr>
              <w:ind w:left="360" w:hanging="360"/>
              <w:jc w:val="left"/>
              <w:rPr>
                <w:sz w:val="28"/>
                <w:szCs w:val="28"/>
              </w:rPr>
            </w:pPr>
            <w:r w:rsidRPr="003D1C86">
              <w:rPr>
                <w:sz w:val="28"/>
                <w:szCs w:val="28"/>
              </w:rPr>
              <w:t xml:space="preserve">Theo biểu mẫu: </w:t>
            </w:r>
            <w:bookmarkStart w:id="1385" w:name="_MON_1688365935"/>
            <w:bookmarkEnd w:id="1385"/>
            <w:r w:rsidRPr="006C48E9">
              <w:rPr>
                <w:sz w:val="28"/>
                <w:szCs w:val="28"/>
              </w:rPr>
              <w:object w:dxaOrig="1748" w:dyaOrig="1132" w14:anchorId="76DD78AD">
                <v:shape id="_x0000_i1036" type="#_x0000_t75" style="width:86.25pt;height:57.75pt" o:ole="">
                  <v:imagedata r:id="rId95" o:title=""/>
                </v:shape>
                <o:OLEObject Type="Embed" ProgID="Excel.Sheet.12" ShapeID="_x0000_i1036" DrawAspect="Icon" ObjectID="_1695023285" r:id="rId96"/>
              </w:object>
            </w:r>
          </w:p>
        </w:tc>
        <w:tc>
          <w:tcPr>
            <w:tcW w:w="1445" w:type="dxa"/>
          </w:tcPr>
          <w:p w14:paraId="5B8E2F92" w14:textId="77777777" w:rsidR="008F5E29" w:rsidRPr="003D1C86" w:rsidRDefault="008F5E29" w:rsidP="005117D6">
            <w:pPr>
              <w:ind w:left="0"/>
              <w:jc w:val="both"/>
              <w:rPr>
                <w:sz w:val="28"/>
                <w:szCs w:val="28"/>
              </w:rPr>
            </w:pPr>
          </w:p>
        </w:tc>
      </w:tr>
    </w:tbl>
    <w:p w14:paraId="61C22E08" w14:textId="46CAEEA7" w:rsidR="00D16758" w:rsidRPr="003D1C86" w:rsidRDefault="00D16758" w:rsidP="008633E7">
      <w:pPr>
        <w:pStyle w:val="Heading1"/>
        <w:numPr>
          <w:ilvl w:val="1"/>
          <w:numId w:val="30"/>
        </w:numPr>
        <w:rPr>
          <w:sz w:val="28"/>
          <w:szCs w:val="28"/>
          <w:lang w:eastAsia="ar-SA"/>
        </w:rPr>
      </w:pPr>
      <w:r w:rsidRPr="003D1C86">
        <w:rPr>
          <w:sz w:val="28"/>
          <w:szCs w:val="28"/>
          <w:lang w:eastAsia="ar-SA"/>
        </w:rPr>
        <w:lastRenderedPageBreak/>
        <w:t xml:space="preserve"> Báo cáo Danh sách lỗi đồng bộ </w:t>
      </w:r>
    </w:p>
    <w:p w14:paraId="76DC2F82" w14:textId="77777777" w:rsidR="00D16758" w:rsidRPr="003D1C86" w:rsidRDefault="00D16758" w:rsidP="00D16758">
      <w:pPr>
        <w:rPr>
          <w:sz w:val="28"/>
          <w:szCs w:val="28"/>
          <w:rPrChange w:id="1386" w:author="Chungpth" w:date="2021-08-17T15:49:00Z">
            <w:rPr>
              <w:sz w:val="28"/>
              <w:szCs w:val="28"/>
              <w:highlight w:val="yellow"/>
            </w:rPr>
          </w:rPrChange>
        </w:rPr>
      </w:pPr>
      <w:r w:rsidRPr="003D1C86">
        <w:rPr>
          <w:sz w:val="28"/>
          <w:szCs w:val="28"/>
          <w:rPrChange w:id="1387" w:author="Chungpth" w:date="2021-08-17T15:49:00Z">
            <w:rPr>
              <w:sz w:val="28"/>
              <w:szCs w:val="28"/>
              <w:highlight w:val="yellow"/>
            </w:rPr>
          </w:rPrChange>
        </w:rPr>
        <w:t>- Xây dựng chức năng cho phép xuất danh sách lỗi khi đồng bộ.</w:t>
      </w:r>
    </w:p>
    <w:p w14:paraId="5253619E" w14:textId="53F104B1" w:rsidR="00D16758" w:rsidRPr="003D1C86" w:rsidRDefault="00D16758" w:rsidP="00F17FBD">
      <w:pPr>
        <w:pStyle w:val="Heading2"/>
        <w:numPr>
          <w:ilvl w:val="0"/>
          <w:numId w:val="0"/>
        </w:numPr>
        <w:ind w:left="576"/>
        <w:rPr>
          <w:lang w:eastAsia="ar-SA"/>
        </w:rPr>
      </w:pPr>
      <w:r w:rsidRPr="003D1C86">
        <w:rPr>
          <w:lang w:eastAsia="ar-SA"/>
        </w:rPr>
        <w:t>3.25.1  Màn hình chức năng</w:t>
      </w:r>
    </w:p>
    <w:p w14:paraId="2AEB5B94" w14:textId="4BB4A0D6" w:rsidR="00D16758" w:rsidRPr="003D1C86" w:rsidRDefault="00D16758" w:rsidP="009C505E">
      <w:pPr>
        <w:rPr>
          <w:sz w:val="28"/>
          <w:szCs w:val="28"/>
          <w:lang w:eastAsia="ar-SA"/>
        </w:rPr>
      </w:pPr>
      <w:r w:rsidRPr="006C48E9">
        <w:rPr>
          <w:noProof/>
          <w:snapToGrid/>
          <w:sz w:val="28"/>
          <w:szCs w:val="28"/>
        </w:rPr>
        <w:drawing>
          <wp:inline distT="0" distB="0" distL="0" distR="0" wp14:anchorId="6B8B1F96" wp14:editId="6BA8BFC1">
            <wp:extent cx="5943600" cy="823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23595"/>
                    </a:xfrm>
                    <a:prstGeom prst="rect">
                      <a:avLst/>
                    </a:prstGeom>
                  </pic:spPr>
                </pic:pic>
              </a:graphicData>
            </a:graphic>
          </wp:inline>
        </w:drawing>
      </w:r>
    </w:p>
    <w:p w14:paraId="2224F7A9" w14:textId="270F20E3" w:rsidR="00D16758" w:rsidRPr="003D1C86" w:rsidRDefault="00D16758" w:rsidP="00F17FBD">
      <w:pPr>
        <w:pStyle w:val="Heading2"/>
        <w:numPr>
          <w:ilvl w:val="0"/>
          <w:numId w:val="0"/>
        </w:numPr>
        <w:ind w:left="576"/>
        <w:rPr>
          <w:lang w:eastAsia="ar-SA"/>
        </w:rPr>
      </w:pPr>
      <w:r w:rsidRPr="003D1C86">
        <w:rPr>
          <w:lang w:eastAsia="ar-SA"/>
        </w:rPr>
        <w:t>3.25.2  Mô tả dòng sự kiện chính</w:t>
      </w:r>
    </w:p>
    <w:p w14:paraId="7817929F" w14:textId="144911EC" w:rsidR="00D16758" w:rsidRPr="003D1C86" w:rsidRDefault="00D16758" w:rsidP="009C505E">
      <w:pPr>
        <w:rPr>
          <w:sz w:val="28"/>
          <w:szCs w:val="28"/>
          <w:rPrChange w:id="1388" w:author="Chungpth" w:date="2021-08-17T15:49:00Z">
            <w:rPr>
              <w:sz w:val="28"/>
              <w:szCs w:val="28"/>
              <w:highlight w:val="yellow"/>
            </w:rPr>
          </w:rPrChange>
        </w:rPr>
      </w:pPr>
    </w:p>
    <w:tbl>
      <w:tblPr>
        <w:tblW w:w="9975" w:type="dxa"/>
        <w:tblInd w:w="108" w:type="dxa"/>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810"/>
        <w:gridCol w:w="3037"/>
        <w:gridCol w:w="4230"/>
        <w:gridCol w:w="1890"/>
        <w:gridCol w:w="8"/>
      </w:tblGrid>
      <w:tr w:rsidR="00D16758" w:rsidRPr="003D1C86" w14:paraId="74D3632C" w14:textId="77777777" w:rsidTr="00FB2A60">
        <w:trPr>
          <w:gridAfter w:val="1"/>
          <w:wAfter w:w="8" w:type="dxa"/>
          <w:trHeight w:val="359"/>
        </w:trPr>
        <w:tc>
          <w:tcPr>
            <w:tcW w:w="810" w:type="dxa"/>
            <w:tcBorders>
              <w:top w:val="single" w:sz="4" w:space="0" w:color="auto"/>
              <w:bottom w:val="single" w:sz="4" w:space="0" w:color="auto"/>
              <w:right w:val="single" w:sz="4" w:space="0" w:color="auto"/>
            </w:tcBorders>
            <w:shd w:val="clear" w:color="auto" w:fill="F3F3F3"/>
            <w:vAlign w:val="center"/>
          </w:tcPr>
          <w:p w14:paraId="3B60DC77" w14:textId="77777777" w:rsidR="00D16758" w:rsidRPr="003D1C86" w:rsidRDefault="00D16758" w:rsidP="00D16758">
            <w:pPr>
              <w:ind w:left="0"/>
              <w:rPr>
                <w:sz w:val="28"/>
                <w:szCs w:val="28"/>
                <w:rPrChange w:id="1389" w:author="Chungpth" w:date="2021-08-17T15:49:00Z">
                  <w:rPr>
                    <w:sz w:val="28"/>
                    <w:szCs w:val="28"/>
                    <w:highlight w:val="yellow"/>
                  </w:rPr>
                </w:rPrChange>
              </w:rPr>
            </w:pPr>
            <w:r w:rsidRPr="003D1C86">
              <w:rPr>
                <w:sz w:val="28"/>
                <w:szCs w:val="28"/>
                <w:rPrChange w:id="1390" w:author="Chungpth" w:date="2021-08-17T15:49:00Z">
                  <w:rPr>
                    <w:sz w:val="28"/>
                    <w:szCs w:val="28"/>
                    <w:highlight w:val="yellow"/>
                  </w:rPr>
                </w:rPrChange>
              </w:rPr>
              <w:t>STT</w:t>
            </w:r>
          </w:p>
        </w:tc>
        <w:tc>
          <w:tcPr>
            <w:tcW w:w="3037" w:type="dxa"/>
            <w:tcBorders>
              <w:top w:val="single" w:sz="4" w:space="0" w:color="auto"/>
              <w:bottom w:val="single" w:sz="4" w:space="0" w:color="auto"/>
              <w:right w:val="single" w:sz="4" w:space="0" w:color="auto"/>
            </w:tcBorders>
            <w:shd w:val="clear" w:color="auto" w:fill="F3F3F3"/>
          </w:tcPr>
          <w:p w14:paraId="0DF6A111" w14:textId="77777777" w:rsidR="00D16758" w:rsidRPr="003D1C86" w:rsidRDefault="00D16758" w:rsidP="00FB2A60">
            <w:pPr>
              <w:jc w:val="center"/>
              <w:rPr>
                <w:sz w:val="28"/>
                <w:szCs w:val="28"/>
                <w:rPrChange w:id="1391" w:author="Chungpth" w:date="2021-08-17T15:49:00Z">
                  <w:rPr>
                    <w:sz w:val="28"/>
                    <w:szCs w:val="28"/>
                    <w:highlight w:val="yellow"/>
                  </w:rPr>
                </w:rPrChange>
              </w:rPr>
            </w:pPr>
            <w:r w:rsidRPr="003D1C86">
              <w:rPr>
                <w:sz w:val="28"/>
                <w:szCs w:val="28"/>
                <w:rPrChange w:id="1392" w:author="Chungpth" w:date="2021-08-17T15:49:00Z">
                  <w:rPr>
                    <w:sz w:val="28"/>
                    <w:szCs w:val="28"/>
                    <w:highlight w:val="yellow"/>
                  </w:rPr>
                </w:rPrChange>
              </w:rPr>
              <w:t>Chức năng</w:t>
            </w:r>
          </w:p>
        </w:tc>
        <w:tc>
          <w:tcPr>
            <w:tcW w:w="4230" w:type="dxa"/>
            <w:tcBorders>
              <w:top w:val="single" w:sz="4" w:space="0" w:color="auto"/>
              <w:left w:val="single" w:sz="4" w:space="0" w:color="auto"/>
              <w:bottom w:val="single" w:sz="4" w:space="0" w:color="auto"/>
            </w:tcBorders>
            <w:shd w:val="clear" w:color="auto" w:fill="F3F3F3"/>
          </w:tcPr>
          <w:p w14:paraId="498DC8DD" w14:textId="77777777" w:rsidR="00D16758" w:rsidRPr="003D1C86" w:rsidRDefault="00D16758" w:rsidP="00FB2A60">
            <w:pPr>
              <w:jc w:val="center"/>
              <w:rPr>
                <w:sz w:val="28"/>
                <w:szCs w:val="28"/>
                <w:rPrChange w:id="1393" w:author="Chungpth" w:date="2021-08-17T15:49:00Z">
                  <w:rPr>
                    <w:sz w:val="28"/>
                    <w:szCs w:val="28"/>
                    <w:highlight w:val="yellow"/>
                  </w:rPr>
                </w:rPrChange>
              </w:rPr>
            </w:pPr>
            <w:r w:rsidRPr="003D1C86">
              <w:rPr>
                <w:sz w:val="28"/>
                <w:szCs w:val="28"/>
                <w:rPrChange w:id="1394" w:author="Chungpth" w:date="2021-08-17T15:49:00Z">
                  <w:rPr>
                    <w:sz w:val="28"/>
                    <w:szCs w:val="28"/>
                    <w:highlight w:val="yellow"/>
                  </w:rPr>
                </w:rPrChange>
              </w:rPr>
              <w:t>Mô tả</w:t>
            </w:r>
          </w:p>
        </w:tc>
        <w:tc>
          <w:tcPr>
            <w:tcW w:w="1890" w:type="dxa"/>
            <w:tcBorders>
              <w:top w:val="single" w:sz="4" w:space="0" w:color="auto"/>
              <w:left w:val="single" w:sz="4" w:space="0" w:color="auto"/>
              <w:bottom w:val="single" w:sz="4" w:space="0" w:color="auto"/>
            </w:tcBorders>
            <w:shd w:val="clear" w:color="auto" w:fill="F3F3F3"/>
          </w:tcPr>
          <w:p w14:paraId="5F5FAF42" w14:textId="77777777" w:rsidR="00D16758" w:rsidRPr="003D1C86" w:rsidRDefault="00D16758" w:rsidP="00FB2A60">
            <w:pPr>
              <w:jc w:val="center"/>
              <w:rPr>
                <w:sz w:val="28"/>
                <w:szCs w:val="28"/>
                <w:rPrChange w:id="1395" w:author="Chungpth" w:date="2021-08-17T15:49:00Z">
                  <w:rPr>
                    <w:sz w:val="28"/>
                    <w:szCs w:val="28"/>
                    <w:highlight w:val="yellow"/>
                  </w:rPr>
                </w:rPrChange>
              </w:rPr>
            </w:pPr>
            <w:r w:rsidRPr="003D1C86">
              <w:rPr>
                <w:sz w:val="28"/>
                <w:szCs w:val="28"/>
                <w:rPrChange w:id="1396" w:author="Chungpth" w:date="2021-08-17T15:49:00Z">
                  <w:rPr>
                    <w:sz w:val="28"/>
                    <w:szCs w:val="28"/>
                    <w:highlight w:val="yellow"/>
                  </w:rPr>
                </w:rPrChange>
              </w:rPr>
              <w:t>Phân hệ</w:t>
            </w:r>
          </w:p>
        </w:tc>
      </w:tr>
      <w:tr w:rsidR="00D16758" w:rsidRPr="003D1C86" w14:paraId="7CBBA541" w14:textId="77777777" w:rsidTr="00FB2A60">
        <w:trPr>
          <w:trHeight w:val="593"/>
        </w:trPr>
        <w:tc>
          <w:tcPr>
            <w:tcW w:w="9975" w:type="dxa"/>
            <w:gridSpan w:val="5"/>
            <w:tcBorders>
              <w:top w:val="single" w:sz="4" w:space="0" w:color="auto"/>
              <w:left w:val="single" w:sz="4" w:space="0" w:color="auto"/>
              <w:right w:val="single" w:sz="4" w:space="0" w:color="auto"/>
            </w:tcBorders>
            <w:vAlign w:val="center"/>
          </w:tcPr>
          <w:p w14:paraId="6C9073E9" w14:textId="77777777" w:rsidR="00D16758" w:rsidRPr="003D1C86" w:rsidRDefault="00D16758" w:rsidP="00FB2A60">
            <w:pPr>
              <w:rPr>
                <w:b/>
                <w:sz w:val="28"/>
                <w:szCs w:val="28"/>
                <w:rPrChange w:id="1397" w:author="Chungpth" w:date="2021-08-17T15:49:00Z">
                  <w:rPr>
                    <w:b/>
                    <w:sz w:val="28"/>
                    <w:szCs w:val="28"/>
                    <w:highlight w:val="yellow"/>
                  </w:rPr>
                </w:rPrChange>
              </w:rPr>
            </w:pPr>
            <w:r w:rsidRPr="003D1C86">
              <w:rPr>
                <w:b/>
                <w:sz w:val="28"/>
                <w:szCs w:val="28"/>
                <w:rPrChange w:id="1398" w:author="Chungpth" w:date="2021-08-17T15:49:00Z">
                  <w:rPr>
                    <w:b/>
                    <w:sz w:val="28"/>
                    <w:szCs w:val="28"/>
                    <w:highlight w:val="yellow"/>
                  </w:rPr>
                </w:rPrChange>
              </w:rPr>
              <w:t>Luồng dữ liệu chính</w:t>
            </w:r>
          </w:p>
        </w:tc>
      </w:tr>
      <w:tr w:rsidR="00D16758" w:rsidRPr="003D1C86" w14:paraId="781842EC" w14:textId="77777777" w:rsidTr="00FB2A60">
        <w:trPr>
          <w:gridAfter w:val="1"/>
          <w:wAfter w:w="8" w:type="dxa"/>
          <w:trHeight w:val="710"/>
        </w:trPr>
        <w:tc>
          <w:tcPr>
            <w:tcW w:w="810" w:type="dxa"/>
            <w:tcBorders>
              <w:top w:val="single" w:sz="4" w:space="0" w:color="auto"/>
              <w:left w:val="single" w:sz="4" w:space="0" w:color="auto"/>
              <w:right w:val="dotted" w:sz="4" w:space="0" w:color="auto"/>
            </w:tcBorders>
            <w:vAlign w:val="center"/>
          </w:tcPr>
          <w:p w14:paraId="45BFB94E" w14:textId="4E3078BF" w:rsidR="00D16758" w:rsidRPr="003D1C86" w:rsidRDefault="00D16758" w:rsidP="00FB2A60">
            <w:pPr>
              <w:rPr>
                <w:sz w:val="28"/>
                <w:szCs w:val="28"/>
                <w:rPrChange w:id="1399" w:author="Chungpth" w:date="2021-08-17T15:49:00Z">
                  <w:rPr>
                    <w:sz w:val="28"/>
                    <w:szCs w:val="28"/>
                    <w:highlight w:val="yellow"/>
                  </w:rPr>
                </w:rPrChange>
              </w:rPr>
            </w:pPr>
          </w:p>
        </w:tc>
        <w:tc>
          <w:tcPr>
            <w:tcW w:w="3037" w:type="dxa"/>
            <w:tcBorders>
              <w:top w:val="single" w:sz="4" w:space="0" w:color="auto"/>
              <w:left w:val="dotted" w:sz="4" w:space="0" w:color="auto"/>
              <w:right w:val="dotted" w:sz="4" w:space="0" w:color="auto"/>
            </w:tcBorders>
          </w:tcPr>
          <w:p w14:paraId="6734C791" w14:textId="77777777" w:rsidR="00D16758" w:rsidRPr="003D1C86" w:rsidRDefault="00D16758" w:rsidP="00FB2A60">
            <w:pPr>
              <w:rPr>
                <w:sz w:val="28"/>
                <w:szCs w:val="28"/>
                <w:rPrChange w:id="1400" w:author="Chungpth" w:date="2021-08-17T15:49:00Z">
                  <w:rPr>
                    <w:sz w:val="28"/>
                    <w:szCs w:val="28"/>
                    <w:highlight w:val="yellow"/>
                  </w:rPr>
                </w:rPrChange>
              </w:rPr>
            </w:pPr>
            <w:r w:rsidRPr="003D1C86">
              <w:rPr>
                <w:sz w:val="28"/>
                <w:szCs w:val="28"/>
                <w:rPrChange w:id="1401" w:author="Chungpth" w:date="2021-08-17T15:49:00Z">
                  <w:rPr>
                    <w:sz w:val="28"/>
                    <w:szCs w:val="28"/>
                    <w:highlight w:val="yellow"/>
                  </w:rPr>
                </w:rPrChange>
              </w:rPr>
              <w:t>Báo cáo Danh sách lỗi đồng bộ</w:t>
            </w:r>
          </w:p>
        </w:tc>
        <w:tc>
          <w:tcPr>
            <w:tcW w:w="4230" w:type="dxa"/>
            <w:tcBorders>
              <w:top w:val="single" w:sz="4" w:space="0" w:color="auto"/>
              <w:left w:val="dotted" w:sz="4" w:space="0" w:color="auto"/>
              <w:right w:val="single" w:sz="4" w:space="0" w:color="auto"/>
            </w:tcBorders>
          </w:tcPr>
          <w:p w14:paraId="6ED8E488" w14:textId="77777777" w:rsidR="00D16758" w:rsidRPr="003D1C86" w:rsidRDefault="00D16758" w:rsidP="00FB2A60">
            <w:pPr>
              <w:pStyle w:val="Sothutu-1so"/>
              <w:numPr>
                <w:ilvl w:val="0"/>
                <w:numId w:val="0"/>
              </w:numPr>
              <w:tabs>
                <w:tab w:val="left" w:pos="720"/>
              </w:tabs>
              <w:rPr>
                <w:sz w:val="28"/>
                <w:szCs w:val="28"/>
                <w:rPrChange w:id="1402" w:author="Chungpth" w:date="2021-08-17T15:49:00Z">
                  <w:rPr>
                    <w:sz w:val="28"/>
                    <w:szCs w:val="28"/>
                    <w:highlight w:val="yellow"/>
                  </w:rPr>
                </w:rPrChange>
              </w:rPr>
            </w:pPr>
            <w:r w:rsidRPr="003D1C86">
              <w:rPr>
                <w:sz w:val="28"/>
                <w:szCs w:val="28"/>
                <w:rPrChange w:id="1403" w:author="Chungpth" w:date="2021-08-17T15:49:00Z">
                  <w:rPr>
                    <w:sz w:val="28"/>
                    <w:szCs w:val="28"/>
                    <w:highlight w:val="yellow"/>
                  </w:rPr>
                </w:rPrChange>
              </w:rPr>
              <w:t>Người dùng vào màn hình chức năng báo cáo Danh sách lỗi đồng bộ thực hiện chọn:</w:t>
            </w:r>
          </w:p>
          <w:p w14:paraId="11C433F7" w14:textId="77777777" w:rsidR="00D16758" w:rsidRPr="003D1C86" w:rsidRDefault="00D16758" w:rsidP="00FB2A60">
            <w:pPr>
              <w:pStyle w:val="Sothutu-1so"/>
              <w:tabs>
                <w:tab w:val="left" w:pos="720"/>
              </w:tabs>
              <w:ind w:left="0"/>
              <w:rPr>
                <w:sz w:val="28"/>
                <w:szCs w:val="28"/>
                <w:rPrChange w:id="1404" w:author="Chungpth" w:date="2021-08-17T15:49:00Z">
                  <w:rPr>
                    <w:sz w:val="28"/>
                    <w:szCs w:val="28"/>
                    <w:highlight w:val="yellow"/>
                  </w:rPr>
                </w:rPrChange>
              </w:rPr>
            </w:pPr>
            <w:r w:rsidRPr="003D1C86">
              <w:rPr>
                <w:sz w:val="28"/>
                <w:szCs w:val="28"/>
                <w:rPrChange w:id="1405" w:author="Chungpth" w:date="2021-08-17T15:49:00Z">
                  <w:rPr>
                    <w:sz w:val="28"/>
                    <w:szCs w:val="28"/>
                    <w:highlight w:val="yellow"/>
                  </w:rPr>
                </w:rPrChange>
              </w:rPr>
              <w:t>- Từ ngày*: Mặc định ngày đầu tiên của tháng hiện tại.</w:t>
            </w:r>
          </w:p>
          <w:p w14:paraId="2F0A3644" w14:textId="77777777" w:rsidR="00D16758" w:rsidRPr="003D1C86" w:rsidRDefault="00D16758" w:rsidP="00FB2A60">
            <w:pPr>
              <w:pStyle w:val="Sothutu-1so"/>
              <w:numPr>
                <w:ilvl w:val="0"/>
                <w:numId w:val="0"/>
              </w:numPr>
              <w:tabs>
                <w:tab w:val="left" w:pos="720"/>
              </w:tabs>
              <w:rPr>
                <w:sz w:val="28"/>
                <w:szCs w:val="28"/>
                <w:rPrChange w:id="1406" w:author="Chungpth" w:date="2021-08-17T15:49:00Z">
                  <w:rPr>
                    <w:sz w:val="28"/>
                    <w:szCs w:val="28"/>
                    <w:highlight w:val="yellow"/>
                  </w:rPr>
                </w:rPrChange>
              </w:rPr>
            </w:pPr>
            <w:r w:rsidRPr="003D1C86">
              <w:rPr>
                <w:sz w:val="28"/>
                <w:szCs w:val="28"/>
                <w:rPrChange w:id="1407" w:author="Chungpth" w:date="2021-08-17T15:49:00Z">
                  <w:rPr>
                    <w:sz w:val="28"/>
                    <w:szCs w:val="28"/>
                    <w:highlight w:val="yellow"/>
                  </w:rPr>
                </w:rPrChange>
              </w:rPr>
              <w:t>- Đến ngày*: Mặc định là ngày hiện tại.</w:t>
            </w:r>
          </w:p>
          <w:p w14:paraId="35D096A3" w14:textId="77777777" w:rsidR="00D16758" w:rsidRPr="003D1C86" w:rsidRDefault="00D16758" w:rsidP="00FB2A60">
            <w:pPr>
              <w:pStyle w:val="Sothutu-1so"/>
              <w:numPr>
                <w:ilvl w:val="0"/>
                <w:numId w:val="0"/>
              </w:numPr>
              <w:tabs>
                <w:tab w:val="left" w:pos="720"/>
              </w:tabs>
              <w:rPr>
                <w:sz w:val="28"/>
                <w:szCs w:val="28"/>
                <w:rPrChange w:id="1408" w:author="Chungpth" w:date="2021-08-17T15:49:00Z">
                  <w:rPr>
                    <w:sz w:val="28"/>
                    <w:szCs w:val="28"/>
                    <w:highlight w:val="yellow"/>
                  </w:rPr>
                </w:rPrChange>
              </w:rPr>
            </w:pPr>
            <w:r w:rsidRPr="003D1C86">
              <w:rPr>
                <w:sz w:val="28"/>
                <w:szCs w:val="28"/>
                <w:rPrChange w:id="1409" w:author="Chungpth" w:date="2021-08-17T15:49:00Z">
                  <w:rPr>
                    <w:sz w:val="28"/>
                    <w:szCs w:val="28"/>
                    <w:highlight w:val="yellow"/>
                  </w:rPr>
                </w:rPrChange>
              </w:rPr>
              <w:t>Cho phép chọn từ ngày đến ngày để xuất.</w:t>
            </w:r>
          </w:p>
          <w:p w14:paraId="1E2FAD14" w14:textId="77777777" w:rsidR="00D16758" w:rsidRPr="003D1C86" w:rsidRDefault="00D16758" w:rsidP="00FB2A60">
            <w:pPr>
              <w:pStyle w:val="Sothutu-1so"/>
              <w:numPr>
                <w:ilvl w:val="0"/>
                <w:numId w:val="0"/>
              </w:numPr>
              <w:tabs>
                <w:tab w:val="left" w:pos="720"/>
              </w:tabs>
              <w:rPr>
                <w:sz w:val="28"/>
                <w:szCs w:val="28"/>
                <w:rPrChange w:id="1410" w:author="Chungpth" w:date="2021-08-17T15:49:00Z">
                  <w:rPr>
                    <w:sz w:val="28"/>
                    <w:szCs w:val="28"/>
                    <w:highlight w:val="yellow"/>
                  </w:rPr>
                </w:rPrChange>
              </w:rPr>
            </w:pPr>
            <w:r w:rsidRPr="003D1C86">
              <w:rPr>
                <w:sz w:val="28"/>
                <w:szCs w:val="28"/>
                <w:rPrChange w:id="1411" w:author="Chungpth" w:date="2021-08-17T15:49:00Z">
                  <w:rPr>
                    <w:sz w:val="28"/>
                    <w:szCs w:val="28"/>
                    <w:highlight w:val="yellow"/>
                  </w:rPr>
                </w:rPrChange>
              </w:rPr>
              <w:t>=&gt; Xuất báo cáo</w:t>
            </w:r>
          </w:p>
          <w:p w14:paraId="260FA525" w14:textId="77777777" w:rsidR="00D16758" w:rsidRPr="003D1C86" w:rsidRDefault="00D16758" w:rsidP="00FB2A60">
            <w:pPr>
              <w:pStyle w:val="Sothutu-1so"/>
              <w:numPr>
                <w:ilvl w:val="0"/>
                <w:numId w:val="0"/>
              </w:numPr>
              <w:tabs>
                <w:tab w:val="left" w:pos="720"/>
              </w:tabs>
              <w:rPr>
                <w:sz w:val="28"/>
                <w:szCs w:val="28"/>
                <w:rPrChange w:id="1412" w:author="Chungpth" w:date="2021-08-17T15:49:00Z">
                  <w:rPr>
                    <w:sz w:val="28"/>
                    <w:szCs w:val="28"/>
                    <w:highlight w:val="yellow"/>
                  </w:rPr>
                </w:rPrChange>
              </w:rPr>
            </w:pPr>
            <w:r w:rsidRPr="003D1C86">
              <w:rPr>
                <w:sz w:val="28"/>
                <w:szCs w:val="28"/>
                <w:rPrChange w:id="1413" w:author="Chungpth" w:date="2021-08-17T15:49:00Z">
                  <w:rPr>
                    <w:sz w:val="28"/>
                    <w:szCs w:val="28"/>
                    <w:highlight w:val="yellow"/>
                  </w:rPr>
                </w:rPrChange>
              </w:rPr>
              <w:t>Hệ thống xuất file excel báo cáo bao gồm các cột thông tin sau:</w:t>
            </w:r>
          </w:p>
          <w:p w14:paraId="413F3DDB" w14:textId="77777777" w:rsidR="00D16758" w:rsidRPr="003D1C86" w:rsidRDefault="00D16758" w:rsidP="008633E7">
            <w:pPr>
              <w:pStyle w:val="Sothutu-1so"/>
              <w:numPr>
                <w:ilvl w:val="0"/>
                <w:numId w:val="29"/>
              </w:numPr>
              <w:tabs>
                <w:tab w:val="left" w:pos="720"/>
              </w:tabs>
              <w:rPr>
                <w:sz w:val="28"/>
                <w:szCs w:val="28"/>
                <w:rPrChange w:id="1414" w:author="Chungpth" w:date="2021-08-17T15:49:00Z">
                  <w:rPr>
                    <w:sz w:val="28"/>
                    <w:szCs w:val="28"/>
                    <w:highlight w:val="yellow"/>
                  </w:rPr>
                </w:rPrChange>
              </w:rPr>
            </w:pPr>
            <w:r w:rsidRPr="003D1C86">
              <w:rPr>
                <w:sz w:val="28"/>
                <w:szCs w:val="28"/>
                <w:rPrChange w:id="1415" w:author="Chungpth" w:date="2021-08-17T15:49:00Z">
                  <w:rPr>
                    <w:sz w:val="28"/>
                    <w:szCs w:val="28"/>
                    <w:highlight w:val="yellow"/>
                  </w:rPr>
                </w:rPrChange>
              </w:rPr>
              <w:t>Loại: PO/SO/DO/Phiếu xuất/Hoá đơn/Số thông báo trả hàng/Địa chỉ giao hàng/Ngành hàng/Đơn vị tính/ Hàng hoá thành phẩm/Công nợ</w:t>
            </w:r>
          </w:p>
          <w:p w14:paraId="3234C3FD" w14:textId="6F453C98" w:rsidR="00D16758" w:rsidRDefault="00D16758" w:rsidP="008633E7">
            <w:pPr>
              <w:pStyle w:val="Sothutu-1so"/>
              <w:numPr>
                <w:ilvl w:val="0"/>
                <w:numId w:val="29"/>
              </w:numPr>
              <w:tabs>
                <w:tab w:val="left" w:pos="720"/>
              </w:tabs>
              <w:rPr>
                <w:ins w:id="1416" w:author="Chungpth" w:date="2021-08-19T21:54:00Z"/>
                <w:sz w:val="28"/>
                <w:szCs w:val="28"/>
              </w:rPr>
            </w:pPr>
            <w:r w:rsidRPr="003D1C86">
              <w:rPr>
                <w:sz w:val="28"/>
                <w:szCs w:val="28"/>
                <w:rPrChange w:id="1417" w:author="Chungpth" w:date="2021-08-17T15:49:00Z">
                  <w:rPr>
                    <w:sz w:val="28"/>
                    <w:szCs w:val="28"/>
                    <w:highlight w:val="yellow"/>
                  </w:rPr>
                </w:rPrChange>
              </w:rPr>
              <w:t>Mã</w:t>
            </w:r>
          </w:p>
          <w:p w14:paraId="4E327ED1" w14:textId="406CDB02" w:rsidR="00D84527" w:rsidRPr="003D1C86" w:rsidRDefault="00D84527" w:rsidP="008633E7">
            <w:pPr>
              <w:pStyle w:val="Sothutu-1so"/>
              <w:numPr>
                <w:ilvl w:val="0"/>
                <w:numId w:val="29"/>
              </w:numPr>
              <w:tabs>
                <w:tab w:val="left" w:pos="720"/>
              </w:tabs>
              <w:rPr>
                <w:sz w:val="28"/>
                <w:szCs w:val="28"/>
                <w:rPrChange w:id="1418" w:author="Chungpth" w:date="2021-08-17T15:49:00Z">
                  <w:rPr>
                    <w:sz w:val="28"/>
                    <w:szCs w:val="28"/>
                    <w:highlight w:val="yellow"/>
                  </w:rPr>
                </w:rPrChange>
              </w:rPr>
            </w:pPr>
            <w:ins w:id="1419" w:author="Chungpth" w:date="2021-08-19T21:54:00Z">
              <w:r>
                <w:rPr>
                  <w:sz w:val="28"/>
                  <w:szCs w:val="28"/>
                </w:rPr>
                <w:t>Mã NPP</w:t>
              </w:r>
            </w:ins>
          </w:p>
          <w:p w14:paraId="2D4F9B0D" w14:textId="77777777" w:rsidR="00D16758" w:rsidRPr="003D1C86" w:rsidRDefault="00D16758" w:rsidP="008633E7">
            <w:pPr>
              <w:pStyle w:val="Sothutu-1so"/>
              <w:numPr>
                <w:ilvl w:val="0"/>
                <w:numId w:val="29"/>
              </w:numPr>
              <w:tabs>
                <w:tab w:val="left" w:pos="720"/>
              </w:tabs>
              <w:rPr>
                <w:sz w:val="28"/>
                <w:szCs w:val="28"/>
                <w:rPrChange w:id="1420" w:author="Chungpth" w:date="2021-08-17T15:49:00Z">
                  <w:rPr>
                    <w:sz w:val="28"/>
                    <w:szCs w:val="28"/>
                    <w:highlight w:val="yellow"/>
                  </w:rPr>
                </w:rPrChange>
              </w:rPr>
            </w:pPr>
            <w:r w:rsidRPr="003D1C86">
              <w:rPr>
                <w:sz w:val="28"/>
                <w:szCs w:val="28"/>
                <w:rPrChange w:id="1421" w:author="Chungpth" w:date="2021-08-17T15:49:00Z">
                  <w:rPr>
                    <w:sz w:val="28"/>
                    <w:szCs w:val="28"/>
                    <w:highlight w:val="yellow"/>
                  </w:rPr>
                </w:rPrChange>
              </w:rPr>
              <w:t>Nội dung lỗi</w:t>
            </w:r>
          </w:p>
          <w:p w14:paraId="61FC08E7" w14:textId="77777777" w:rsidR="00D16758" w:rsidRPr="003D1C86" w:rsidRDefault="00D16758" w:rsidP="00FB2A60">
            <w:pPr>
              <w:pStyle w:val="Sothutu-1so"/>
              <w:numPr>
                <w:ilvl w:val="0"/>
                <w:numId w:val="0"/>
              </w:numPr>
              <w:tabs>
                <w:tab w:val="left" w:pos="720"/>
              </w:tabs>
              <w:ind w:left="360" w:hanging="360"/>
              <w:rPr>
                <w:sz w:val="28"/>
                <w:szCs w:val="28"/>
                <w:rPrChange w:id="1422" w:author="Chungpth" w:date="2021-08-17T15:49:00Z">
                  <w:rPr>
                    <w:sz w:val="28"/>
                    <w:szCs w:val="28"/>
                    <w:highlight w:val="yellow"/>
                  </w:rPr>
                </w:rPrChange>
              </w:rPr>
            </w:pPr>
            <w:r w:rsidRPr="003D1C86">
              <w:rPr>
                <w:sz w:val="28"/>
                <w:szCs w:val="28"/>
                <w:rPrChange w:id="1423" w:author="Chungpth" w:date="2021-08-17T15:49:00Z">
                  <w:rPr>
                    <w:sz w:val="28"/>
                    <w:szCs w:val="28"/>
                    <w:highlight w:val="yellow"/>
                  </w:rPr>
                </w:rPrChange>
              </w:rPr>
              <w:t xml:space="preserve">                </w:t>
            </w:r>
            <w:r w:rsidRPr="003D1C86">
              <w:rPr>
                <w:color w:val="FF0000"/>
                <w:sz w:val="28"/>
                <w:szCs w:val="28"/>
                <w:rPrChange w:id="1424" w:author="Chungpth" w:date="2021-08-17T15:49:00Z">
                  <w:rPr>
                    <w:color w:val="FF0000"/>
                    <w:sz w:val="28"/>
                    <w:szCs w:val="28"/>
                    <w:highlight w:val="yellow"/>
                  </w:rPr>
                </w:rPrChange>
              </w:rPr>
              <w:t xml:space="preserve"> </w:t>
            </w:r>
          </w:p>
          <w:p w14:paraId="1CEE7530" w14:textId="3399C9FB" w:rsidR="00D16758" w:rsidRPr="003D1C86" w:rsidRDefault="00D16758" w:rsidP="00FB2A60">
            <w:pPr>
              <w:pStyle w:val="Sothutu-1so"/>
              <w:tabs>
                <w:tab w:val="left" w:pos="720"/>
              </w:tabs>
              <w:ind w:left="0"/>
              <w:rPr>
                <w:sz w:val="28"/>
                <w:szCs w:val="28"/>
                <w:rPrChange w:id="1425" w:author="Chungpth" w:date="2021-08-17T15:49:00Z">
                  <w:rPr>
                    <w:sz w:val="28"/>
                    <w:szCs w:val="28"/>
                    <w:highlight w:val="yellow"/>
                  </w:rPr>
                </w:rPrChange>
              </w:rPr>
            </w:pPr>
            <w:commentRangeStart w:id="1426"/>
            <w:commentRangeStart w:id="1427"/>
            <w:r w:rsidRPr="003D1C86">
              <w:rPr>
                <w:sz w:val="28"/>
                <w:szCs w:val="28"/>
                <w:rPrChange w:id="1428" w:author="Chungpth" w:date="2021-08-17T15:49:00Z">
                  <w:rPr>
                    <w:sz w:val="28"/>
                    <w:szCs w:val="28"/>
                    <w:highlight w:val="yellow"/>
                  </w:rPr>
                </w:rPrChange>
              </w:rPr>
              <w:t xml:space="preserve">Theo biểu mẫu </w:t>
            </w:r>
            <w:commentRangeEnd w:id="1426"/>
            <w:r w:rsidR="00BA5132">
              <w:rPr>
                <w:rStyle w:val="CommentReference"/>
                <w:snapToGrid w:val="0"/>
              </w:rPr>
              <w:commentReference w:id="1426"/>
            </w:r>
            <w:commentRangeEnd w:id="1427"/>
            <w:r w:rsidR="00A72E47">
              <w:rPr>
                <w:rStyle w:val="CommentReference"/>
                <w:snapToGrid w:val="0"/>
              </w:rPr>
              <w:commentReference w:id="1427"/>
            </w:r>
            <w:bookmarkStart w:id="1429" w:name="_MON_1690953109"/>
            <w:bookmarkEnd w:id="1429"/>
            <w:r w:rsidR="00A72E47" w:rsidRPr="006C48E9">
              <w:rPr>
                <w:sz w:val="28"/>
                <w:szCs w:val="28"/>
              </w:rPr>
              <w:object w:dxaOrig="1596" w:dyaOrig="1033" w14:anchorId="5209EC7C">
                <v:shape id="_x0000_i1037" type="#_x0000_t75" style="width:82.5pt;height:51.75pt" o:ole="">
                  <v:imagedata r:id="rId98" o:title=""/>
                </v:shape>
                <o:OLEObject Type="Embed" ProgID="Excel.Sheet.12" ShapeID="_x0000_i1037" DrawAspect="Icon" ObjectID="_1695023286" r:id="rId99"/>
              </w:object>
            </w:r>
          </w:p>
        </w:tc>
        <w:tc>
          <w:tcPr>
            <w:tcW w:w="1890" w:type="dxa"/>
            <w:tcBorders>
              <w:top w:val="single" w:sz="4" w:space="0" w:color="auto"/>
              <w:left w:val="dotted" w:sz="4" w:space="0" w:color="auto"/>
              <w:right w:val="single" w:sz="4" w:space="0" w:color="auto"/>
            </w:tcBorders>
          </w:tcPr>
          <w:p w14:paraId="0312822A" w14:textId="77777777" w:rsidR="00D16758" w:rsidRPr="003D1C86" w:rsidRDefault="00D16758" w:rsidP="00FB2A60">
            <w:pPr>
              <w:keepLines/>
              <w:spacing w:after="120" w:line="240" w:lineRule="atLeast"/>
              <w:ind w:left="152" w:firstLine="10"/>
              <w:jc w:val="both"/>
              <w:rPr>
                <w:sz w:val="28"/>
                <w:szCs w:val="28"/>
                <w:rPrChange w:id="1430" w:author="Chungpth" w:date="2021-08-17T15:49:00Z">
                  <w:rPr>
                    <w:sz w:val="28"/>
                    <w:szCs w:val="28"/>
                    <w:highlight w:val="yellow"/>
                  </w:rPr>
                </w:rPrChange>
              </w:rPr>
            </w:pPr>
          </w:p>
        </w:tc>
      </w:tr>
      <w:tr w:rsidR="00D16758" w:rsidRPr="003D1C86" w14:paraId="0F5E94DC" w14:textId="77777777" w:rsidTr="00FB2A60">
        <w:trPr>
          <w:gridAfter w:val="1"/>
          <w:wAfter w:w="8" w:type="dxa"/>
          <w:trHeight w:val="710"/>
        </w:trPr>
        <w:tc>
          <w:tcPr>
            <w:tcW w:w="810" w:type="dxa"/>
            <w:tcBorders>
              <w:top w:val="single" w:sz="4" w:space="0" w:color="auto"/>
              <w:left w:val="single" w:sz="4" w:space="0" w:color="auto"/>
              <w:right w:val="dotted" w:sz="4" w:space="0" w:color="auto"/>
            </w:tcBorders>
            <w:vAlign w:val="center"/>
          </w:tcPr>
          <w:p w14:paraId="55CC4462" w14:textId="77777777" w:rsidR="00D16758" w:rsidRPr="003D1C86" w:rsidRDefault="00D16758" w:rsidP="00FB2A60">
            <w:pPr>
              <w:rPr>
                <w:sz w:val="28"/>
                <w:szCs w:val="28"/>
                <w:rPrChange w:id="1431" w:author="Chungpth" w:date="2021-08-17T15:49:00Z">
                  <w:rPr>
                    <w:sz w:val="28"/>
                    <w:szCs w:val="28"/>
                    <w:highlight w:val="yellow"/>
                  </w:rPr>
                </w:rPrChange>
              </w:rPr>
            </w:pPr>
          </w:p>
        </w:tc>
        <w:tc>
          <w:tcPr>
            <w:tcW w:w="3037" w:type="dxa"/>
            <w:tcBorders>
              <w:top w:val="single" w:sz="4" w:space="0" w:color="auto"/>
              <w:left w:val="dotted" w:sz="4" w:space="0" w:color="auto"/>
              <w:right w:val="dotted" w:sz="4" w:space="0" w:color="auto"/>
            </w:tcBorders>
          </w:tcPr>
          <w:p w14:paraId="18683CB2" w14:textId="77777777" w:rsidR="00D16758" w:rsidRPr="003D1C86" w:rsidRDefault="00D16758" w:rsidP="00FB2A60">
            <w:pPr>
              <w:rPr>
                <w:sz w:val="28"/>
                <w:szCs w:val="28"/>
                <w:rPrChange w:id="1432" w:author="Chungpth" w:date="2021-08-17T15:49:00Z">
                  <w:rPr>
                    <w:sz w:val="28"/>
                    <w:szCs w:val="28"/>
                    <w:highlight w:val="yellow"/>
                  </w:rPr>
                </w:rPrChange>
              </w:rPr>
            </w:pPr>
          </w:p>
        </w:tc>
        <w:tc>
          <w:tcPr>
            <w:tcW w:w="4230" w:type="dxa"/>
            <w:tcBorders>
              <w:top w:val="single" w:sz="4" w:space="0" w:color="auto"/>
              <w:left w:val="dotted" w:sz="4" w:space="0" w:color="auto"/>
              <w:right w:val="single" w:sz="4" w:space="0" w:color="auto"/>
            </w:tcBorders>
          </w:tcPr>
          <w:p w14:paraId="71ED2B03" w14:textId="77777777" w:rsidR="00D16758" w:rsidRPr="003D1C86" w:rsidRDefault="00D16758" w:rsidP="00FB2A60">
            <w:pPr>
              <w:pStyle w:val="Sothutu-1so"/>
              <w:numPr>
                <w:ilvl w:val="0"/>
                <w:numId w:val="0"/>
              </w:numPr>
              <w:ind w:left="720"/>
              <w:rPr>
                <w:sz w:val="28"/>
                <w:szCs w:val="28"/>
                <w:rPrChange w:id="1433" w:author="Chungpth" w:date="2021-08-17T15:49:00Z">
                  <w:rPr>
                    <w:sz w:val="28"/>
                    <w:szCs w:val="28"/>
                    <w:highlight w:val="yellow"/>
                  </w:rPr>
                </w:rPrChange>
              </w:rPr>
            </w:pPr>
          </w:p>
        </w:tc>
        <w:tc>
          <w:tcPr>
            <w:tcW w:w="1890" w:type="dxa"/>
            <w:tcBorders>
              <w:top w:val="single" w:sz="4" w:space="0" w:color="auto"/>
              <w:left w:val="dotted" w:sz="4" w:space="0" w:color="auto"/>
              <w:right w:val="single" w:sz="4" w:space="0" w:color="auto"/>
            </w:tcBorders>
          </w:tcPr>
          <w:p w14:paraId="329814B1" w14:textId="77777777" w:rsidR="00D16758" w:rsidRPr="003D1C86" w:rsidRDefault="00D16758" w:rsidP="00FB2A60">
            <w:pPr>
              <w:keepLines/>
              <w:spacing w:after="120" w:line="240" w:lineRule="atLeast"/>
              <w:ind w:left="152" w:firstLine="10"/>
              <w:jc w:val="both"/>
              <w:rPr>
                <w:sz w:val="28"/>
                <w:szCs w:val="28"/>
                <w:rPrChange w:id="1434" w:author="Chungpth" w:date="2021-08-17T15:49:00Z">
                  <w:rPr>
                    <w:sz w:val="28"/>
                    <w:szCs w:val="28"/>
                    <w:highlight w:val="yellow"/>
                  </w:rPr>
                </w:rPrChange>
              </w:rPr>
            </w:pPr>
          </w:p>
        </w:tc>
      </w:tr>
      <w:tr w:rsidR="00D16758" w:rsidRPr="005F1DAD" w14:paraId="11119F73" w14:textId="77777777" w:rsidTr="00FB2A60">
        <w:tc>
          <w:tcPr>
            <w:tcW w:w="9975" w:type="dxa"/>
            <w:gridSpan w:val="5"/>
            <w:tcBorders>
              <w:top w:val="single" w:sz="4" w:space="0" w:color="auto"/>
              <w:left w:val="single" w:sz="4" w:space="0" w:color="auto"/>
              <w:bottom w:val="single" w:sz="4" w:space="0" w:color="auto"/>
              <w:right w:val="single" w:sz="4" w:space="0" w:color="auto"/>
            </w:tcBorders>
            <w:vAlign w:val="center"/>
          </w:tcPr>
          <w:p w14:paraId="3A816522" w14:textId="77777777" w:rsidR="00D16758" w:rsidRPr="003D1C86" w:rsidRDefault="00D16758" w:rsidP="00FB2A60">
            <w:pPr>
              <w:ind w:left="152" w:firstLine="10"/>
              <w:rPr>
                <w:sz w:val="28"/>
                <w:szCs w:val="28"/>
                <w:rPrChange w:id="1435" w:author="Chungpth" w:date="2021-08-17T15:49:00Z">
                  <w:rPr>
                    <w:sz w:val="28"/>
                    <w:szCs w:val="28"/>
                    <w:highlight w:val="yellow"/>
                  </w:rPr>
                </w:rPrChange>
              </w:rPr>
            </w:pPr>
            <w:r w:rsidRPr="003D1C86">
              <w:rPr>
                <w:b/>
                <w:sz w:val="28"/>
                <w:szCs w:val="28"/>
                <w:rPrChange w:id="1436" w:author="Chungpth" w:date="2021-08-17T15:49:00Z">
                  <w:rPr>
                    <w:b/>
                    <w:sz w:val="28"/>
                    <w:szCs w:val="28"/>
                    <w:highlight w:val="yellow"/>
                  </w:rPr>
                </w:rPrChange>
              </w:rPr>
              <w:t>Luồng dữ liệu phụ</w:t>
            </w:r>
          </w:p>
        </w:tc>
      </w:tr>
    </w:tbl>
    <w:p w14:paraId="4AD513E2" w14:textId="090139BB" w:rsidR="008F5E29" w:rsidRPr="005F1DAD" w:rsidRDefault="008F5E29" w:rsidP="008F5E29">
      <w:pPr>
        <w:pStyle w:val="NormalIndent"/>
        <w:rPr>
          <w:sz w:val="28"/>
          <w:szCs w:val="28"/>
          <w:lang w:eastAsia="ar-SA"/>
        </w:rPr>
      </w:pPr>
    </w:p>
    <w:sectPr w:rsidR="008F5E29" w:rsidRPr="005F1DA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8" w:author="HoaNT2" w:date="2021-08-19T15:24:00Z" w:initials="HNT2">
    <w:p w14:paraId="569547F6" w14:textId="53294B2E" w:rsidR="005B7BD9" w:rsidRDefault="005B7BD9">
      <w:pPr>
        <w:pStyle w:val="CommentText"/>
      </w:pPr>
      <w:r>
        <w:rPr>
          <w:rStyle w:val="CommentReference"/>
        </w:rPr>
        <w:annotationRef/>
      </w:r>
      <w:r>
        <w:t>Bổ sung giải nghĩa cho từ viết tắt</w:t>
      </w:r>
    </w:p>
  </w:comment>
  <w:comment w:id="149" w:author="Chungpth" w:date="2021-08-20T08:04:00Z" w:initials="H">
    <w:p w14:paraId="5E17C4D7" w14:textId="478AFF6F" w:rsidR="00EC5D3F" w:rsidRDefault="00EC5D3F">
      <w:pPr>
        <w:pStyle w:val="CommentText"/>
      </w:pPr>
      <w:r>
        <w:rPr>
          <w:rStyle w:val="CommentReference"/>
        </w:rPr>
        <w:annotationRef/>
      </w:r>
      <w:r>
        <w:t>Đã bổ sung</w:t>
      </w:r>
    </w:p>
  </w:comment>
  <w:comment w:id="192" w:author="HoaNT2" w:date="2021-08-19T15:44:00Z" w:initials="HNT2">
    <w:p w14:paraId="6B639559" w14:textId="56EC848C" w:rsidR="005B7BD9" w:rsidRDefault="005B7BD9">
      <w:pPr>
        <w:pStyle w:val="CommentText"/>
      </w:pPr>
      <w:r>
        <w:rPr>
          <w:rFonts w:ascii="Arial" w:hAnsi="Arial"/>
          <w:b/>
          <w:i/>
          <w:sz w:val="24"/>
        </w:rPr>
        <w:t>Xem lại màn hình chức năng</w:t>
      </w:r>
      <w:r>
        <w:rPr>
          <w:rStyle w:val="CommentReference"/>
        </w:rPr>
        <w:annotationRef/>
      </w:r>
    </w:p>
  </w:comment>
  <w:comment w:id="193" w:author="Chungpth" w:date="2021-08-20T08:04:00Z" w:initials="H">
    <w:p w14:paraId="23AD861E" w14:textId="6A446D08" w:rsidR="00EC5D3F" w:rsidRDefault="00EC5D3F">
      <w:pPr>
        <w:pStyle w:val="CommentText"/>
      </w:pPr>
      <w:r>
        <w:rPr>
          <w:rStyle w:val="CommentReference"/>
        </w:rPr>
        <w:annotationRef/>
      </w:r>
      <w:r>
        <w:t>Đã sửa</w:t>
      </w:r>
    </w:p>
  </w:comment>
  <w:comment w:id="335" w:author="HoaNT2" w:date="2021-08-19T15:46:00Z" w:initials="HNT2">
    <w:p w14:paraId="5DA74AE4" w14:textId="63C9F250" w:rsidR="005B7BD9" w:rsidRDefault="005B7BD9">
      <w:pPr>
        <w:pStyle w:val="CommentText"/>
      </w:pPr>
      <w:r>
        <w:rPr>
          <w:rStyle w:val="CommentReference"/>
        </w:rPr>
        <w:annotationRef/>
      </w:r>
      <w:r w:rsidR="00BA391C">
        <w:t xml:space="preserve">Bổ sung thêm </w:t>
      </w:r>
      <w:r>
        <w:t>ĐỊnh vị NPP</w:t>
      </w:r>
    </w:p>
  </w:comment>
  <w:comment w:id="336" w:author="Chungpth" w:date="2021-08-20T08:05:00Z" w:initials="H">
    <w:p w14:paraId="3A760D68" w14:textId="5FCC77F2" w:rsidR="00EC5D3F" w:rsidRDefault="00EC5D3F">
      <w:pPr>
        <w:pStyle w:val="CommentText"/>
      </w:pPr>
      <w:r>
        <w:rPr>
          <w:rStyle w:val="CommentReference"/>
        </w:rPr>
        <w:annotationRef/>
      </w:r>
      <w:r>
        <w:t>Đay là yc bổ sung tuy nhiên em bổ sung trong tài liệu này làm luôn cho bên chị a</w:t>
      </w:r>
    </w:p>
  </w:comment>
  <w:comment w:id="359" w:author="HoaNT2" w:date="2021-08-19T16:11:00Z" w:initials="HNT2">
    <w:p w14:paraId="441BCE8E" w14:textId="77777777" w:rsidR="00B54DF3" w:rsidRDefault="00B54DF3">
      <w:pPr>
        <w:pStyle w:val="CommentText"/>
      </w:pPr>
      <w:r>
        <w:rPr>
          <w:rStyle w:val="CommentReference"/>
        </w:rPr>
        <w:annotationRef/>
      </w:r>
      <w:r>
        <w:t>Tính năng nhập phân bổ chỉ tiêu NPP bằng màn hình nhập liệu đã có, chỉ cần bổ sung màn hình upload file excel có đủ cột theo yêu cầu.</w:t>
      </w:r>
    </w:p>
    <w:p w14:paraId="217AD515" w14:textId="17C177B2" w:rsidR="00B54DF3" w:rsidRDefault="00B54DF3">
      <w:pPr>
        <w:pStyle w:val="CommentText"/>
      </w:pPr>
      <w:r>
        <w:t>Nếu muốn giữ màn hình này cũng okie, nhưung bổ sung thêm màn hình upload file excel</w:t>
      </w:r>
    </w:p>
  </w:comment>
  <w:comment w:id="360" w:author="Chungpth" w:date="2021-08-19T20:56:00Z" w:initials="H">
    <w:p w14:paraId="7E69ECAB" w14:textId="77117D8C" w:rsidR="00023344" w:rsidRDefault="00023344">
      <w:pPr>
        <w:pStyle w:val="CommentText"/>
      </w:pPr>
      <w:r>
        <w:rPr>
          <w:rStyle w:val="CommentReference"/>
        </w:rPr>
        <w:annotationRef/>
      </w:r>
      <w:r>
        <w:t>Đã bổ sung, màn hình upload thì không hiển thị giá sản phẩm c nhé</w:t>
      </w:r>
    </w:p>
  </w:comment>
  <w:comment w:id="369" w:author="HoaNT2" w:date="2021-08-19T16:12:00Z" w:initials="HNT2">
    <w:p w14:paraId="2EE9CC92" w14:textId="77777777" w:rsidR="00B54DF3" w:rsidRDefault="00B54DF3">
      <w:pPr>
        <w:pStyle w:val="CommentText"/>
      </w:pPr>
      <w:r>
        <w:rPr>
          <w:rStyle w:val="CommentReference"/>
        </w:rPr>
        <w:annotationRef/>
      </w:r>
      <w:r>
        <w:t>Thêm phần thông báo lỗi:</w:t>
      </w:r>
    </w:p>
    <w:p w14:paraId="46D319D6" w14:textId="394D814A" w:rsidR="00B54DF3" w:rsidRDefault="00B54DF3" w:rsidP="00CC3008">
      <w:pPr>
        <w:pStyle w:val="CommentText"/>
        <w:numPr>
          <w:ilvl w:val="0"/>
          <w:numId w:val="54"/>
        </w:numPr>
      </w:pPr>
      <w:r>
        <w:t>Lỗi khi dữ liệu không đúng</w:t>
      </w:r>
    </w:p>
  </w:comment>
  <w:comment w:id="370" w:author="Chungpth" w:date="2021-08-20T08:06:00Z" w:initials="H">
    <w:p w14:paraId="4222650B" w14:textId="7178A50D" w:rsidR="00EC5D3F" w:rsidRDefault="00EC5D3F">
      <w:pPr>
        <w:pStyle w:val="CommentText"/>
      </w:pPr>
      <w:r>
        <w:rPr>
          <w:rStyle w:val="CommentReference"/>
        </w:rPr>
        <w:annotationRef/>
      </w:r>
      <w:r>
        <w:t>Đã bổ sung</w:t>
      </w:r>
    </w:p>
  </w:comment>
  <w:comment w:id="478" w:author="HoaNT2" w:date="2021-08-19T17:04:00Z" w:initials="HNT2">
    <w:p w14:paraId="4C915425" w14:textId="77777777" w:rsidR="002634DA" w:rsidRDefault="002634DA" w:rsidP="002634DA">
      <w:pPr>
        <w:pStyle w:val="CommentText"/>
      </w:pPr>
      <w:r>
        <w:rPr>
          <w:rStyle w:val="CommentReference"/>
        </w:rPr>
        <w:annotationRef/>
      </w:r>
      <w:r>
        <w:t>Xem lại đánh số thứ tự</w:t>
      </w:r>
    </w:p>
  </w:comment>
  <w:comment w:id="479" w:author="Chungpth" w:date="2021-08-19T21:23:00Z" w:initials="H">
    <w:p w14:paraId="7786C40D" w14:textId="4A2D6B3D" w:rsidR="004D49DA" w:rsidRDefault="004D49DA">
      <w:pPr>
        <w:pStyle w:val="CommentText"/>
      </w:pPr>
      <w:r>
        <w:rPr>
          <w:rStyle w:val="CommentReference"/>
        </w:rPr>
        <w:annotationRef/>
      </w:r>
      <w:r>
        <w:t>Đã sửa</w:t>
      </w:r>
    </w:p>
  </w:comment>
  <w:comment w:id="643" w:author="HoaNT2" w:date="2021-08-19T17:08:00Z" w:initials="HNT2">
    <w:p w14:paraId="0D38CFC3" w14:textId="77777777" w:rsidR="004D49DA" w:rsidRDefault="004D49DA">
      <w:pPr>
        <w:pStyle w:val="CommentText"/>
      </w:pPr>
      <w:r>
        <w:rPr>
          <w:rStyle w:val="CommentReference"/>
        </w:rPr>
        <w:annotationRef/>
      </w:r>
      <w:r>
        <w:t>Chi tiết tất cả các ngày trong tháng</w:t>
      </w:r>
    </w:p>
  </w:comment>
  <w:comment w:id="644" w:author="Chungpth" w:date="2021-08-19T21:23:00Z" w:initials="H">
    <w:p w14:paraId="4B77EAEF" w14:textId="5D3FCB86" w:rsidR="004D49DA" w:rsidRDefault="004D49DA">
      <w:pPr>
        <w:pStyle w:val="CommentText"/>
      </w:pPr>
      <w:r>
        <w:rPr>
          <w:rStyle w:val="CommentReference"/>
        </w:rPr>
        <w:annotationRef/>
      </w:r>
      <w:r>
        <w:t>Đây là màn hình hình xuất exel thông tin phân bổ nên chỉ có 1 cột Số đơn hàng thành công /ngày. Còn ở trong màn hình xuất báo cáo KPI mới xuất theo từng ngày trong tháng. Xem báo cáo KPI</w:t>
      </w:r>
    </w:p>
  </w:comment>
  <w:comment w:id="678" w:author="HoaNT2" w:date="2021-08-19T17:04:00Z" w:initials="HNT2">
    <w:p w14:paraId="52290201" w14:textId="73E708FC" w:rsidR="00BF311D" w:rsidRDefault="00BF311D">
      <w:pPr>
        <w:pStyle w:val="CommentText"/>
      </w:pPr>
      <w:r>
        <w:rPr>
          <w:rStyle w:val="CommentReference"/>
        </w:rPr>
        <w:annotationRef/>
      </w:r>
      <w:r>
        <w:t>Xem lại đánh số thứ tự</w:t>
      </w:r>
    </w:p>
  </w:comment>
  <w:comment w:id="1040" w:author="HoaNT2" w:date="2021-08-19T17:38:00Z" w:initials="HNT2">
    <w:p w14:paraId="192A0948" w14:textId="3B9E9D57" w:rsidR="00360864" w:rsidRDefault="00360864">
      <w:pPr>
        <w:pStyle w:val="CommentText"/>
      </w:pPr>
      <w:r>
        <w:rPr>
          <w:rStyle w:val="CommentReference"/>
        </w:rPr>
        <w:annotationRef/>
      </w:r>
      <w:r>
        <w:t>Bổ sung: Người được phân quyền vai trò HO xem/ xuất dữ liệu</w:t>
      </w:r>
    </w:p>
  </w:comment>
  <w:comment w:id="1041" w:author="Chungpth" w:date="2021-08-19T21:30:00Z" w:initials="H">
    <w:p w14:paraId="0DB46DAA" w14:textId="0D7DC552" w:rsidR="004D49DA" w:rsidRDefault="004D49DA">
      <w:pPr>
        <w:pStyle w:val="CommentText"/>
      </w:pPr>
      <w:r>
        <w:rPr>
          <w:rStyle w:val="CommentReference"/>
        </w:rPr>
        <w:annotationRef/>
      </w:r>
      <w:r>
        <w:t>Đã bổ sung</w:t>
      </w:r>
    </w:p>
  </w:comment>
  <w:comment w:id="1058" w:author="HoaNT2" w:date="2021-08-19T17:41:00Z" w:initials="HNT2">
    <w:p w14:paraId="347923AD" w14:textId="2E60BA4E" w:rsidR="00360864" w:rsidRDefault="00360864">
      <w:pPr>
        <w:pStyle w:val="CommentText"/>
      </w:pPr>
      <w:r>
        <w:rPr>
          <w:rStyle w:val="CommentReference"/>
        </w:rPr>
        <w:annotationRef/>
      </w:r>
      <w:r>
        <w:t>Bổ sung: người được phân quyền vai trò HO được xem, xuất excel</w:t>
      </w:r>
    </w:p>
  </w:comment>
  <w:comment w:id="1059" w:author="Chungpth" w:date="2021-08-20T08:08:00Z" w:initials="H">
    <w:p w14:paraId="18EE37C4" w14:textId="27873360" w:rsidR="00EC5D3F" w:rsidRDefault="00EC5D3F">
      <w:pPr>
        <w:pStyle w:val="CommentText"/>
      </w:pPr>
      <w:r>
        <w:rPr>
          <w:rStyle w:val="CommentReference"/>
        </w:rPr>
        <w:annotationRef/>
      </w:r>
      <w:r>
        <w:t>Đã bổ sung</w:t>
      </w:r>
    </w:p>
  </w:comment>
  <w:comment w:id="1083" w:author="HoaNT2" w:date="2021-08-19T17:44:00Z" w:initials="HNT2">
    <w:p w14:paraId="6A0B5431" w14:textId="77777777" w:rsidR="00360864" w:rsidRDefault="00360864">
      <w:pPr>
        <w:pStyle w:val="CommentText"/>
      </w:pPr>
      <w:r>
        <w:rPr>
          <w:rStyle w:val="CommentReference"/>
        </w:rPr>
        <w:annotationRef/>
      </w:r>
      <w:r>
        <w:t>Người sử dụng HO được phân quyền tạo</w:t>
      </w:r>
    </w:p>
    <w:p w14:paraId="22C5936E" w14:textId="4762C921" w:rsidR="00360864" w:rsidRDefault="00360864">
      <w:pPr>
        <w:pStyle w:val="CommentText"/>
      </w:pPr>
      <w:r>
        <w:t>Người sử dụng: khác được phân quyền xem</w:t>
      </w:r>
    </w:p>
  </w:comment>
  <w:comment w:id="1084" w:author="Chungpth" w:date="2021-08-19T21:32:00Z" w:initials="H">
    <w:p w14:paraId="2ED0B345" w14:textId="5B1C5D83" w:rsidR="004D49DA" w:rsidRDefault="004D49DA">
      <w:pPr>
        <w:pStyle w:val="CommentText"/>
      </w:pPr>
      <w:r>
        <w:rPr>
          <w:rStyle w:val="CommentReference"/>
        </w:rPr>
        <w:annotationRef/>
      </w:r>
      <w:r>
        <w:t>Đã sửa</w:t>
      </w:r>
    </w:p>
  </w:comment>
  <w:comment w:id="1140" w:author="HoaNT2" w:date="2021-08-19T17:52:00Z" w:initials="HNT2">
    <w:p w14:paraId="0584588C" w14:textId="2B47DAC1" w:rsidR="00852110" w:rsidRDefault="00852110">
      <w:pPr>
        <w:pStyle w:val="CommentText"/>
      </w:pPr>
      <w:r>
        <w:rPr>
          <w:rStyle w:val="CommentReference"/>
        </w:rPr>
        <w:annotationRef/>
      </w:r>
      <w:r>
        <w:t>Có 3 loại chương trình hỗ trợ thương mại</w:t>
      </w:r>
    </w:p>
    <w:p w14:paraId="45BAD345" w14:textId="4E5A1AD7" w:rsidR="00852110" w:rsidRDefault="00852110">
      <w:pPr>
        <w:pStyle w:val="CommentText"/>
      </w:pPr>
      <w:r>
        <w:t>Tài liệu không phân tích đầy đủ theo tài liệu mô tả yêu cầu</w:t>
      </w:r>
    </w:p>
  </w:comment>
  <w:comment w:id="1141" w:author="Chungpth" w:date="2021-08-19T21:32:00Z" w:initials="H">
    <w:p w14:paraId="6FA3FD72" w14:textId="04BE1610" w:rsidR="004155A2" w:rsidRDefault="004155A2">
      <w:pPr>
        <w:pStyle w:val="CommentText"/>
      </w:pPr>
      <w:r>
        <w:rPr>
          <w:rStyle w:val="CommentReference"/>
        </w:rPr>
        <w:annotationRef/>
      </w:r>
      <w:r>
        <w:t>Đây là tài liệu bổ sung thêm các tính năng trong hợp đồng, việc xây dựng 3 loại chương trình sẽ thực hiện sau khi Hữu Nghị thống nhất thực hiện ở giai đoạn sau a.</w:t>
      </w:r>
    </w:p>
  </w:comment>
  <w:comment w:id="1144" w:author="HoaNT2" w:date="2021-08-19T17:49:00Z" w:initials="HNT2">
    <w:p w14:paraId="75D5C48F" w14:textId="70E0745F" w:rsidR="00852110" w:rsidRDefault="00852110">
      <w:pPr>
        <w:pStyle w:val="CommentText"/>
      </w:pPr>
      <w:r>
        <w:rPr>
          <w:rStyle w:val="CommentReference"/>
        </w:rPr>
        <w:annotationRef/>
      </w:r>
      <w:r>
        <w:t>Thiếu Số thông báo, số thôgn báo sở công thương</w:t>
      </w:r>
    </w:p>
  </w:comment>
  <w:comment w:id="1145" w:author="Chungpth" w:date="2021-08-19T21:34:00Z" w:initials="H">
    <w:p w14:paraId="0B610A2E" w14:textId="53216447" w:rsidR="004155A2" w:rsidRDefault="004155A2">
      <w:pPr>
        <w:pStyle w:val="CommentText"/>
      </w:pPr>
      <w:r>
        <w:rPr>
          <w:rStyle w:val="CommentReference"/>
        </w:rPr>
        <w:annotationRef/>
      </w:r>
      <w:r>
        <w:t>Số thông báo là YC bổ sung không nằm trog phạm vi giai đoạn này, sẽ bổ sung khi Hữu Nghị thống nhất giai đoạn sau.</w:t>
      </w:r>
    </w:p>
  </w:comment>
  <w:comment w:id="1146" w:author="HoaNT2" w:date="2021-08-19T17:48:00Z" w:initials="HNT2">
    <w:p w14:paraId="50F94C9E" w14:textId="0232F641" w:rsidR="00360864" w:rsidRDefault="00360864">
      <w:pPr>
        <w:pStyle w:val="CommentText"/>
      </w:pPr>
      <w:r>
        <w:rPr>
          <w:rStyle w:val="CommentReference"/>
        </w:rPr>
        <w:annotationRef/>
      </w:r>
      <w:r>
        <w:t>Ngày hiệu lực</w:t>
      </w:r>
    </w:p>
  </w:comment>
  <w:comment w:id="1147" w:author="Chungpth" w:date="2021-08-20T08:11:00Z" w:initials="H">
    <w:p w14:paraId="08CAAE23" w14:textId="08B4A6E3" w:rsidR="00EC5D3F" w:rsidRDefault="00EC5D3F">
      <w:pPr>
        <w:pStyle w:val="CommentText"/>
      </w:pPr>
      <w:r>
        <w:rPr>
          <w:rStyle w:val="CommentReference"/>
        </w:rPr>
        <w:annotationRef/>
      </w:r>
      <w:r>
        <w:t>Đã bổ sung</w:t>
      </w:r>
    </w:p>
  </w:comment>
  <w:comment w:id="1150" w:author="HoaNT2" w:date="2021-08-19T17:48:00Z" w:initials="HNT2">
    <w:p w14:paraId="15CB91A9" w14:textId="7F3134F0" w:rsidR="00852110" w:rsidRDefault="00852110">
      <w:pPr>
        <w:pStyle w:val="CommentText"/>
      </w:pPr>
      <w:r>
        <w:rPr>
          <w:rStyle w:val="CommentReference"/>
        </w:rPr>
        <w:annotationRef/>
      </w:r>
      <w:r>
        <w:t>Thiếu ngày tích lũy</w:t>
      </w:r>
    </w:p>
  </w:comment>
  <w:comment w:id="1151" w:author="Chungpth" w:date="2021-08-19T21:36:00Z" w:initials="H">
    <w:p w14:paraId="3956751F" w14:textId="74840007" w:rsidR="004155A2" w:rsidRDefault="004155A2" w:rsidP="004155A2">
      <w:pPr>
        <w:pStyle w:val="CommentText"/>
        <w:ind w:left="0"/>
      </w:pPr>
      <w:r>
        <w:rPr>
          <w:rStyle w:val="CommentReference"/>
        </w:rPr>
        <w:annotationRef/>
      </w:r>
      <w:r>
        <w:t xml:space="preserve">Ngày tích lũy tính bằng ngày hiện lực của chương trình. Đã bổ </w:t>
      </w:r>
      <w:r w:rsidR="00F702AE">
        <w:t>sung</w:t>
      </w:r>
    </w:p>
  </w:comment>
  <w:comment w:id="1160" w:author="HoaNT2" w:date="2021-08-19T17:52:00Z" w:initials="HNT2">
    <w:p w14:paraId="4DB0ACA0" w14:textId="074EA7F6" w:rsidR="00852110" w:rsidRDefault="00852110">
      <w:pPr>
        <w:pStyle w:val="CommentText"/>
      </w:pPr>
      <w:r>
        <w:rPr>
          <w:rStyle w:val="CommentReference"/>
        </w:rPr>
        <w:annotationRef/>
      </w:r>
      <w:r>
        <w:t>Không có trong tài liệu yêu cầu</w:t>
      </w:r>
    </w:p>
  </w:comment>
  <w:comment w:id="1161" w:author="Chungpth" w:date="2021-08-19T21:44:00Z" w:initials="H">
    <w:p w14:paraId="2722F416" w14:textId="11F1FD7A" w:rsidR="007E55FE" w:rsidRDefault="007E55FE">
      <w:pPr>
        <w:pStyle w:val="CommentText"/>
      </w:pPr>
      <w:r>
        <w:rPr>
          <w:rStyle w:val="CommentReference"/>
        </w:rPr>
        <w:annotationRef/>
      </w:r>
      <w:r>
        <w:t>Đã bổ sung trong tài liệu yêu cầu</w:t>
      </w:r>
    </w:p>
  </w:comment>
  <w:comment w:id="1184" w:author="HoaNT2" w:date="2021-08-19T17:54:00Z" w:initials="HNT2">
    <w:p w14:paraId="48B3B53F" w14:textId="22F04259" w:rsidR="00BA63B8" w:rsidRDefault="00BA63B8">
      <w:pPr>
        <w:pStyle w:val="CommentText"/>
      </w:pPr>
      <w:r>
        <w:rPr>
          <w:rStyle w:val="CommentReference"/>
        </w:rPr>
        <w:annotationRef/>
      </w:r>
      <w:r>
        <w:t>Cho phép chọn 1 hoặc nhiều loại đơn</w:t>
      </w:r>
    </w:p>
  </w:comment>
  <w:comment w:id="1185" w:author="Chungpth" w:date="2021-08-19T21:47:00Z" w:initials="H">
    <w:p w14:paraId="757128DD" w14:textId="191AFB96" w:rsidR="007E55FE" w:rsidRDefault="007E55FE">
      <w:pPr>
        <w:pStyle w:val="CommentText"/>
      </w:pPr>
      <w:r>
        <w:rPr>
          <w:rStyle w:val="CommentReference"/>
        </w:rPr>
        <w:annotationRef/>
      </w:r>
      <w:r>
        <w:t>Đã sửa</w:t>
      </w:r>
    </w:p>
  </w:comment>
  <w:comment w:id="1189" w:author="HoaNT2" w:date="2021-08-19T17:55:00Z" w:initials="HNT2">
    <w:p w14:paraId="6E90D7CE" w14:textId="0A478DC4" w:rsidR="00BA63B8" w:rsidRDefault="00BA63B8">
      <w:pPr>
        <w:pStyle w:val="CommentText"/>
      </w:pPr>
      <w:r>
        <w:rPr>
          <w:rStyle w:val="CommentReference"/>
        </w:rPr>
        <w:annotationRef/>
      </w:r>
      <w:r>
        <w:t>Đổi tên trên giao diện: số đơn ERP</w:t>
      </w:r>
    </w:p>
  </w:comment>
  <w:comment w:id="1190" w:author="Chungpth" w:date="2021-08-19T21:48:00Z" w:initials="H">
    <w:p w14:paraId="1DF89FED" w14:textId="0ADE5201" w:rsidR="007E55FE" w:rsidRDefault="007E55FE">
      <w:pPr>
        <w:pStyle w:val="CommentText"/>
      </w:pPr>
      <w:r>
        <w:rPr>
          <w:rStyle w:val="CommentReference"/>
        </w:rPr>
        <w:annotationRef/>
      </w:r>
      <w:r>
        <w:t>Đã sửa</w:t>
      </w:r>
    </w:p>
  </w:comment>
  <w:comment w:id="1222" w:author="HoaNT2" w:date="2021-08-19T17:58:00Z" w:initials="HNT2">
    <w:p w14:paraId="4AB5BE96" w14:textId="07BE5729" w:rsidR="00CC70CD" w:rsidRDefault="00CC70CD">
      <w:pPr>
        <w:pStyle w:val="CommentText"/>
      </w:pPr>
      <w:r>
        <w:rPr>
          <w:rStyle w:val="CommentReference"/>
        </w:rPr>
        <w:annotationRef/>
      </w:r>
      <w:r>
        <w:t>1 đơn hàng chỉ chọn được 1 kho</w:t>
      </w:r>
    </w:p>
  </w:comment>
  <w:comment w:id="1223" w:author="Chungpth" w:date="2021-08-19T21:51:00Z" w:initials="H">
    <w:p w14:paraId="2D5344E6" w14:textId="67D8573C" w:rsidR="007E55FE" w:rsidRDefault="007E55FE">
      <w:pPr>
        <w:pStyle w:val="CommentText"/>
      </w:pPr>
      <w:r>
        <w:rPr>
          <w:rStyle w:val="CommentReference"/>
        </w:rPr>
        <w:annotationRef/>
      </w:r>
      <w:r>
        <w:t>Đã sửa, nhưng chỗ này chị confirm với Dũng Hữu Nghị có nên chặn như thế không?</w:t>
      </w:r>
    </w:p>
  </w:comment>
  <w:comment w:id="1231" w:author="HoaNT2" w:date="2021-08-19T18:04:00Z" w:initials="HNT2">
    <w:p w14:paraId="41CE9242" w14:textId="77C886DF" w:rsidR="00CC70CD" w:rsidRDefault="00CC70CD">
      <w:pPr>
        <w:pStyle w:val="CommentText"/>
      </w:pPr>
      <w:r>
        <w:rPr>
          <w:rStyle w:val="CommentReference"/>
        </w:rPr>
        <w:annotationRef/>
      </w:r>
      <w:r>
        <w:t>Cho màn hình xem thông báo lỗi</w:t>
      </w:r>
    </w:p>
  </w:comment>
  <w:comment w:id="1232" w:author="Chungpth" w:date="2021-08-20T08:12:00Z" w:initials="H">
    <w:p w14:paraId="15730B1D" w14:textId="7825EC39" w:rsidR="00EC5D3F" w:rsidRDefault="00EC5D3F">
      <w:pPr>
        <w:pStyle w:val="CommentText"/>
      </w:pPr>
      <w:r>
        <w:rPr>
          <w:rStyle w:val="CommentReference"/>
        </w:rPr>
        <w:annotationRef/>
      </w:r>
      <w:r>
        <w:t>Đồng bộ này là đồng bộ tự động nên xem thông tin lỗi sẽ xem ở mục Báo cáo danh sách lỗi.</w:t>
      </w:r>
    </w:p>
  </w:comment>
  <w:comment w:id="1237" w:author="HoaNT2" w:date="2021-08-19T18:05:00Z" w:initials="HNT2">
    <w:p w14:paraId="64FB063B" w14:textId="22BCFABB" w:rsidR="00CC70CD" w:rsidRDefault="00CC70CD">
      <w:pPr>
        <w:pStyle w:val="CommentText"/>
      </w:pPr>
      <w:r>
        <w:rPr>
          <w:rStyle w:val="CommentReference"/>
        </w:rPr>
        <w:annotationRef/>
      </w:r>
      <w:r>
        <w:t>Chính tả</w:t>
      </w:r>
    </w:p>
  </w:comment>
  <w:comment w:id="1253" w:author="HoaNT2" w:date="2021-08-19T18:06:00Z" w:initials="HNT2">
    <w:p w14:paraId="3897E9EB" w14:textId="35059973" w:rsidR="00CC70CD" w:rsidRDefault="00CC70CD" w:rsidP="00CC70CD">
      <w:pPr>
        <w:pStyle w:val="CommentText"/>
      </w:pPr>
      <w:r>
        <w:rPr>
          <w:rStyle w:val="CommentReference"/>
        </w:rPr>
        <w:annotationRef/>
      </w:r>
      <w:r>
        <w:t xml:space="preserve">Xem lại tài liệu mô tả phần Thông báo trả hàng và đồng bộ NPP. Thiếu thông tin </w:t>
      </w:r>
    </w:p>
  </w:comment>
  <w:comment w:id="1254" w:author="Chungpth" w:date="2021-08-20T08:50:00Z" w:initials="H">
    <w:p w14:paraId="7151D1DF" w14:textId="23CE9664" w:rsidR="00255238" w:rsidRDefault="00255238">
      <w:pPr>
        <w:pStyle w:val="CommentText"/>
      </w:pPr>
      <w:r>
        <w:rPr>
          <w:rStyle w:val="CommentReference"/>
        </w:rPr>
        <w:annotationRef/>
      </w:r>
      <w:r>
        <w:t>Đã sửa</w:t>
      </w:r>
    </w:p>
  </w:comment>
  <w:comment w:id="1263" w:author="HoaNT2" w:date="2021-08-19T18:07:00Z" w:initials="HNT2">
    <w:p w14:paraId="57B9F109" w14:textId="1EC6ECF4" w:rsidR="00CC70CD" w:rsidRDefault="00CC70CD">
      <w:pPr>
        <w:pStyle w:val="CommentText"/>
      </w:pPr>
      <w:r>
        <w:rPr>
          <w:rStyle w:val="CommentReference"/>
        </w:rPr>
        <w:annotationRef/>
      </w:r>
      <w:r>
        <w:t>Đồng bộ địa chỉ giao hàng nhưng nội dung lại là đồng bộ NPP</w:t>
      </w:r>
    </w:p>
  </w:comment>
  <w:comment w:id="1264" w:author="Chungpth" w:date="2021-08-20T08:19:00Z" w:initials="H">
    <w:p w14:paraId="1967A7AA" w14:textId="6D6EB9D3" w:rsidR="001001BF" w:rsidRDefault="001001BF">
      <w:pPr>
        <w:pStyle w:val="CommentText"/>
      </w:pPr>
      <w:r>
        <w:rPr>
          <w:rStyle w:val="CommentReference"/>
        </w:rPr>
        <w:annotationRef/>
      </w:r>
      <w:r>
        <w:t>Đang mô tả đồng bộ địa chỉ giao hàng mà chị? Khi đồng bộ phải check địa chỉ giao hàng theo NPP nên vẫn phải map mã NPP</w:t>
      </w:r>
    </w:p>
  </w:comment>
  <w:comment w:id="1275" w:author="HoaNT2" w:date="2021-08-19T18:08:00Z" w:initials="HNT2">
    <w:p w14:paraId="7AD0FA28" w14:textId="7DCCB68F" w:rsidR="00942E57" w:rsidRDefault="00942E57">
      <w:pPr>
        <w:pStyle w:val="CommentText"/>
      </w:pPr>
      <w:r>
        <w:rPr>
          <w:rStyle w:val="CommentReference"/>
        </w:rPr>
        <w:annotationRef/>
      </w:r>
      <w:r>
        <w:t>Nội dung lại là đồng bộ sản phẩm</w:t>
      </w:r>
    </w:p>
  </w:comment>
  <w:comment w:id="1276" w:author="Chungpth" w:date="2021-08-20T08:24:00Z" w:initials="H">
    <w:p w14:paraId="15164C50" w14:textId="4636ACB4" w:rsidR="00A72E47" w:rsidRDefault="00A72E47">
      <w:pPr>
        <w:pStyle w:val="CommentText"/>
      </w:pPr>
      <w:r>
        <w:rPr>
          <w:rStyle w:val="CommentReference"/>
        </w:rPr>
        <w:annotationRef/>
      </w:r>
      <w:r>
        <w:t>Nội dungn ở dưới đang mô tả đồng bộ ngành hàng mà chị?</w:t>
      </w:r>
    </w:p>
  </w:comment>
  <w:comment w:id="1288" w:author="HoaNT2" w:date="2021-08-19T18:18:00Z" w:initials="HNT2">
    <w:p w14:paraId="10E5547E" w14:textId="24095EB4" w:rsidR="00942E57" w:rsidRDefault="00942E57">
      <w:pPr>
        <w:pStyle w:val="CommentText"/>
      </w:pPr>
      <w:r>
        <w:rPr>
          <w:rStyle w:val="CommentReference"/>
        </w:rPr>
        <w:annotationRef/>
      </w:r>
      <w:r>
        <w:t>Bổ sung thêm trường Số thông báo (đối với đơn hàng chi trả khuyến mại)</w:t>
      </w:r>
    </w:p>
  </w:comment>
  <w:comment w:id="1289" w:author="Chungpth" w:date="2021-08-19T21:54:00Z" w:initials="H">
    <w:p w14:paraId="2B1AA65B" w14:textId="55E5D923" w:rsidR="00D84527" w:rsidRDefault="00D84527">
      <w:pPr>
        <w:pStyle w:val="CommentText"/>
      </w:pPr>
      <w:r>
        <w:rPr>
          <w:rStyle w:val="CommentReference"/>
        </w:rPr>
        <w:annotationRef/>
      </w:r>
      <w:r>
        <w:t>Trưởng số thông báo là YC bổ sung sẽ xử lý sau giai đoạn này</w:t>
      </w:r>
    </w:p>
  </w:comment>
  <w:comment w:id="1426" w:author="HoaNT2" w:date="2021-08-19T18:19:00Z" w:initials="HNT2">
    <w:p w14:paraId="659DE385" w14:textId="541BB56D" w:rsidR="00BA5132" w:rsidRDefault="00BA5132">
      <w:pPr>
        <w:pStyle w:val="CommentText"/>
      </w:pPr>
      <w:r>
        <w:rPr>
          <w:rStyle w:val="CommentReference"/>
        </w:rPr>
        <w:annotationRef/>
      </w:r>
      <w:r>
        <w:t>Thiếu mã NPP</w:t>
      </w:r>
    </w:p>
  </w:comment>
  <w:comment w:id="1427" w:author="Chungpth" w:date="2021-08-20T08:26:00Z" w:initials="H">
    <w:p w14:paraId="2DE6658C" w14:textId="1A85D8BD" w:rsidR="00A72E47" w:rsidRDefault="00A72E47">
      <w:pPr>
        <w:pStyle w:val="CommentText"/>
      </w:pPr>
      <w:r>
        <w:rPr>
          <w:rStyle w:val="CommentReference"/>
        </w:rPr>
        <w:annotationRef/>
      </w:r>
      <w:r>
        <w:t>Đã bổ sung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9547F6" w15:done="0"/>
  <w15:commentEx w15:paraId="5E17C4D7" w15:paraIdParent="569547F6" w15:done="0"/>
  <w15:commentEx w15:paraId="6B639559" w15:done="0"/>
  <w15:commentEx w15:paraId="23AD861E" w15:paraIdParent="6B639559" w15:done="0"/>
  <w15:commentEx w15:paraId="5DA74AE4" w15:done="0"/>
  <w15:commentEx w15:paraId="3A760D68" w15:paraIdParent="5DA74AE4" w15:done="0"/>
  <w15:commentEx w15:paraId="217AD515" w15:done="0"/>
  <w15:commentEx w15:paraId="7E69ECAB" w15:paraIdParent="217AD515" w15:done="0"/>
  <w15:commentEx w15:paraId="46D319D6" w15:done="0"/>
  <w15:commentEx w15:paraId="4222650B" w15:paraIdParent="46D319D6" w15:done="0"/>
  <w15:commentEx w15:paraId="4C915425" w15:done="0"/>
  <w15:commentEx w15:paraId="7786C40D" w15:paraIdParent="4C915425" w15:done="0"/>
  <w15:commentEx w15:paraId="0D38CFC3" w15:done="0"/>
  <w15:commentEx w15:paraId="4B77EAEF" w15:paraIdParent="0D38CFC3" w15:done="0"/>
  <w15:commentEx w15:paraId="52290201" w15:done="0"/>
  <w15:commentEx w15:paraId="192A0948" w15:done="0"/>
  <w15:commentEx w15:paraId="0DB46DAA" w15:paraIdParent="192A0948" w15:done="0"/>
  <w15:commentEx w15:paraId="347923AD" w15:done="0"/>
  <w15:commentEx w15:paraId="18EE37C4" w15:paraIdParent="347923AD" w15:done="0"/>
  <w15:commentEx w15:paraId="22C5936E" w15:done="0"/>
  <w15:commentEx w15:paraId="2ED0B345" w15:paraIdParent="22C5936E" w15:done="0"/>
  <w15:commentEx w15:paraId="45BAD345" w15:done="0"/>
  <w15:commentEx w15:paraId="6FA3FD72" w15:paraIdParent="45BAD345" w15:done="0"/>
  <w15:commentEx w15:paraId="75D5C48F" w15:done="0"/>
  <w15:commentEx w15:paraId="0B610A2E" w15:paraIdParent="75D5C48F" w15:done="0"/>
  <w15:commentEx w15:paraId="50F94C9E" w15:done="0"/>
  <w15:commentEx w15:paraId="08CAAE23" w15:paraIdParent="50F94C9E" w15:done="0"/>
  <w15:commentEx w15:paraId="15CB91A9" w15:done="0"/>
  <w15:commentEx w15:paraId="3956751F" w15:paraIdParent="15CB91A9" w15:done="0"/>
  <w15:commentEx w15:paraId="4DB0ACA0" w15:done="0"/>
  <w15:commentEx w15:paraId="2722F416" w15:paraIdParent="4DB0ACA0" w15:done="0"/>
  <w15:commentEx w15:paraId="48B3B53F" w15:done="0"/>
  <w15:commentEx w15:paraId="757128DD" w15:paraIdParent="48B3B53F" w15:done="0"/>
  <w15:commentEx w15:paraId="6E90D7CE" w15:done="0"/>
  <w15:commentEx w15:paraId="1DF89FED" w15:paraIdParent="6E90D7CE" w15:done="0"/>
  <w15:commentEx w15:paraId="4AB5BE96" w15:done="0"/>
  <w15:commentEx w15:paraId="2D5344E6" w15:paraIdParent="4AB5BE96" w15:done="0"/>
  <w15:commentEx w15:paraId="41CE9242" w15:done="0"/>
  <w15:commentEx w15:paraId="15730B1D" w15:paraIdParent="41CE9242" w15:done="0"/>
  <w15:commentEx w15:paraId="64FB063B" w15:done="0"/>
  <w15:commentEx w15:paraId="3897E9EB" w15:done="0"/>
  <w15:commentEx w15:paraId="7151D1DF" w15:paraIdParent="3897E9EB" w15:done="0"/>
  <w15:commentEx w15:paraId="57B9F109" w15:done="0"/>
  <w15:commentEx w15:paraId="1967A7AA" w15:paraIdParent="57B9F109" w15:done="0"/>
  <w15:commentEx w15:paraId="7AD0FA28" w15:done="0"/>
  <w15:commentEx w15:paraId="15164C50" w15:paraIdParent="7AD0FA28" w15:done="0"/>
  <w15:commentEx w15:paraId="10E5547E" w15:done="0"/>
  <w15:commentEx w15:paraId="2B1AA65B" w15:paraIdParent="10E5547E" w15:done="0"/>
  <w15:commentEx w15:paraId="659DE385" w15:done="0"/>
  <w15:commentEx w15:paraId="2DE6658C" w15:paraIdParent="659DE3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9E0A4" w16cex:dateUtc="2021-08-20T01:04:00Z"/>
  <w16cex:commentExtensible w16cex:durableId="24C9E094" w16cex:dateUtc="2021-08-20T01:04:00Z"/>
  <w16cex:commentExtensible w16cex:durableId="24C9E0B0" w16cex:dateUtc="2021-08-20T01:05:00Z"/>
  <w16cex:commentExtensible w16cex:durableId="24C943F0" w16cex:dateUtc="2021-08-19T13:56:00Z"/>
  <w16cex:commentExtensible w16cex:durableId="24C9E0F8" w16cex:dateUtc="2021-08-20T01:06:00Z"/>
  <w16cex:commentExtensible w16cex:durableId="24C94A5C" w16cex:dateUtc="2021-08-19T14:23:00Z"/>
  <w16cex:commentExtensible w16cex:durableId="24C94A69" w16cex:dateUtc="2021-08-19T14:23:00Z"/>
  <w16cex:commentExtensible w16cex:durableId="24C94C0B" w16cex:dateUtc="2021-08-19T14:30:00Z"/>
  <w16cex:commentExtensible w16cex:durableId="24C9E18A" w16cex:dateUtc="2021-08-20T01:08:00Z"/>
  <w16cex:commentExtensible w16cex:durableId="24C94C55" w16cex:dateUtc="2021-08-19T14:32:00Z"/>
  <w16cex:commentExtensible w16cex:durableId="24C94C8A" w16cex:dateUtc="2021-08-19T14:32:00Z"/>
  <w16cex:commentExtensible w16cex:durableId="24C94CEB" w16cex:dateUtc="2021-08-19T14:34:00Z"/>
  <w16cex:commentExtensible w16cex:durableId="24C9E233" w16cex:dateUtc="2021-08-20T01:11:00Z"/>
  <w16cex:commentExtensible w16cex:durableId="24C94D46" w16cex:dateUtc="2021-08-19T14:36:00Z"/>
  <w16cex:commentExtensible w16cex:durableId="24C94F46" w16cex:dateUtc="2021-08-19T14:44:00Z"/>
  <w16cex:commentExtensible w16cex:durableId="24C95005" w16cex:dateUtc="2021-08-19T14:47:00Z"/>
  <w16cex:commentExtensible w16cex:durableId="24C95021" w16cex:dateUtc="2021-08-19T14:48:00Z"/>
  <w16cex:commentExtensible w16cex:durableId="24C950D0" w16cex:dateUtc="2021-08-19T14:51:00Z"/>
  <w16cex:commentExtensible w16cex:durableId="24C9E26A" w16cex:dateUtc="2021-08-20T01:12:00Z"/>
  <w16cex:commentExtensible w16cex:durableId="24C9EB3A" w16cex:dateUtc="2021-08-20T01:50:00Z"/>
  <w16cex:commentExtensible w16cex:durableId="24C9E41C" w16cex:dateUtc="2021-08-20T01:19:00Z"/>
  <w16cex:commentExtensible w16cex:durableId="24C9E546" w16cex:dateUtc="2021-08-20T01:24:00Z"/>
  <w16cex:commentExtensible w16cex:durableId="24C951A3" w16cex:dateUtc="2021-08-19T14:54:00Z"/>
  <w16cex:commentExtensible w16cex:durableId="24C9E5AB" w16cex:dateUtc="2021-08-20T01: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9547F6" w16cid:durableId="24C93E4C"/>
  <w16cid:commentId w16cid:paraId="5E17C4D7" w16cid:durableId="24C9E0A4"/>
  <w16cid:commentId w16cid:paraId="6B639559" w16cid:durableId="24C93E4D"/>
  <w16cid:commentId w16cid:paraId="23AD861E" w16cid:durableId="24C9E094"/>
  <w16cid:commentId w16cid:paraId="5DA74AE4" w16cid:durableId="24C93E4E"/>
  <w16cid:commentId w16cid:paraId="3A760D68" w16cid:durableId="24C9E0B0"/>
  <w16cid:commentId w16cid:paraId="217AD515" w16cid:durableId="24C93E4F"/>
  <w16cid:commentId w16cid:paraId="7E69ECAB" w16cid:durableId="24C943F0"/>
  <w16cid:commentId w16cid:paraId="46D319D6" w16cid:durableId="24C93E50"/>
  <w16cid:commentId w16cid:paraId="4222650B" w16cid:durableId="24C9E0F8"/>
  <w16cid:commentId w16cid:paraId="4C915425" w16cid:durableId="24C94828"/>
  <w16cid:commentId w16cid:paraId="7786C40D" w16cid:durableId="24C94A5C"/>
  <w16cid:commentId w16cid:paraId="0D38CFC3" w16cid:durableId="24C94A3B"/>
  <w16cid:commentId w16cid:paraId="4B77EAEF" w16cid:durableId="24C94A69"/>
  <w16cid:commentId w16cid:paraId="52290201" w16cid:durableId="24C93E51"/>
  <w16cid:commentId w16cid:paraId="192A0948" w16cid:durableId="24C93E53"/>
  <w16cid:commentId w16cid:paraId="0DB46DAA" w16cid:durableId="24C94C0B"/>
  <w16cid:commentId w16cid:paraId="347923AD" w16cid:durableId="24C93E54"/>
  <w16cid:commentId w16cid:paraId="18EE37C4" w16cid:durableId="24C9E18A"/>
  <w16cid:commentId w16cid:paraId="22C5936E" w16cid:durableId="24C93E55"/>
  <w16cid:commentId w16cid:paraId="2ED0B345" w16cid:durableId="24C94C55"/>
  <w16cid:commentId w16cid:paraId="45BAD345" w16cid:durableId="24C93E56"/>
  <w16cid:commentId w16cid:paraId="6FA3FD72" w16cid:durableId="24C94C8A"/>
  <w16cid:commentId w16cid:paraId="75D5C48F" w16cid:durableId="24C93E57"/>
  <w16cid:commentId w16cid:paraId="0B610A2E" w16cid:durableId="24C94CEB"/>
  <w16cid:commentId w16cid:paraId="50F94C9E" w16cid:durableId="24C93E58"/>
  <w16cid:commentId w16cid:paraId="08CAAE23" w16cid:durableId="24C9E233"/>
  <w16cid:commentId w16cid:paraId="15CB91A9" w16cid:durableId="24C93E59"/>
  <w16cid:commentId w16cid:paraId="3956751F" w16cid:durableId="24C94D46"/>
  <w16cid:commentId w16cid:paraId="4DB0ACA0" w16cid:durableId="24C93E5A"/>
  <w16cid:commentId w16cid:paraId="2722F416" w16cid:durableId="24C94F46"/>
  <w16cid:commentId w16cid:paraId="48B3B53F" w16cid:durableId="24C93E5B"/>
  <w16cid:commentId w16cid:paraId="757128DD" w16cid:durableId="24C95005"/>
  <w16cid:commentId w16cid:paraId="6E90D7CE" w16cid:durableId="24C93E5C"/>
  <w16cid:commentId w16cid:paraId="1DF89FED" w16cid:durableId="24C95021"/>
  <w16cid:commentId w16cid:paraId="4AB5BE96" w16cid:durableId="24C93E5D"/>
  <w16cid:commentId w16cid:paraId="2D5344E6" w16cid:durableId="24C950D0"/>
  <w16cid:commentId w16cid:paraId="41CE9242" w16cid:durableId="24C93E5E"/>
  <w16cid:commentId w16cid:paraId="15730B1D" w16cid:durableId="24C9E26A"/>
  <w16cid:commentId w16cid:paraId="64FB063B" w16cid:durableId="24C93E5F"/>
  <w16cid:commentId w16cid:paraId="3897E9EB" w16cid:durableId="24C93E60"/>
  <w16cid:commentId w16cid:paraId="7151D1DF" w16cid:durableId="24C9EB3A"/>
  <w16cid:commentId w16cid:paraId="57B9F109" w16cid:durableId="24C93E61"/>
  <w16cid:commentId w16cid:paraId="1967A7AA" w16cid:durableId="24C9E41C"/>
  <w16cid:commentId w16cid:paraId="7AD0FA28" w16cid:durableId="24C93E62"/>
  <w16cid:commentId w16cid:paraId="15164C50" w16cid:durableId="24C9E546"/>
  <w16cid:commentId w16cid:paraId="10E5547E" w16cid:durableId="24C93E63"/>
  <w16cid:commentId w16cid:paraId="2B1AA65B" w16cid:durableId="24C951A3"/>
  <w16cid:commentId w16cid:paraId="659DE385" w16cid:durableId="24C93E64"/>
  <w16cid:commentId w16cid:paraId="2DE6658C" w16cid:durableId="24C9E5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33F71" w14:textId="77777777" w:rsidR="003E2708" w:rsidRDefault="003E2708" w:rsidP="007D1D25">
      <w:pPr>
        <w:spacing w:before="0" w:line="240" w:lineRule="auto"/>
      </w:pPr>
      <w:r>
        <w:separator/>
      </w:r>
    </w:p>
  </w:endnote>
  <w:endnote w:type="continuationSeparator" w:id="0">
    <w:p w14:paraId="60324D54" w14:textId="77777777" w:rsidR="003E2708" w:rsidRDefault="003E2708" w:rsidP="007D1D2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VnTimeH">
    <w:altName w:val="Times New Roman"/>
    <w:panose1 w:val="020B7200000000000000"/>
    <w:charset w:val="00"/>
    <w:family w:val="swiss"/>
    <w:pitch w:val="variable"/>
    <w:sig w:usb0="00000005" w:usb1="00000000" w:usb2="00000000" w:usb3="00000000" w:csb0="00000013" w:csb1="00000000"/>
  </w:font>
  <w:font w:name=".VnArialH">
    <w:altName w:val="Calibri"/>
    <w:panose1 w:val="020B7200000000000000"/>
    <w:charset w:val="00"/>
    <w:family w:val="swiss"/>
    <w:pitch w:val="variable"/>
    <w:sig w:usb0="00000007" w:usb1="00000000" w:usb2="00000000" w:usb3="00000000" w:csb0="00000003" w:csb1="00000000"/>
  </w:font>
  <w:font w:name=".VnArial">
    <w:altName w:val="Calibri"/>
    <w:panose1 w:val="020B7200000000000000"/>
    <w:charset w:val="00"/>
    <w:family w:val="swiss"/>
    <w:pitch w:val="variable"/>
    <w:sig w:usb0="00000005"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306F9" w14:textId="77777777" w:rsidR="003E2708" w:rsidRDefault="003E2708" w:rsidP="007D1D25">
      <w:pPr>
        <w:spacing w:before="0" w:line="240" w:lineRule="auto"/>
      </w:pPr>
      <w:r>
        <w:separator/>
      </w:r>
    </w:p>
  </w:footnote>
  <w:footnote w:type="continuationSeparator" w:id="0">
    <w:p w14:paraId="71CB0E12" w14:textId="77777777" w:rsidR="003E2708" w:rsidRDefault="003E2708" w:rsidP="007D1D2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75B4E"/>
    <w:multiLevelType w:val="hybridMultilevel"/>
    <w:tmpl w:val="1B061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C2844"/>
    <w:multiLevelType w:val="hybridMultilevel"/>
    <w:tmpl w:val="5C163CF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41D6D"/>
    <w:multiLevelType w:val="hybridMultilevel"/>
    <w:tmpl w:val="14D46664"/>
    <w:lvl w:ilvl="0" w:tplc="D2F455C0">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 w15:restartNumberingAfterBreak="0">
    <w:nsid w:val="0D077D85"/>
    <w:multiLevelType w:val="hybridMultilevel"/>
    <w:tmpl w:val="50646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446A3E"/>
    <w:multiLevelType w:val="hybridMultilevel"/>
    <w:tmpl w:val="1D52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A23E5"/>
    <w:multiLevelType w:val="hybridMultilevel"/>
    <w:tmpl w:val="AA62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64819"/>
    <w:multiLevelType w:val="multilevel"/>
    <w:tmpl w:val="54803FB0"/>
    <w:lvl w:ilvl="0">
      <w:start w:val="3"/>
      <w:numFmt w:val="decimal"/>
      <w:lvlText w:val="%1"/>
      <w:lvlJc w:val="left"/>
      <w:pPr>
        <w:ind w:left="525" w:hanging="525"/>
      </w:pPr>
      <w:rPr>
        <w:rFonts w:hint="default"/>
      </w:rPr>
    </w:lvl>
    <w:lvl w:ilvl="1">
      <w:start w:val="14"/>
      <w:numFmt w:val="decimal"/>
      <w:lvlText w:val="%1.%2"/>
      <w:lvlJc w:val="left"/>
      <w:pPr>
        <w:ind w:left="1047" w:hanging="525"/>
      </w:pPr>
      <w:rPr>
        <w:rFonts w:hint="default"/>
      </w:rPr>
    </w:lvl>
    <w:lvl w:ilvl="2">
      <w:start w:val="1"/>
      <w:numFmt w:val="decimal"/>
      <w:lvlText w:val="%1.%2.%3"/>
      <w:lvlJc w:val="left"/>
      <w:pPr>
        <w:ind w:left="1764" w:hanging="720"/>
      </w:pPr>
      <w:rPr>
        <w:rFonts w:hint="default"/>
      </w:rPr>
    </w:lvl>
    <w:lvl w:ilvl="3">
      <w:start w:val="1"/>
      <w:numFmt w:val="decimal"/>
      <w:lvlText w:val="%1.%2.%3.%4"/>
      <w:lvlJc w:val="left"/>
      <w:pPr>
        <w:ind w:left="2646" w:hanging="1080"/>
      </w:pPr>
      <w:rPr>
        <w:rFonts w:hint="default"/>
      </w:rPr>
    </w:lvl>
    <w:lvl w:ilvl="4">
      <w:start w:val="1"/>
      <w:numFmt w:val="decimal"/>
      <w:lvlText w:val="%1.%2.%3.%4.%5"/>
      <w:lvlJc w:val="left"/>
      <w:pPr>
        <w:ind w:left="3168"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72" w:hanging="1440"/>
      </w:pPr>
      <w:rPr>
        <w:rFonts w:hint="default"/>
      </w:rPr>
    </w:lvl>
    <w:lvl w:ilvl="7">
      <w:start w:val="1"/>
      <w:numFmt w:val="decimal"/>
      <w:lvlText w:val="%1.%2.%3.%4.%5.%6.%7.%8"/>
      <w:lvlJc w:val="left"/>
      <w:pPr>
        <w:ind w:left="5454" w:hanging="1800"/>
      </w:pPr>
      <w:rPr>
        <w:rFonts w:hint="default"/>
      </w:rPr>
    </w:lvl>
    <w:lvl w:ilvl="8">
      <w:start w:val="1"/>
      <w:numFmt w:val="decimal"/>
      <w:lvlText w:val="%1.%2.%3.%4.%5.%6.%7.%8.%9"/>
      <w:lvlJc w:val="left"/>
      <w:pPr>
        <w:ind w:left="6336" w:hanging="2160"/>
      </w:pPr>
      <w:rPr>
        <w:rFonts w:hint="default"/>
      </w:rPr>
    </w:lvl>
  </w:abstractNum>
  <w:abstractNum w:abstractNumId="7" w15:restartNumberingAfterBreak="0">
    <w:nsid w:val="114833B4"/>
    <w:multiLevelType w:val="hybridMultilevel"/>
    <w:tmpl w:val="1CA8B50C"/>
    <w:lvl w:ilvl="0" w:tplc="3558C3FC">
      <w:start w:val="20"/>
      <w:numFmt w:val="decimal"/>
      <w:lvlText w:val="%1."/>
      <w:lvlJc w:val="left"/>
      <w:pPr>
        <w:ind w:left="792" w:hanging="360"/>
      </w:pPr>
      <w:rPr>
        <w:rFonts w:hint="default"/>
        <w:sz w:val="26"/>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1214362C"/>
    <w:multiLevelType w:val="hybridMultilevel"/>
    <w:tmpl w:val="D512A034"/>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4082062"/>
    <w:multiLevelType w:val="hybridMultilevel"/>
    <w:tmpl w:val="EA5A0B60"/>
    <w:lvl w:ilvl="0" w:tplc="839203E8">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F614C8"/>
    <w:multiLevelType w:val="hybridMultilevel"/>
    <w:tmpl w:val="DB84D6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813017"/>
    <w:multiLevelType w:val="hybridMultilevel"/>
    <w:tmpl w:val="3FC01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81187"/>
    <w:multiLevelType w:val="multilevel"/>
    <w:tmpl w:val="04090025"/>
    <w:lvl w:ilvl="0">
      <w:start w:val="1"/>
      <w:numFmt w:val="decimal"/>
      <w:lvlText w:val="%1"/>
      <w:lvlJc w:val="left"/>
      <w:pPr>
        <w:ind w:left="432" w:hanging="432"/>
      </w:pPr>
    </w:lvl>
    <w:lvl w:ilvl="1">
      <w:start w:val="1"/>
      <w:numFmt w:val="decimal"/>
      <w:lvlText w:val="%1.%2"/>
      <w:lvlJc w:val="left"/>
      <w:pPr>
        <w:ind w:left="120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B6C3271"/>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CF349D6"/>
    <w:multiLevelType w:val="hybridMultilevel"/>
    <w:tmpl w:val="AB5A267A"/>
    <w:lvl w:ilvl="0" w:tplc="C64AA30C">
      <w:start w:val="1"/>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D2C4FE0"/>
    <w:multiLevelType w:val="hybridMultilevel"/>
    <w:tmpl w:val="B0240356"/>
    <w:lvl w:ilvl="0" w:tplc="75187ABA">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5762E"/>
    <w:multiLevelType w:val="hybridMultilevel"/>
    <w:tmpl w:val="28F6D626"/>
    <w:lvl w:ilvl="0" w:tplc="A86269EE">
      <w:start w:val="2"/>
      <w:numFmt w:val="decimal"/>
      <w:lvlText w:val="%1."/>
      <w:lvlJc w:val="left"/>
      <w:pPr>
        <w:ind w:left="1242" w:hanging="360"/>
      </w:pPr>
      <w:rPr>
        <w:rFonts w:hint="default"/>
      </w:rPr>
    </w:lvl>
    <w:lvl w:ilvl="1" w:tplc="04090019">
      <w:start w:val="1"/>
      <w:numFmt w:val="lowerLetter"/>
      <w:lvlText w:val="%2."/>
      <w:lvlJc w:val="left"/>
      <w:pPr>
        <w:ind w:left="1962" w:hanging="360"/>
      </w:pPr>
    </w:lvl>
    <w:lvl w:ilvl="2" w:tplc="0409001B">
      <w:start w:val="1"/>
      <w:numFmt w:val="lowerRoman"/>
      <w:lvlText w:val="%3."/>
      <w:lvlJc w:val="right"/>
      <w:pPr>
        <w:ind w:left="2682" w:hanging="180"/>
      </w:pPr>
    </w:lvl>
    <w:lvl w:ilvl="3" w:tplc="0409000F">
      <w:start w:val="1"/>
      <w:numFmt w:val="decimal"/>
      <w:lvlText w:val="%4."/>
      <w:lvlJc w:val="left"/>
      <w:pPr>
        <w:ind w:left="3402" w:hanging="360"/>
      </w:pPr>
    </w:lvl>
    <w:lvl w:ilvl="4" w:tplc="04090019">
      <w:start w:val="1"/>
      <w:numFmt w:val="lowerLetter"/>
      <w:lvlText w:val="%5."/>
      <w:lvlJc w:val="left"/>
      <w:pPr>
        <w:ind w:left="4122" w:hanging="360"/>
      </w:pPr>
    </w:lvl>
    <w:lvl w:ilvl="5" w:tplc="0409001B" w:tentative="1">
      <w:start w:val="1"/>
      <w:numFmt w:val="lowerRoman"/>
      <w:lvlText w:val="%6."/>
      <w:lvlJc w:val="right"/>
      <w:pPr>
        <w:ind w:left="4842" w:hanging="180"/>
      </w:pPr>
    </w:lvl>
    <w:lvl w:ilvl="6" w:tplc="0409000F" w:tentative="1">
      <w:start w:val="1"/>
      <w:numFmt w:val="decimal"/>
      <w:lvlText w:val="%7."/>
      <w:lvlJc w:val="left"/>
      <w:pPr>
        <w:ind w:left="5562" w:hanging="360"/>
      </w:pPr>
    </w:lvl>
    <w:lvl w:ilvl="7" w:tplc="04090019" w:tentative="1">
      <w:start w:val="1"/>
      <w:numFmt w:val="lowerLetter"/>
      <w:lvlText w:val="%8."/>
      <w:lvlJc w:val="left"/>
      <w:pPr>
        <w:ind w:left="6282" w:hanging="360"/>
      </w:pPr>
    </w:lvl>
    <w:lvl w:ilvl="8" w:tplc="0409001B" w:tentative="1">
      <w:start w:val="1"/>
      <w:numFmt w:val="lowerRoman"/>
      <w:lvlText w:val="%9."/>
      <w:lvlJc w:val="right"/>
      <w:pPr>
        <w:ind w:left="7002" w:hanging="180"/>
      </w:pPr>
    </w:lvl>
  </w:abstractNum>
  <w:abstractNum w:abstractNumId="17" w15:restartNumberingAfterBreak="0">
    <w:nsid w:val="2CBE305F"/>
    <w:multiLevelType w:val="hybridMultilevel"/>
    <w:tmpl w:val="52A4E1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F604F"/>
    <w:multiLevelType w:val="hybridMultilevel"/>
    <w:tmpl w:val="43603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C8051E"/>
    <w:multiLevelType w:val="multilevel"/>
    <w:tmpl w:val="2CB69736"/>
    <w:lvl w:ilvl="0">
      <w:start w:val="1"/>
      <w:numFmt w:val="decimal"/>
      <w:lvlText w:val="%1."/>
      <w:lvlJc w:val="left"/>
      <w:pPr>
        <w:ind w:left="360" w:hanging="360"/>
      </w:pPr>
    </w:lvl>
    <w:lvl w:ilvl="1">
      <w:start w:val="13"/>
      <w:numFmt w:val="decimal"/>
      <w:isLgl/>
      <w:lvlText w:val="%1.%2"/>
      <w:lvlJc w:val="left"/>
      <w:pPr>
        <w:ind w:left="1038" w:hanging="750"/>
      </w:pPr>
      <w:rPr>
        <w:rFonts w:hint="default"/>
      </w:rPr>
    </w:lvl>
    <w:lvl w:ilvl="2">
      <w:start w:val="2"/>
      <w:numFmt w:val="decimal"/>
      <w:isLgl/>
      <w:lvlText w:val="%1.%2.%3"/>
      <w:lvlJc w:val="left"/>
      <w:pPr>
        <w:ind w:left="1326" w:hanging="750"/>
      </w:pPr>
      <w:rPr>
        <w:rFonts w:hint="default"/>
      </w:rPr>
    </w:lvl>
    <w:lvl w:ilvl="3">
      <w:start w:val="1"/>
      <w:numFmt w:val="decimal"/>
      <w:isLgl/>
      <w:lvlText w:val="%1.%2.%3.%4"/>
      <w:lvlJc w:val="left"/>
      <w:pPr>
        <w:ind w:left="1944" w:hanging="108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168" w:hanging="1440"/>
      </w:pPr>
      <w:rPr>
        <w:rFonts w:hint="default"/>
      </w:rPr>
    </w:lvl>
    <w:lvl w:ilvl="7">
      <w:start w:val="1"/>
      <w:numFmt w:val="decimal"/>
      <w:isLgl/>
      <w:lvlText w:val="%1.%2.%3.%4.%5.%6.%7.%8"/>
      <w:lvlJc w:val="left"/>
      <w:pPr>
        <w:ind w:left="3816" w:hanging="1800"/>
      </w:pPr>
      <w:rPr>
        <w:rFonts w:hint="default"/>
      </w:rPr>
    </w:lvl>
    <w:lvl w:ilvl="8">
      <w:start w:val="1"/>
      <w:numFmt w:val="decimal"/>
      <w:isLgl/>
      <w:lvlText w:val="%1.%2.%3.%4.%5.%6.%7.%8.%9"/>
      <w:lvlJc w:val="left"/>
      <w:pPr>
        <w:ind w:left="4464" w:hanging="2160"/>
      </w:pPr>
      <w:rPr>
        <w:rFonts w:hint="default"/>
      </w:rPr>
    </w:lvl>
  </w:abstractNum>
  <w:abstractNum w:abstractNumId="20" w15:restartNumberingAfterBreak="0">
    <w:nsid w:val="2F1E3D82"/>
    <w:multiLevelType w:val="hybridMultilevel"/>
    <w:tmpl w:val="EE9437BC"/>
    <w:lvl w:ilvl="0" w:tplc="0409000F">
      <w:start w:val="1"/>
      <w:numFmt w:val="decimal"/>
      <w:lvlText w:val="%1."/>
      <w:lvlJc w:val="left"/>
      <w:pPr>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1" w15:restartNumberingAfterBreak="0">
    <w:nsid w:val="34A7370B"/>
    <w:multiLevelType w:val="hybridMultilevel"/>
    <w:tmpl w:val="AAA4C1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5D1FF6"/>
    <w:multiLevelType w:val="hybridMultilevel"/>
    <w:tmpl w:val="8A5A0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24" w15:restartNumberingAfterBreak="0">
    <w:nsid w:val="448D2549"/>
    <w:multiLevelType w:val="multilevel"/>
    <w:tmpl w:val="1AF6D1C2"/>
    <w:lvl w:ilvl="0">
      <w:start w:val="3"/>
      <w:numFmt w:val="decimal"/>
      <w:lvlText w:val="%1"/>
      <w:lvlJc w:val="left"/>
      <w:pPr>
        <w:ind w:left="750" w:hanging="750"/>
      </w:pPr>
      <w:rPr>
        <w:rFonts w:hint="default"/>
      </w:rPr>
    </w:lvl>
    <w:lvl w:ilvl="1">
      <w:start w:val="18"/>
      <w:numFmt w:val="decimal"/>
      <w:lvlText w:val="%1.%2"/>
      <w:lvlJc w:val="left"/>
      <w:pPr>
        <w:ind w:left="1273" w:hanging="750"/>
      </w:pPr>
      <w:rPr>
        <w:rFonts w:hint="default"/>
      </w:rPr>
    </w:lvl>
    <w:lvl w:ilvl="2">
      <w:start w:val="1"/>
      <w:numFmt w:val="decimal"/>
      <w:lvlText w:val="%1.%2.%3"/>
      <w:lvlJc w:val="left"/>
      <w:pPr>
        <w:ind w:left="1796" w:hanging="750"/>
      </w:pPr>
      <w:rPr>
        <w:rFonts w:hint="default"/>
      </w:rPr>
    </w:lvl>
    <w:lvl w:ilvl="3">
      <w:start w:val="1"/>
      <w:numFmt w:val="decimal"/>
      <w:lvlText w:val="%1.%2.%3.%4"/>
      <w:lvlJc w:val="left"/>
      <w:pPr>
        <w:ind w:left="2649" w:hanging="1080"/>
      </w:pPr>
      <w:rPr>
        <w:rFonts w:hint="default"/>
      </w:rPr>
    </w:lvl>
    <w:lvl w:ilvl="4">
      <w:start w:val="1"/>
      <w:numFmt w:val="decimal"/>
      <w:lvlText w:val="%1.%2.%3.%4.%5"/>
      <w:lvlJc w:val="left"/>
      <w:pPr>
        <w:ind w:left="3172" w:hanging="1080"/>
      </w:pPr>
      <w:rPr>
        <w:rFonts w:hint="default"/>
      </w:rPr>
    </w:lvl>
    <w:lvl w:ilvl="5">
      <w:start w:val="1"/>
      <w:numFmt w:val="decimal"/>
      <w:lvlText w:val="%1.%2.%3.%4.%5.%6"/>
      <w:lvlJc w:val="left"/>
      <w:pPr>
        <w:ind w:left="4055" w:hanging="1440"/>
      </w:pPr>
      <w:rPr>
        <w:rFonts w:hint="default"/>
      </w:rPr>
    </w:lvl>
    <w:lvl w:ilvl="6">
      <w:start w:val="1"/>
      <w:numFmt w:val="decimal"/>
      <w:lvlText w:val="%1.%2.%3.%4.%5.%6.%7"/>
      <w:lvlJc w:val="left"/>
      <w:pPr>
        <w:ind w:left="4578" w:hanging="1440"/>
      </w:pPr>
      <w:rPr>
        <w:rFonts w:hint="default"/>
      </w:rPr>
    </w:lvl>
    <w:lvl w:ilvl="7">
      <w:start w:val="1"/>
      <w:numFmt w:val="decimal"/>
      <w:lvlText w:val="%1.%2.%3.%4.%5.%6.%7.%8"/>
      <w:lvlJc w:val="left"/>
      <w:pPr>
        <w:ind w:left="5461" w:hanging="1800"/>
      </w:pPr>
      <w:rPr>
        <w:rFonts w:hint="default"/>
      </w:rPr>
    </w:lvl>
    <w:lvl w:ilvl="8">
      <w:start w:val="1"/>
      <w:numFmt w:val="decimal"/>
      <w:lvlText w:val="%1.%2.%3.%4.%5.%6.%7.%8.%9"/>
      <w:lvlJc w:val="left"/>
      <w:pPr>
        <w:ind w:left="6344" w:hanging="2160"/>
      </w:pPr>
      <w:rPr>
        <w:rFonts w:hint="default"/>
      </w:rPr>
    </w:lvl>
  </w:abstractNum>
  <w:abstractNum w:abstractNumId="25" w15:restartNumberingAfterBreak="0">
    <w:nsid w:val="45185A3F"/>
    <w:multiLevelType w:val="multilevel"/>
    <w:tmpl w:val="F528815E"/>
    <w:lvl w:ilvl="0">
      <w:start w:val="3"/>
      <w:numFmt w:val="decimal"/>
      <w:lvlText w:val="%1"/>
      <w:lvlJc w:val="left"/>
      <w:pPr>
        <w:ind w:left="525" w:hanging="525"/>
      </w:pPr>
      <w:rPr>
        <w:rFonts w:hint="default"/>
      </w:rPr>
    </w:lvl>
    <w:lvl w:ilvl="1">
      <w:start w:val="24"/>
      <w:numFmt w:val="decimal"/>
      <w:lvlText w:val="%1.%2"/>
      <w:lvlJc w:val="left"/>
      <w:pPr>
        <w:ind w:left="1800" w:hanging="52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26" w15:restartNumberingAfterBreak="0">
    <w:nsid w:val="46835060"/>
    <w:multiLevelType w:val="hybridMultilevel"/>
    <w:tmpl w:val="7C3C9C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04122C"/>
    <w:multiLevelType w:val="hybridMultilevel"/>
    <w:tmpl w:val="B8E83240"/>
    <w:lvl w:ilvl="0" w:tplc="CDE8CD2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BD5A12"/>
    <w:multiLevelType w:val="hybridMultilevel"/>
    <w:tmpl w:val="564CF60C"/>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1F1431"/>
    <w:multiLevelType w:val="hybridMultilevel"/>
    <w:tmpl w:val="066A8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5232C6"/>
    <w:multiLevelType w:val="hybridMultilevel"/>
    <w:tmpl w:val="094AB4E2"/>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544462"/>
    <w:multiLevelType w:val="hybridMultilevel"/>
    <w:tmpl w:val="A5148F64"/>
    <w:lvl w:ilvl="0" w:tplc="6F626A68">
      <w:start w:val="2"/>
      <w:numFmt w:val="decimal"/>
      <w:lvlText w:val="%1."/>
      <w:lvlJc w:val="left"/>
      <w:pPr>
        <w:ind w:left="882" w:hanging="360"/>
      </w:pPr>
      <w:rPr>
        <w:rFonts w:hint="default"/>
      </w:rPr>
    </w:lvl>
    <w:lvl w:ilvl="1" w:tplc="04090019" w:tentative="1">
      <w:start w:val="1"/>
      <w:numFmt w:val="lowerLetter"/>
      <w:lvlText w:val="%2."/>
      <w:lvlJc w:val="left"/>
      <w:pPr>
        <w:ind w:left="1602" w:hanging="360"/>
      </w:pPr>
    </w:lvl>
    <w:lvl w:ilvl="2" w:tplc="0409001B" w:tentative="1">
      <w:start w:val="1"/>
      <w:numFmt w:val="lowerRoman"/>
      <w:lvlText w:val="%3."/>
      <w:lvlJc w:val="right"/>
      <w:pPr>
        <w:ind w:left="2322" w:hanging="180"/>
      </w:pPr>
    </w:lvl>
    <w:lvl w:ilvl="3" w:tplc="0409000F" w:tentative="1">
      <w:start w:val="1"/>
      <w:numFmt w:val="decimal"/>
      <w:lvlText w:val="%4."/>
      <w:lvlJc w:val="left"/>
      <w:pPr>
        <w:ind w:left="3042" w:hanging="360"/>
      </w:pPr>
    </w:lvl>
    <w:lvl w:ilvl="4" w:tplc="04090019" w:tentative="1">
      <w:start w:val="1"/>
      <w:numFmt w:val="lowerLetter"/>
      <w:lvlText w:val="%5."/>
      <w:lvlJc w:val="left"/>
      <w:pPr>
        <w:ind w:left="3762" w:hanging="360"/>
      </w:pPr>
    </w:lvl>
    <w:lvl w:ilvl="5" w:tplc="0409001B" w:tentative="1">
      <w:start w:val="1"/>
      <w:numFmt w:val="lowerRoman"/>
      <w:lvlText w:val="%6."/>
      <w:lvlJc w:val="right"/>
      <w:pPr>
        <w:ind w:left="4482" w:hanging="180"/>
      </w:pPr>
    </w:lvl>
    <w:lvl w:ilvl="6" w:tplc="0409000F" w:tentative="1">
      <w:start w:val="1"/>
      <w:numFmt w:val="decimal"/>
      <w:lvlText w:val="%7."/>
      <w:lvlJc w:val="left"/>
      <w:pPr>
        <w:ind w:left="5202" w:hanging="360"/>
      </w:pPr>
    </w:lvl>
    <w:lvl w:ilvl="7" w:tplc="04090019" w:tentative="1">
      <w:start w:val="1"/>
      <w:numFmt w:val="lowerLetter"/>
      <w:lvlText w:val="%8."/>
      <w:lvlJc w:val="left"/>
      <w:pPr>
        <w:ind w:left="5922" w:hanging="360"/>
      </w:pPr>
    </w:lvl>
    <w:lvl w:ilvl="8" w:tplc="0409001B" w:tentative="1">
      <w:start w:val="1"/>
      <w:numFmt w:val="lowerRoman"/>
      <w:lvlText w:val="%9."/>
      <w:lvlJc w:val="right"/>
      <w:pPr>
        <w:ind w:left="6642" w:hanging="180"/>
      </w:pPr>
    </w:lvl>
  </w:abstractNum>
  <w:abstractNum w:abstractNumId="32" w15:restartNumberingAfterBreak="0">
    <w:nsid w:val="5146403D"/>
    <w:multiLevelType w:val="hybridMultilevel"/>
    <w:tmpl w:val="85CED066"/>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A0450A"/>
    <w:multiLevelType w:val="hybridMultilevel"/>
    <w:tmpl w:val="7E7823F8"/>
    <w:lvl w:ilvl="0" w:tplc="CD6E7E30">
      <w:start w:val="2"/>
      <w:numFmt w:val="bullet"/>
      <w:lvlText w:val="-"/>
      <w:lvlJc w:val="left"/>
      <w:pPr>
        <w:ind w:left="904" w:hanging="360"/>
      </w:pPr>
      <w:rPr>
        <w:rFonts w:ascii="Times New Roman" w:eastAsia="Times New Roman" w:hAnsi="Times New Roman" w:cs="Times New Roman"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4" w15:restartNumberingAfterBreak="0">
    <w:nsid w:val="54FB5F56"/>
    <w:multiLevelType w:val="hybridMultilevel"/>
    <w:tmpl w:val="326849AC"/>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1C6472"/>
    <w:multiLevelType w:val="hybridMultilevel"/>
    <w:tmpl w:val="DC622C44"/>
    <w:lvl w:ilvl="0" w:tplc="E664312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E0CD7"/>
    <w:multiLevelType w:val="multilevel"/>
    <w:tmpl w:val="7BB0A5B2"/>
    <w:lvl w:ilvl="0">
      <w:start w:val="3"/>
      <w:numFmt w:val="decimal"/>
      <w:lvlText w:val="%1"/>
      <w:lvlJc w:val="left"/>
      <w:pPr>
        <w:ind w:left="525" w:hanging="525"/>
      </w:pPr>
      <w:rPr>
        <w:rFonts w:hint="default"/>
      </w:rPr>
    </w:lvl>
    <w:lvl w:ilvl="1">
      <w:start w:val="21"/>
      <w:numFmt w:val="decimal"/>
      <w:lvlText w:val="%1.%2"/>
      <w:lvlJc w:val="left"/>
      <w:pPr>
        <w:ind w:left="1275" w:hanging="525"/>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37" w15:restartNumberingAfterBreak="0">
    <w:nsid w:val="5F214F46"/>
    <w:multiLevelType w:val="hybridMultilevel"/>
    <w:tmpl w:val="DFCC5A78"/>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D71406"/>
    <w:multiLevelType w:val="multilevel"/>
    <w:tmpl w:val="344E0DA0"/>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6034001E"/>
    <w:multiLevelType w:val="hybridMultilevel"/>
    <w:tmpl w:val="37EE03C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4EC7477"/>
    <w:multiLevelType w:val="hybridMultilevel"/>
    <w:tmpl w:val="6D048E6A"/>
    <w:lvl w:ilvl="0" w:tplc="30E8896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97212"/>
    <w:multiLevelType w:val="hybridMultilevel"/>
    <w:tmpl w:val="FF646464"/>
    <w:lvl w:ilvl="0" w:tplc="EA0EE1B0">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976B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6D4B2F9C"/>
    <w:multiLevelType w:val="hybridMultilevel"/>
    <w:tmpl w:val="D3A87C4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E518E1"/>
    <w:multiLevelType w:val="hybridMultilevel"/>
    <w:tmpl w:val="1A6282D0"/>
    <w:lvl w:ilvl="0" w:tplc="BD701B9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6F56127"/>
    <w:multiLevelType w:val="hybridMultilevel"/>
    <w:tmpl w:val="A1F4B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47" w15:restartNumberingAfterBreak="0">
    <w:nsid w:val="78FC2312"/>
    <w:multiLevelType w:val="hybridMultilevel"/>
    <w:tmpl w:val="7BEEF36C"/>
    <w:lvl w:ilvl="0" w:tplc="6360BDBC">
      <w:start w:val="5"/>
      <w:numFmt w:val="bullet"/>
      <w:lvlText w:val="-"/>
      <w:lvlJc w:val="left"/>
      <w:pPr>
        <w:ind w:left="435" w:hanging="360"/>
      </w:pPr>
      <w:rPr>
        <w:rFonts w:ascii="Times New Roman" w:eastAsia="Times New Roman"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48" w15:restartNumberingAfterBreak="0">
    <w:nsid w:val="797670E9"/>
    <w:multiLevelType w:val="hybridMultilevel"/>
    <w:tmpl w:val="84E2311C"/>
    <w:lvl w:ilvl="0" w:tplc="CE4251C6">
      <w:start w:val="1"/>
      <w:numFmt w:val="bullet"/>
      <w:lvlText w:val=""/>
      <w:lvlJc w:val="left"/>
      <w:pPr>
        <w:tabs>
          <w:tab w:val="num" w:pos="1446"/>
        </w:tabs>
        <w:ind w:left="1446" w:hanging="360"/>
      </w:pPr>
      <w:rPr>
        <w:rFonts w:ascii="Symbol" w:hAnsi="Symbol"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9" w15:restartNumberingAfterBreak="0">
    <w:nsid w:val="7C49452A"/>
    <w:multiLevelType w:val="hybridMultilevel"/>
    <w:tmpl w:val="D7E04CB8"/>
    <w:lvl w:ilvl="0" w:tplc="FFFFFFFF">
      <w:start w:val="1"/>
      <w:numFmt w:val="bullet"/>
      <w:lvlText w:val=""/>
      <w:lvlJc w:val="left"/>
      <w:pPr>
        <w:tabs>
          <w:tab w:val="num" w:pos="1503"/>
        </w:tabs>
        <w:ind w:left="1503" w:hanging="360"/>
      </w:pPr>
      <w:rPr>
        <w:rFonts w:ascii="Symbol" w:hAnsi="Symbol" w:hint="default"/>
        <w:color w:val="auto"/>
      </w:rPr>
    </w:lvl>
    <w:lvl w:ilvl="1" w:tplc="FFFFFFFF">
      <w:start w:val="1"/>
      <w:numFmt w:val="bullet"/>
      <w:lvlText w:val="-"/>
      <w:lvlJc w:val="left"/>
      <w:pPr>
        <w:tabs>
          <w:tab w:val="num" w:pos="2007"/>
        </w:tabs>
        <w:ind w:left="2007" w:hanging="360"/>
      </w:pPr>
      <w:rPr>
        <w:rFonts w:ascii="Times New Roman" w:eastAsia="Times New Roman" w:hAnsi="Times New Roman" w:cs="Times New Roman"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cs="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cs="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50" w15:restartNumberingAfterBreak="0">
    <w:nsid w:val="7C674070"/>
    <w:multiLevelType w:val="hybridMultilevel"/>
    <w:tmpl w:val="BC0CC170"/>
    <w:lvl w:ilvl="0" w:tplc="05F86C0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9F2D2F"/>
    <w:multiLevelType w:val="hybridMultilevel"/>
    <w:tmpl w:val="5516BF28"/>
    <w:lvl w:ilvl="0" w:tplc="C64AA30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8"/>
  </w:num>
  <w:num w:numId="3">
    <w:abstractNumId w:val="9"/>
  </w:num>
  <w:num w:numId="4">
    <w:abstractNumId w:val="23"/>
  </w:num>
  <w:num w:numId="5">
    <w:abstractNumId w:val="37"/>
  </w:num>
  <w:num w:numId="6">
    <w:abstractNumId w:val="38"/>
  </w:num>
  <w:num w:numId="7">
    <w:abstractNumId w:val="20"/>
  </w:num>
  <w:num w:numId="8">
    <w:abstractNumId w:val="34"/>
  </w:num>
  <w:num w:numId="9">
    <w:abstractNumId w:val="50"/>
  </w:num>
  <w:num w:numId="10">
    <w:abstractNumId w:val="35"/>
  </w:num>
  <w:num w:numId="11">
    <w:abstractNumId w:val="15"/>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4"/>
  </w:num>
  <w:num w:numId="14">
    <w:abstractNumId w:val="0"/>
  </w:num>
  <w:num w:numId="15">
    <w:abstractNumId w:val="29"/>
  </w:num>
  <w:num w:numId="16">
    <w:abstractNumId w:val="31"/>
  </w:num>
  <w:num w:numId="17">
    <w:abstractNumId w:val="47"/>
  </w:num>
  <w:num w:numId="18">
    <w:abstractNumId w:val="17"/>
  </w:num>
  <w:num w:numId="19">
    <w:abstractNumId w:val="32"/>
  </w:num>
  <w:num w:numId="20">
    <w:abstractNumId w:val="16"/>
  </w:num>
  <w:num w:numId="21">
    <w:abstractNumId w:val="14"/>
  </w:num>
  <w:num w:numId="22">
    <w:abstractNumId w:val="30"/>
  </w:num>
  <w:num w:numId="23">
    <w:abstractNumId w:val="46"/>
  </w:num>
  <w:num w:numId="24">
    <w:abstractNumId w:val="48"/>
  </w:num>
  <w:num w:numId="25">
    <w:abstractNumId w:val="49"/>
  </w:num>
  <w:num w:numId="26">
    <w:abstractNumId w:val="13"/>
  </w:num>
  <w:num w:numId="27">
    <w:abstractNumId w:val="6"/>
  </w:num>
  <w:num w:numId="28">
    <w:abstractNumId w:val="36"/>
  </w:num>
  <w:num w:numId="29">
    <w:abstractNumId w:val="28"/>
  </w:num>
  <w:num w:numId="30">
    <w:abstractNumId w:val="25"/>
  </w:num>
  <w:num w:numId="31">
    <w:abstractNumId w:val="42"/>
  </w:num>
  <w:num w:numId="32">
    <w:abstractNumId w:val="4"/>
  </w:num>
  <w:num w:numId="33">
    <w:abstractNumId w:val="26"/>
  </w:num>
  <w:num w:numId="34">
    <w:abstractNumId w:val="10"/>
  </w:num>
  <w:num w:numId="35">
    <w:abstractNumId w:val="40"/>
  </w:num>
  <w:num w:numId="36">
    <w:abstractNumId w:val="3"/>
  </w:num>
  <w:num w:numId="37">
    <w:abstractNumId w:val="22"/>
  </w:num>
  <w:num w:numId="38">
    <w:abstractNumId w:val="18"/>
  </w:num>
  <w:num w:numId="39">
    <w:abstractNumId w:val="21"/>
  </w:num>
  <w:num w:numId="40">
    <w:abstractNumId w:val="39"/>
  </w:num>
  <w:num w:numId="41">
    <w:abstractNumId w:val="41"/>
  </w:num>
  <w:num w:numId="42">
    <w:abstractNumId w:val="24"/>
  </w:num>
  <w:num w:numId="43">
    <w:abstractNumId w:val="1"/>
  </w:num>
  <w:num w:numId="44">
    <w:abstractNumId w:val="33"/>
  </w:num>
  <w:num w:numId="45">
    <w:abstractNumId w:val="12"/>
  </w:num>
  <w:num w:numId="46">
    <w:abstractNumId w:val="51"/>
  </w:num>
  <w:num w:numId="47">
    <w:abstractNumId w:val="8"/>
  </w:num>
  <w:num w:numId="48">
    <w:abstractNumId w:val="8"/>
  </w:num>
  <w:num w:numId="49">
    <w:abstractNumId w:val="42"/>
  </w:num>
  <w:num w:numId="50">
    <w:abstractNumId w:val="7"/>
  </w:num>
  <w:num w:numId="51">
    <w:abstractNumId w:val="8"/>
  </w:num>
  <w:num w:numId="52">
    <w:abstractNumId w:val="8"/>
  </w:num>
  <w:num w:numId="53">
    <w:abstractNumId w:val="27"/>
  </w:num>
  <w:num w:numId="54">
    <w:abstractNumId w:val="2"/>
  </w:num>
  <w:num w:numId="55">
    <w:abstractNumId w:val="5"/>
  </w:num>
  <w:num w:numId="56">
    <w:abstractNumId w:val="11"/>
  </w:num>
  <w:num w:numId="57">
    <w:abstractNumId w:val="8"/>
  </w:num>
  <w:num w:numId="58">
    <w:abstractNumId w:val="43"/>
  </w:num>
  <w:num w:numId="59">
    <w:abstractNumId w:val="8"/>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ngpth">
    <w15:presenceInfo w15:providerId="None" w15:userId="Chungpth"/>
  </w15:person>
  <w15:person w15:author="Hương Nguyễn">
    <w15:presenceInfo w15:providerId="Windows Live" w15:userId="5b847c044536baac"/>
  </w15:person>
  <w15:person w15:author="HoaNT2">
    <w15:presenceInfo w15:providerId="Windows Live" w15:userId="33625c54a38a2e0d"/>
  </w15:person>
  <w15:person w15:author="Mai Danh Khai">
    <w15:presenceInfo w15:providerId="Windows Live" w15:userId="4d824092d52d5e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FA7"/>
    <w:rsid w:val="00000092"/>
    <w:rsid w:val="000060C4"/>
    <w:rsid w:val="00023344"/>
    <w:rsid w:val="0003087E"/>
    <w:rsid w:val="000352C9"/>
    <w:rsid w:val="00040AF6"/>
    <w:rsid w:val="0004253C"/>
    <w:rsid w:val="000445F0"/>
    <w:rsid w:val="000502D1"/>
    <w:rsid w:val="00062992"/>
    <w:rsid w:val="00066ECC"/>
    <w:rsid w:val="00075EA1"/>
    <w:rsid w:val="00077404"/>
    <w:rsid w:val="00077C0F"/>
    <w:rsid w:val="00080F3E"/>
    <w:rsid w:val="00084877"/>
    <w:rsid w:val="0008778D"/>
    <w:rsid w:val="0009031E"/>
    <w:rsid w:val="000940A3"/>
    <w:rsid w:val="000B1720"/>
    <w:rsid w:val="000B385C"/>
    <w:rsid w:val="000C1888"/>
    <w:rsid w:val="000C6CF4"/>
    <w:rsid w:val="000D3625"/>
    <w:rsid w:val="000E17AD"/>
    <w:rsid w:val="000F111D"/>
    <w:rsid w:val="000F14AB"/>
    <w:rsid w:val="000F1A76"/>
    <w:rsid w:val="000F1BA5"/>
    <w:rsid w:val="001001BF"/>
    <w:rsid w:val="00107C19"/>
    <w:rsid w:val="00116F5D"/>
    <w:rsid w:val="00117FEA"/>
    <w:rsid w:val="00122300"/>
    <w:rsid w:val="0012276F"/>
    <w:rsid w:val="001330D5"/>
    <w:rsid w:val="00154E78"/>
    <w:rsid w:val="00161F6E"/>
    <w:rsid w:val="001640FA"/>
    <w:rsid w:val="00166AD4"/>
    <w:rsid w:val="00173386"/>
    <w:rsid w:val="00174835"/>
    <w:rsid w:val="00176DD8"/>
    <w:rsid w:val="001817AC"/>
    <w:rsid w:val="00190FCC"/>
    <w:rsid w:val="001925C3"/>
    <w:rsid w:val="001929A7"/>
    <w:rsid w:val="001976CA"/>
    <w:rsid w:val="001A09E4"/>
    <w:rsid w:val="001B0849"/>
    <w:rsid w:val="001B3006"/>
    <w:rsid w:val="001C08BE"/>
    <w:rsid w:val="001D2CF5"/>
    <w:rsid w:val="001D3E47"/>
    <w:rsid w:val="00204A38"/>
    <w:rsid w:val="00206042"/>
    <w:rsid w:val="00211D23"/>
    <w:rsid w:val="00215D52"/>
    <w:rsid w:val="00222C93"/>
    <w:rsid w:val="00224443"/>
    <w:rsid w:val="002300F6"/>
    <w:rsid w:val="00237745"/>
    <w:rsid w:val="002430A8"/>
    <w:rsid w:val="00252FC9"/>
    <w:rsid w:val="00254D7E"/>
    <w:rsid w:val="00255238"/>
    <w:rsid w:val="002634DA"/>
    <w:rsid w:val="00297E8C"/>
    <w:rsid w:val="002C0232"/>
    <w:rsid w:val="002C5D6C"/>
    <w:rsid w:val="002D31B7"/>
    <w:rsid w:val="002D7EF9"/>
    <w:rsid w:val="002E2622"/>
    <w:rsid w:val="002E35BE"/>
    <w:rsid w:val="002E607D"/>
    <w:rsid w:val="002F2FBC"/>
    <w:rsid w:val="003013D9"/>
    <w:rsid w:val="0030468A"/>
    <w:rsid w:val="00304F2A"/>
    <w:rsid w:val="0031039E"/>
    <w:rsid w:val="003238D8"/>
    <w:rsid w:val="00323961"/>
    <w:rsid w:val="00331005"/>
    <w:rsid w:val="00335D4A"/>
    <w:rsid w:val="0034144D"/>
    <w:rsid w:val="00346F15"/>
    <w:rsid w:val="00360864"/>
    <w:rsid w:val="0036592F"/>
    <w:rsid w:val="0037377C"/>
    <w:rsid w:val="00376D48"/>
    <w:rsid w:val="003831E7"/>
    <w:rsid w:val="00385D0D"/>
    <w:rsid w:val="00390372"/>
    <w:rsid w:val="00390AB7"/>
    <w:rsid w:val="00395F8E"/>
    <w:rsid w:val="003A357D"/>
    <w:rsid w:val="003B6023"/>
    <w:rsid w:val="003C679D"/>
    <w:rsid w:val="003D1C86"/>
    <w:rsid w:val="003E128E"/>
    <w:rsid w:val="003E2708"/>
    <w:rsid w:val="003F12F8"/>
    <w:rsid w:val="003F2459"/>
    <w:rsid w:val="003F30E6"/>
    <w:rsid w:val="003F4AAD"/>
    <w:rsid w:val="003F5AA5"/>
    <w:rsid w:val="00400E4A"/>
    <w:rsid w:val="00404D01"/>
    <w:rsid w:val="00407D50"/>
    <w:rsid w:val="00410F7F"/>
    <w:rsid w:val="0041347C"/>
    <w:rsid w:val="00413A69"/>
    <w:rsid w:val="004155A2"/>
    <w:rsid w:val="00423F23"/>
    <w:rsid w:val="00424662"/>
    <w:rsid w:val="00426125"/>
    <w:rsid w:val="004265E1"/>
    <w:rsid w:val="004301A9"/>
    <w:rsid w:val="004640C9"/>
    <w:rsid w:val="00470BCA"/>
    <w:rsid w:val="00481908"/>
    <w:rsid w:val="00486BAB"/>
    <w:rsid w:val="0048765F"/>
    <w:rsid w:val="004907A5"/>
    <w:rsid w:val="00495F45"/>
    <w:rsid w:val="00497E98"/>
    <w:rsid w:val="004B15E0"/>
    <w:rsid w:val="004B71E1"/>
    <w:rsid w:val="004B7A0B"/>
    <w:rsid w:val="004C64B9"/>
    <w:rsid w:val="004D37E3"/>
    <w:rsid w:val="004D49DA"/>
    <w:rsid w:val="004F23C8"/>
    <w:rsid w:val="00501C7A"/>
    <w:rsid w:val="00505AC6"/>
    <w:rsid w:val="00505EC5"/>
    <w:rsid w:val="005117D6"/>
    <w:rsid w:val="00520D51"/>
    <w:rsid w:val="00527445"/>
    <w:rsid w:val="00536060"/>
    <w:rsid w:val="0054133E"/>
    <w:rsid w:val="00544C88"/>
    <w:rsid w:val="005509DD"/>
    <w:rsid w:val="00551203"/>
    <w:rsid w:val="00555724"/>
    <w:rsid w:val="00556CFA"/>
    <w:rsid w:val="00556ED9"/>
    <w:rsid w:val="005742EB"/>
    <w:rsid w:val="00577CF4"/>
    <w:rsid w:val="0058381B"/>
    <w:rsid w:val="00584211"/>
    <w:rsid w:val="00592452"/>
    <w:rsid w:val="0059457D"/>
    <w:rsid w:val="005A39D7"/>
    <w:rsid w:val="005A6705"/>
    <w:rsid w:val="005B7BD9"/>
    <w:rsid w:val="005C6A0A"/>
    <w:rsid w:val="005D25A4"/>
    <w:rsid w:val="005F1DAD"/>
    <w:rsid w:val="00603237"/>
    <w:rsid w:val="006033A3"/>
    <w:rsid w:val="00603FC3"/>
    <w:rsid w:val="00605BDA"/>
    <w:rsid w:val="00607632"/>
    <w:rsid w:val="00622B61"/>
    <w:rsid w:val="0063667C"/>
    <w:rsid w:val="00667A1A"/>
    <w:rsid w:val="00681CF7"/>
    <w:rsid w:val="0068285F"/>
    <w:rsid w:val="00684A2E"/>
    <w:rsid w:val="00694D37"/>
    <w:rsid w:val="006A2A80"/>
    <w:rsid w:val="006A4AF2"/>
    <w:rsid w:val="006A506A"/>
    <w:rsid w:val="006A5559"/>
    <w:rsid w:val="006C3D3F"/>
    <w:rsid w:val="006C48E9"/>
    <w:rsid w:val="006C79E7"/>
    <w:rsid w:val="006D5CAA"/>
    <w:rsid w:val="006F0344"/>
    <w:rsid w:val="006F1465"/>
    <w:rsid w:val="006F159C"/>
    <w:rsid w:val="006F4E9C"/>
    <w:rsid w:val="00707655"/>
    <w:rsid w:val="00713029"/>
    <w:rsid w:val="00713416"/>
    <w:rsid w:val="00716E41"/>
    <w:rsid w:val="00720CC2"/>
    <w:rsid w:val="00721D70"/>
    <w:rsid w:val="007239C0"/>
    <w:rsid w:val="00737E23"/>
    <w:rsid w:val="00742B4A"/>
    <w:rsid w:val="00751FE5"/>
    <w:rsid w:val="00753CF3"/>
    <w:rsid w:val="00765077"/>
    <w:rsid w:val="00773EC3"/>
    <w:rsid w:val="0078519E"/>
    <w:rsid w:val="0078609A"/>
    <w:rsid w:val="00787875"/>
    <w:rsid w:val="00791C2A"/>
    <w:rsid w:val="007944DD"/>
    <w:rsid w:val="007B0331"/>
    <w:rsid w:val="007C1032"/>
    <w:rsid w:val="007C59EC"/>
    <w:rsid w:val="007C6F20"/>
    <w:rsid w:val="007D1D25"/>
    <w:rsid w:val="007D1F1D"/>
    <w:rsid w:val="007D3148"/>
    <w:rsid w:val="007D6779"/>
    <w:rsid w:val="007E2B81"/>
    <w:rsid w:val="007E3373"/>
    <w:rsid w:val="007E55FE"/>
    <w:rsid w:val="007F026C"/>
    <w:rsid w:val="007F0EB3"/>
    <w:rsid w:val="00813CDB"/>
    <w:rsid w:val="008212BD"/>
    <w:rsid w:val="008275B0"/>
    <w:rsid w:val="008275B5"/>
    <w:rsid w:val="008317F1"/>
    <w:rsid w:val="00833812"/>
    <w:rsid w:val="0083718A"/>
    <w:rsid w:val="00841F82"/>
    <w:rsid w:val="00850E00"/>
    <w:rsid w:val="00852110"/>
    <w:rsid w:val="008633E7"/>
    <w:rsid w:val="0086358E"/>
    <w:rsid w:val="008640A1"/>
    <w:rsid w:val="00865674"/>
    <w:rsid w:val="00875C1B"/>
    <w:rsid w:val="00891031"/>
    <w:rsid w:val="00893551"/>
    <w:rsid w:val="008B6753"/>
    <w:rsid w:val="008C1501"/>
    <w:rsid w:val="008C204F"/>
    <w:rsid w:val="008D18F4"/>
    <w:rsid w:val="008D5DD6"/>
    <w:rsid w:val="008E195E"/>
    <w:rsid w:val="008E6DB6"/>
    <w:rsid w:val="008F5BD5"/>
    <w:rsid w:val="008F5E29"/>
    <w:rsid w:val="008F7FF9"/>
    <w:rsid w:val="00901A5A"/>
    <w:rsid w:val="00913047"/>
    <w:rsid w:val="00930CC6"/>
    <w:rsid w:val="0093309E"/>
    <w:rsid w:val="00942E57"/>
    <w:rsid w:val="00946270"/>
    <w:rsid w:val="009472B0"/>
    <w:rsid w:val="009529B3"/>
    <w:rsid w:val="00955845"/>
    <w:rsid w:val="00956209"/>
    <w:rsid w:val="00970692"/>
    <w:rsid w:val="00977861"/>
    <w:rsid w:val="00984786"/>
    <w:rsid w:val="00992E69"/>
    <w:rsid w:val="009933ED"/>
    <w:rsid w:val="00993AB8"/>
    <w:rsid w:val="009B2F24"/>
    <w:rsid w:val="009B64E3"/>
    <w:rsid w:val="009B7FC0"/>
    <w:rsid w:val="009C03D9"/>
    <w:rsid w:val="009C3400"/>
    <w:rsid w:val="009C505E"/>
    <w:rsid w:val="009D7780"/>
    <w:rsid w:val="009D7C14"/>
    <w:rsid w:val="009E4099"/>
    <w:rsid w:val="009F0F9A"/>
    <w:rsid w:val="009F27DC"/>
    <w:rsid w:val="009F50C1"/>
    <w:rsid w:val="00A00135"/>
    <w:rsid w:val="00A00EC3"/>
    <w:rsid w:val="00A04A07"/>
    <w:rsid w:val="00A04ABE"/>
    <w:rsid w:val="00A12C0C"/>
    <w:rsid w:val="00A15B96"/>
    <w:rsid w:val="00A20B9D"/>
    <w:rsid w:val="00A232F5"/>
    <w:rsid w:val="00A33061"/>
    <w:rsid w:val="00A33486"/>
    <w:rsid w:val="00A37DED"/>
    <w:rsid w:val="00A4337D"/>
    <w:rsid w:val="00A65B3D"/>
    <w:rsid w:val="00A66824"/>
    <w:rsid w:val="00A703E4"/>
    <w:rsid w:val="00A71FF1"/>
    <w:rsid w:val="00A72E47"/>
    <w:rsid w:val="00A747EC"/>
    <w:rsid w:val="00A8045C"/>
    <w:rsid w:val="00A83A1A"/>
    <w:rsid w:val="00A92270"/>
    <w:rsid w:val="00A931FF"/>
    <w:rsid w:val="00A96A4A"/>
    <w:rsid w:val="00AA332A"/>
    <w:rsid w:val="00AA5F1C"/>
    <w:rsid w:val="00AB6B3B"/>
    <w:rsid w:val="00AC0CF3"/>
    <w:rsid w:val="00AC2B10"/>
    <w:rsid w:val="00AD3BD5"/>
    <w:rsid w:val="00AE5966"/>
    <w:rsid w:val="00AF24BD"/>
    <w:rsid w:val="00AF46D1"/>
    <w:rsid w:val="00AF5537"/>
    <w:rsid w:val="00B20299"/>
    <w:rsid w:val="00B21887"/>
    <w:rsid w:val="00B2457C"/>
    <w:rsid w:val="00B24827"/>
    <w:rsid w:val="00B277A9"/>
    <w:rsid w:val="00B32934"/>
    <w:rsid w:val="00B37D8D"/>
    <w:rsid w:val="00B409D0"/>
    <w:rsid w:val="00B41803"/>
    <w:rsid w:val="00B54DF3"/>
    <w:rsid w:val="00B8031E"/>
    <w:rsid w:val="00BA13C0"/>
    <w:rsid w:val="00BA2229"/>
    <w:rsid w:val="00BA391C"/>
    <w:rsid w:val="00BA5132"/>
    <w:rsid w:val="00BA63B8"/>
    <w:rsid w:val="00BB0500"/>
    <w:rsid w:val="00BB0E66"/>
    <w:rsid w:val="00BB1457"/>
    <w:rsid w:val="00BB37D8"/>
    <w:rsid w:val="00BE46AA"/>
    <w:rsid w:val="00BF311D"/>
    <w:rsid w:val="00C31C32"/>
    <w:rsid w:val="00C3621C"/>
    <w:rsid w:val="00C434AA"/>
    <w:rsid w:val="00C4573F"/>
    <w:rsid w:val="00C52630"/>
    <w:rsid w:val="00C57681"/>
    <w:rsid w:val="00C60507"/>
    <w:rsid w:val="00C605FC"/>
    <w:rsid w:val="00C60F88"/>
    <w:rsid w:val="00C67156"/>
    <w:rsid w:val="00C709A3"/>
    <w:rsid w:val="00C70ABB"/>
    <w:rsid w:val="00C912E8"/>
    <w:rsid w:val="00C95708"/>
    <w:rsid w:val="00CA4EB4"/>
    <w:rsid w:val="00CB1C7F"/>
    <w:rsid w:val="00CB434F"/>
    <w:rsid w:val="00CB6C5D"/>
    <w:rsid w:val="00CB7041"/>
    <w:rsid w:val="00CC3008"/>
    <w:rsid w:val="00CC422C"/>
    <w:rsid w:val="00CC70CD"/>
    <w:rsid w:val="00CD1E4F"/>
    <w:rsid w:val="00CE16E2"/>
    <w:rsid w:val="00CE4B31"/>
    <w:rsid w:val="00CE7F33"/>
    <w:rsid w:val="00CF14B8"/>
    <w:rsid w:val="00CF5B50"/>
    <w:rsid w:val="00D001F3"/>
    <w:rsid w:val="00D00D86"/>
    <w:rsid w:val="00D0523D"/>
    <w:rsid w:val="00D061EB"/>
    <w:rsid w:val="00D130FB"/>
    <w:rsid w:val="00D13E8E"/>
    <w:rsid w:val="00D1512C"/>
    <w:rsid w:val="00D16758"/>
    <w:rsid w:val="00D1744B"/>
    <w:rsid w:val="00D2693B"/>
    <w:rsid w:val="00D45FF6"/>
    <w:rsid w:val="00D678BE"/>
    <w:rsid w:val="00D7586D"/>
    <w:rsid w:val="00D75D15"/>
    <w:rsid w:val="00D81D10"/>
    <w:rsid w:val="00D827EB"/>
    <w:rsid w:val="00D84527"/>
    <w:rsid w:val="00D95D0B"/>
    <w:rsid w:val="00DA3B5B"/>
    <w:rsid w:val="00DA5DBA"/>
    <w:rsid w:val="00DB24C3"/>
    <w:rsid w:val="00DC725F"/>
    <w:rsid w:val="00DD66DA"/>
    <w:rsid w:val="00DD6BFE"/>
    <w:rsid w:val="00DD72AF"/>
    <w:rsid w:val="00DE2FD2"/>
    <w:rsid w:val="00DF0620"/>
    <w:rsid w:val="00DF07B9"/>
    <w:rsid w:val="00DF5004"/>
    <w:rsid w:val="00DF56CE"/>
    <w:rsid w:val="00E03573"/>
    <w:rsid w:val="00E17002"/>
    <w:rsid w:val="00E177E2"/>
    <w:rsid w:val="00E25EB4"/>
    <w:rsid w:val="00E33E16"/>
    <w:rsid w:val="00E408E5"/>
    <w:rsid w:val="00E53939"/>
    <w:rsid w:val="00E67AC5"/>
    <w:rsid w:val="00E753B2"/>
    <w:rsid w:val="00E7705A"/>
    <w:rsid w:val="00E82598"/>
    <w:rsid w:val="00E86ADB"/>
    <w:rsid w:val="00E959E9"/>
    <w:rsid w:val="00EA3E86"/>
    <w:rsid w:val="00EA7798"/>
    <w:rsid w:val="00EB3EFD"/>
    <w:rsid w:val="00EC0196"/>
    <w:rsid w:val="00EC0C52"/>
    <w:rsid w:val="00EC1230"/>
    <w:rsid w:val="00EC5D3F"/>
    <w:rsid w:val="00EC6E00"/>
    <w:rsid w:val="00ED30D7"/>
    <w:rsid w:val="00ED323E"/>
    <w:rsid w:val="00ED4008"/>
    <w:rsid w:val="00ED553F"/>
    <w:rsid w:val="00EE3E5A"/>
    <w:rsid w:val="00EF0BBF"/>
    <w:rsid w:val="00F0273D"/>
    <w:rsid w:val="00F03356"/>
    <w:rsid w:val="00F15578"/>
    <w:rsid w:val="00F17FBD"/>
    <w:rsid w:val="00F27078"/>
    <w:rsid w:val="00F307CE"/>
    <w:rsid w:val="00F32883"/>
    <w:rsid w:val="00F3399B"/>
    <w:rsid w:val="00F43D9B"/>
    <w:rsid w:val="00F44CDE"/>
    <w:rsid w:val="00F50A9C"/>
    <w:rsid w:val="00F567FB"/>
    <w:rsid w:val="00F573C4"/>
    <w:rsid w:val="00F702AE"/>
    <w:rsid w:val="00F762AB"/>
    <w:rsid w:val="00F80E19"/>
    <w:rsid w:val="00F8559B"/>
    <w:rsid w:val="00F87311"/>
    <w:rsid w:val="00FA46B1"/>
    <w:rsid w:val="00FA5B32"/>
    <w:rsid w:val="00FB2A60"/>
    <w:rsid w:val="00FB58D6"/>
    <w:rsid w:val="00FC0D53"/>
    <w:rsid w:val="00FC6FA7"/>
    <w:rsid w:val="00FD09F5"/>
    <w:rsid w:val="00FD13C4"/>
    <w:rsid w:val="00FD38D0"/>
    <w:rsid w:val="00FD45C0"/>
    <w:rsid w:val="00FD4A65"/>
    <w:rsid w:val="00FD4E84"/>
    <w:rsid w:val="00FD5C55"/>
    <w:rsid w:val="00FD6D34"/>
    <w:rsid w:val="00FE14B7"/>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9737"/>
  <w15:chartTrackingRefBased/>
  <w15:docId w15:val="{3B8019CB-A13C-47B9-9DD1-88A78D2D7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FA7"/>
    <w:pPr>
      <w:widowControl w:val="0"/>
      <w:spacing w:before="120" w:after="0" w:line="360" w:lineRule="auto"/>
      <w:ind w:left="544"/>
    </w:pPr>
    <w:rPr>
      <w:rFonts w:ascii="Times New Roman" w:eastAsia="Times New Roman" w:hAnsi="Times New Roman" w:cs="Times New Roman"/>
      <w:snapToGrid w:val="0"/>
      <w:sz w:val="24"/>
      <w:szCs w:val="20"/>
    </w:rPr>
  </w:style>
  <w:style w:type="paragraph" w:styleId="Heading1">
    <w:name w:val="heading 1"/>
    <w:aliases w:val="Heading 1(Report Only),Chapter,Heading 1(Report Only)1,Chapter1"/>
    <w:basedOn w:val="Normal"/>
    <w:next w:val="Heading2"/>
    <w:link w:val="Heading1Char"/>
    <w:uiPriority w:val="9"/>
    <w:qFormat/>
    <w:rsid w:val="00FC6FA7"/>
    <w:pPr>
      <w:keepNext/>
      <w:numPr>
        <w:numId w:val="31"/>
      </w:numPr>
      <w:spacing w:before="360" w:after="240"/>
      <w:outlineLvl w:val="0"/>
    </w:pPr>
    <w:rPr>
      <w:b/>
      <w:kern w:val="28"/>
    </w:rPr>
  </w:style>
  <w:style w:type="paragraph" w:styleId="Heading2">
    <w:name w:val="heading 2"/>
    <w:aliases w:val="l2,H2,h21"/>
    <w:basedOn w:val="Normal"/>
    <w:next w:val="NormalIndent"/>
    <w:link w:val="Heading2Char"/>
    <w:autoRedefine/>
    <w:uiPriority w:val="9"/>
    <w:qFormat/>
    <w:rsid w:val="00F17FBD"/>
    <w:pPr>
      <w:keepNext/>
      <w:numPr>
        <w:ilvl w:val="1"/>
        <w:numId w:val="31"/>
      </w:numPr>
      <w:spacing w:before="240" w:after="120"/>
      <w:outlineLvl w:val="1"/>
    </w:pPr>
    <w:rPr>
      <w:b/>
      <w:sz w:val="28"/>
      <w:szCs w:val="28"/>
    </w:rPr>
  </w:style>
  <w:style w:type="paragraph" w:styleId="Heading3">
    <w:name w:val="heading 3"/>
    <w:aliases w:val="h3,h31,h31 Char"/>
    <w:basedOn w:val="Normal"/>
    <w:next w:val="Normal"/>
    <w:link w:val="Heading3Char"/>
    <w:uiPriority w:val="9"/>
    <w:qFormat/>
    <w:rsid w:val="00FC6FA7"/>
    <w:pPr>
      <w:keepNext/>
      <w:numPr>
        <w:ilvl w:val="2"/>
        <w:numId w:val="31"/>
      </w:numPr>
      <w:tabs>
        <w:tab w:val="left" w:pos="792"/>
      </w:tabs>
      <w:spacing w:before="240"/>
      <w:jc w:val="both"/>
      <w:outlineLvl w:val="2"/>
    </w:pPr>
    <w:rPr>
      <w:rFonts w:ascii="Arial" w:hAnsi="Arial"/>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link w:val="Heading4Char"/>
    <w:uiPriority w:val="9"/>
    <w:qFormat/>
    <w:rsid w:val="00FC6FA7"/>
    <w:pPr>
      <w:keepNext/>
      <w:numPr>
        <w:ilvl w:val="3"/>
        <w:numId w:val="31"/>
      </w:numPr>
      <w:spacing w:before="240" w:after="60"/>
      <w:outlineLvl w:val="3"/>
    </w:pPr>
    <w:rPr>
      <w:rFonts w:ascii="Arial" w:hAnsi="Arial"/>
      <w:i/>
    </w:rPr>
  </w:style>
  <w:style w:type="paragraph" w:styleId="Heading5">
    <w:name w:val="heading 5"/>
    <w:basedOn w:val="Normal"/>
    <w:next w:val="Normal"/>
    <w:link w:val="Heading5Char"/>
    <w:uiPriority w:val="9"/>
    <w:qFormat/>
    <w:rsid w:val="00FC6FA7"/>
    <w:pPr>
      <w:keepNext/>
      <w:numPr>
        <w:ilvl w:val="4"/>
        <w:numId w:val="31"/>
      </w:numPr>
      <w:jc w:val="both"/>
      <w:outlineLvl w:val="4"/>
    </w:pPr>
    <w:rPr>
      <w:b/>
    </w:rPr>
  </w:style>
  <w:style w:type="paragraph" w:styleId="Heading6">
    <w:name w:val="heading 6"/>
    <w:basedOn w:val="Normal"/>
    <w:next w:val="Normal"/>
    <w:link w:val="Heading6Char"/>
    <w:uiPriority w:val="9"/>
    <w:qFormat/>
    <w:rsid w:val="00FC6FA7"/>
    <w:pPr>
      <w:keepNext/>
      <w:numPr>
        <w:ilvl w:val="5"/>
        <w:numId w:val="31"/>
      </w:numPr>
      <w:outlineLvl w:val="5"/>
    </w:pPr>
    <w:rPr>
      <w:rFonts w:ascii=".VnTime" w:hAnsi=".VnTime"/>
      <w:b/>
      <w:i/>
      <w:sz w:val="22"/>
    </w:rPr>
  </w:style>
  <w:style w:type="paragraph" w:styleId="Heading7">
    <w:name w:val="heading 7"/>
    <w:basedOn w:val="Normal"/>
    <w:next w:val="Normal"/>
    <w:link w:val="Heading7Char"/>
    <w:uiPriority w:val="9"/>
    <w:qFormat/>
    <w:rsid w:val="00FC6FA7"/>
    <w:pPr>
      <w:keepNext/>
      <w:numPr>
        <w:ilvl w:val="6"/>
        <w:numId w:val="31"/>
      </w:numPr>
      <w:spacing w:before="60" w:after="60"/>
      <w:outlineLvl w:val="6"/>
    </w:pPr>
    <w:rPr>
      <w:rFonts w:ascii=".VnTimeH" w:hAnsi=".VnTimeH"/>
      <w:b/>
      <w:color w:val="000000"/>
      <w:sz w:val="18"/>
    </w:rPr>
  </w:style>
  <w:style w:type="paragraph" w:styleId="Heading8">
    <w:name w:val="heading 8"/>
    <w:basedOn w:val="Normal"/>
    <w:next w:val="Normal"/>
    <w:link w:val="Heading8Char"/>
    <w:uiPriority w:val="9"/>
    <w:qFormat/>
    <w:rsid w:val="00FC6FA7"/>
    <w:pPr>
      <w:keepNext/>
      <w:numPr>
        <w:ilvl w:val="7"/>
        <w:numId w:val="31"/>
      </w:numPr>
      <w:jc w:val="both"/>
      <w:outlineLvl w:val="7"/>
    </w:pPr>
    <w:rPr>
      <w:rFonts w:ascii=".VnArialH" w:hAnsi=".VnArialH"/>
      <w:b/>
    </w:rPr>
  </w:style>
  <w:style w:type="paragraph" w:styleId="Heading9">
    <w:name w:val="heading 9"/>
    <w:basedOn w:val="Normal"/>
    <w:next w:val="Normal"/>
    <w:link w:val="Heading9Char"/>
    <w:uiPriority w:val="9"/>
    <w:qFormat/>
    <w:rsid w:val="00FC6FA7"/>
    <w:pPr>
      <w:keepNext/>
      <w:numPr>
        <w:ilvl w:val="8"/>
        <w:numId w:val="3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FC6FA7"/>
    <w:pPr>
      <w:tabs>
        <w:tab w:val="center" w:pos="4320"/>
        <w:tab w:val="right" w:pos="8640"/>
      </w:tabs>
      <w:ind w:left="0"/>
    </w:pPr>
  </w:style>
  <w:style w:type="character" w:customStyle="1" w:styleId="FooterChar">
    <w:name w:val="Footer Char"/>
    <w:basedOn w:val="DefaultParagraphFont"/>
    <w:link w:val="Footer"/>
    <w:rsid w:val="00FC6FA7"/>
    <w:rPr>
      <w:rFonts w:ascii="Times New Roman" w:eastAsia="Times New Roman" w:hAnsi="Times New Roman" w:cs="Times New Roman"/>
      <w:snapToGrid w:val="0"/>
      <w:sz w:val="24"/>
      <w:szCs w:val="20"/>
    </w:rPr>
  </w:style>
  <w:style w:type="paragraph" w:customStyle="1" w:styleId="NormalTB">
    <w:name w:val="NormalTB"/>
    <w:rsid w:val="00FC6FA7"/>
    <w:pPr>
      <w:widowControl w:val="0"/>
      <w:spacing w:before="120" w:after="0" w:line="240" w:lineRule="auto"/>
      <w:jc w:val="center"/>
    </w:pPr>
    <w:rPr>
      <w:rFonts w:ascii=".VnTime" w:eastAsia="Times New Roman" w:hAnsi=".VnTime" w:cs="Times New Roman"/>
      <w:b/>
      <w:snapToGrid w:val="0"/>
      <w:szCs w:val="20"/>
    </w:rPr>
  </w:style>
  <w:style w:type="paragraph" w:customStyle="1" w:styleId="Bang">
    <w:name w:val="Bang"/>
    <w:basedOn w:val="Normal"/>
    <w:link w:val="BangChar"/>
    <w:rsid w:val="00FC6FA7"/>
    <w:pPr>
      <w:spacing w:before="60" w:after="60"/>
      <w:ind w:left="0"/>
      <w:jc w:val="both"/>
    </w:pPr>
    <w:rPr>
      <w:snapToGrid/>
      <w:sz w:val="18"/>
    </w:rPr>
  </w:style>
  <w:style w:type="character" w:customStyle="1" w:styleId="BangChar">
    <w:name w:val="Bang Char"/>
    <w:link w:val="Bang"/>
    <w:rsid w:val="00FC6FA7"/>
    <w:rPr>
      <w:rFonts w:ascii="Times New Roman" w:eastAsia="Times New Roman" w:hAnsi="Times New Roman" w:cs="Times New Roman"/>
      <w:sz w:val="18"/>
      <w:szCs w:val="20"/>
    </w:rPr>
  </w:style>
  <w:style w:type="character" w:customStyle="1" w:styleId="Heading1Char">
    <w:name w:val="Heading 1 Char"/>
    <w:aliases w:val="Heading 1(Report Only) Char,Chapter Char,Heading 1(Report Only)1 Char,Chapter1 Char"/>
    <w:basedOn w:val="DefaultParagraphFont"/>
    <w:link w:val="Heading1"/>
    <w:uiPriority w:val="9"/>
    <w:rsid w:val="00FC6FA7"/>
    <w:rPr>
      <w:rFonts w:ascii="Times New Roman" w:eastAsia="Times New Roman" w:hAnsi="Times New Roman" w:cs="Times New Roman"/>
      <w:b/>
      <w:snapToGrid w:val="0"/>
      <w:kern w:val="28"/>
      <w:sz w:val="24"/>
      <w:szCs w:val="20"/>
    </w:rPr>
  </w:style>
  <w:style w:type="character" w:customStyle="1" w:styleId="Heading2Char">
    <w:name w:val="Heading 2 Char"/>
    <w:aliases w:val="l2 Char,H2 Char,h21 Char"/>
    <w:basedOn w:val="DefaultParagraphFont"/>
    <w:link w:val="Heading2"/>
    <w:uiPriority w:val="9"/>
    <w:rsid w:val="00F17FBD"/>
    <w:rPr>
      <w:rFonts w:ascii="Times New Roman" w:eastAsia="Times New Roman" w:hAnsi="Times New Roman" w:cs="Times New Roman"/>
      <w:b/>
      <w:snapToGrid w:val="0"/>
      <w:sz w:val="28"/>
      <w:szCs w:val="28"/>
    </w:rPr>
  </w:style>
  <w:style w:type="character" w:customStyle="1" w:styleId="Heading3Char">
    <w:name w:val="Heading 3 Char"/>
    <w:aliases w:val="h3 Char,h31 Char1,h31 Char Char"/>
    <w:basedOn w:val="DefaultParagraphFont"/>
    <w:link w:val="Heading3"/>
    <w:uiPriority w:val="9"/>
    <w:rsid w:val="00FC6FA7"/>
    <w:rPr>
      <w:rFonts w:ascii="Arial" w:eastAsia="Times New Roman" w:hAnsi="Arial" w:cs="Times New Roman"/>
      <w:b/>
      <w:i/>
      <w:snapToGrid w:val="0"/>
      <w:sz w:val="24"/>
      <w:szCs w:val="20"/>
    </w:r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basedOn w:val="DefaultParagraphFont"/>
    <w:link w:val="Heading4"/>
    <w:uiPriority w:val="9"/>
    <w:rsid w:val="00FC6FA7"/>
    <w:rPr>
      <w:rFonts w:ascii="Arial" w:eastAsia="Times New Roman" w:hAnsi="Arial" w:cs="Times New Roman"/>
      <w:i/>
      <w:snapToGrid w:val="0"/>
      <w:sz w:val="24"/>
      <w:szCs w:val="20"/>
    </w:rPr>
  </w:style>
  <w:style w:type="character" w:customStyle="1" w:styleId="Heading5Char">
    <w:name w:val="Heading 5 Char"/>
    <w:basedOn w:val="DefaultParagraphFont"/>
    <w:link w:val="Heading5"/>
    <w:uiPriority w:val="9"/>
    <w:rsid w:val="00FC6FA7"/>
    <w:rPr>
      <w:rFonts w:ascii="Times New Roman" w:eastAsia="Times New Roman" w:hAnsi="Times New Roman" w:cs="Times New Roman"/>
      <w:b/>
      <w:snapToGrid w:val="0"/>
      <w:sz w:val="24"/>
      <w:szCs w:val="20"/>
    </w:rPr>
  </w:style>
  <w:style w:type="character" w:customStyle="1" w:styleId="Heading6Char">
    <w:name w:val="Heading 6 Char"/>
    <w:basedOn w:val="DefaultParagraphFont"/>
    <w:link w:val="Heading6"/>
    <w:uiPriority w:val="9"/>
    <w:rsid w:val="00FC6FA7"/>
    <w:rPr>
      <w:rFonts w:ascii=".VnTime" w:eastAsia="Times New Roman" w:hAnsi=".VnTime" w:cs="Times New Roman"/>
      <w:b/>
      <w:i/>
      <w:snapToGrid w:val="0"/>
      <w:szCs w:val="20"/>
    </w:rPr>
  </w:style>
  <w:style w:type="character" w:customStyle="1" w:styleId="Heading7Char">
    <w:name w:val="Heading 7 Char"/>
    <w:basedOn w:val="DefaultParagraphFont"/>
    <w:link w:val="Heading7"/>
    <w:uiPriority w:val="9"/>
    <w:rsid w:val="00FC6FA7"/>
    <w:rPr>
      <w:rFonts w:ascii=".VnTimeH" w:eastAsia="Times New Roman" w:hAnsi=".VnTimeH" w:cs="Times New Roman"/>
      <w:b/>
      <w:snapToGrid w:val="0"/>
      <w:color w:val="000000"/>
      <w:sz w:val="18"/>
      <w:szCs w:val="20"/>
    </w:rPr>
  </w:style>
  <w:style w:type="character" w:customStyle="1" w:styleId="Heading8Char">
    <w:name w:val="Heading 8 Char"/>
    <w:basedOn w:val="DefaultParagraphFont"/>
    <w:link w:val="Heading8"/>
    <w:uiPriority w:val="9"/>
    <w:rsid w:val="00FC6FA7"/>
    <w:rPr>
      <w:rFonts w:ascii=".VnArialH" w:eastAsia="Times New Roman" w:hAnsi=".VnArialH" w:cs="Times New Roman"/>
      <w:b/>
      <w:snapToGrid w:val="0"/>
      <w:sz w:val="24"/>
      <w:szCs w:val="20"/>
    </w:rPr>
  </w:style>
  <w:style w:type="character" w:customStyle="1" w:styleId="Heading9Char">
    <w:name w:val="Heading 9 Char"/>
    <w:basedOn w:val="DefaultParagraphFont"/>
    <w:link w:val="Heading9"/>
    <w:uiPriority w:val="9"/>
    <w:rsid w:val="00FC6FA7"/>
    <w:rPr>
      <w:rFonts w:ascii=".VnArial" w:eastAsia="Times New Roman" w:hAnsi=".VnArial" w:cs="Times New Roman"/>
      <w:b/>
      <w:snapToGrid w:val="0"/>
      <w:sz w:val="24"/>
      <w:szCs w:val="20"/>
    </w:rPr>
  </w:style>
  <w:style w:type="paragraph" w:styleId="NormalIndent">
    <w:name w:val="Normal Indent"/>
    <w:basedOn w:val="Normal"/>
    <w:link w:val="NormalIndentChar"/>
    <w:uiPriority w:val="99"/>
    <w:unhideWhenUsed/>
    <w:rsid w:val="00FC6FA7"/>
    <w:pPr>
      <w:ind w:left="720"/>
    </w:pPr>
  </w:style>
  <w:style w:type="paragraph" w:styleId="Caption">
    <w:name w:val="caption"/>
    <w:aliases w:val="Picture"/>
    <w:basedOn w:val="Normal"/>
    <w:next w:val="Normal"/>
    <w:qFormat/>
    <w:rsid w:val="00FC6FA7"/>
    <w:pPr>
      <w:spacing w:after="120"/>
      <w:ind w:left="1440"/>
      <w:jc w:val="both"/>
    </w:pPr>
    <w:rPr>
      <w:rFonts w:ascii=".VnTime" w:hAnsi=".VnTime"/>
      <w:b/>
    </w:rPr>
  </w:style>
  <w:style w:type="paragraph" w:styleId="BodyText">
    <w:name w:val="Body Text"/>
    <w:basedOn w:val="Normal"/>
    <w:link w:val="BodyTextChar"/>
    <w:uiPriority w:val="99"/>
    <w:unhideWhenUsed/>
    <w:rsid w:val="00FC6FA7"/>
    <w:pPr>
      <w:spacing w:after="120"/>
    </w:pPr>
  </w:style>
  <w:style w:type="character" w:customStyle="1" w:styleId="BodyTextChar">
    <w:name w:val="Body Text Char"/>
    <w:basedOn w:val="DefaultParagraphFont"/>
    <w:link w:val="BodyText"/>
    <w:uiPriority w:val="99"/>
    <w:rsid w:val="00FC6FA7"/>
    <w:rPr>
      <w:rFonts w:ascii="Times New Roman" w:eastAsia="Times New Roman" w:hAnsi="Times New Roman" w:cs="Times New Roman"/>
      <w:snapToGrid w:val="0"/>
      <w:sz w:val="24"/>
      <w:szCs w:val="20"/>
    </w:rPr>
  </w:style>
  <w:style w:type="paragraph" w:customStyle="1" w:styleId="Sothutu-1so">
    <w:name w:val="Sothutu-1so"/>
    <w:basedOn w:val="Normal"/>
    <w:rsid w:val="00FC6FA7"/>
    <w:pPr>
      <w:widowControl/>
      <w:numPr>
        <w:numId w:val="2"/>
      </w:numPr>
      <w:spacing w:before="80" w:line="312" w:lineRule="auto"/>
      <w:jc w:val="both"/>
    </w:pPr>
    <w:rPr>
      <w:snapToGrid/>
      <w:szCs w:val="26"/>
    </w:rPr>
  </w:style>
  <w:style w:type="paragraph" w:customStyle="1" w:styleId="Mucvidu">
    <w:name w:val="Mucvidu"/>
    <w:basedOn w:val="Normal"/>
    <w:rsid w:val="000F1BA5"/>
    <w:pPr>
      <w:widowControl/>
      <w:numPr>
        <w:numId w:val="4"/>
      </w:numPr>
      <w:tabs>
        <w:tab w:val="clear" w:pos="360"/>
      </w:tabs>
      <w:spacing w:before="0"/>
      <w:ind w:left="1080"/>
      <w:jc w:val="both"/>
    </w:pPr>
    <w:rPr>
      <w:snapToGrid/>
    </w:rPr>
  </w:style>
  <w:style w:type="paragraph" w:customStyle="1" w:styleId="InfoBlue">
    <w:name w:val="InfoBlue"/>
    <w:basedOn w:val="Normal"/>
    <w:next w:val="BodyText"/>
    <w:rsid w:val="000F1BA5"/>
    <w:pPr>
      <w:suppressAutoHyphens/>
      <w:spacing w:before="0" w:after="120"/>
      <w:ind w:left="540"/>
      <w:jc w:val="both"/>
    </w:pPr>
    <w:rPr>
      <w:rFonts w:ascii="Arial" w:hAnsi="Arial" w:cs="Arial"/>
      <w:snapToGrid/>
      <w:color w:val="0000FF"/>
      <w:sz w:val="20"/>
      <w:lang w:eastAsia="ar-SA"/>
    </w:rPr>
  </w:style>
  <w:style w:type="paragraph" w:styleId="ListParagraph">
    <w:name w:val="List Paragraph"/>
    <w:basedOn w:val="Normal"/>
    <w:uiPriority w:val="34"/>
    <w:qFormat/>
    <w:rsid w:val="00122300"/>
    <w:pPr>
      <w:ind w:left="720"/>
      <w:contextualSpacing/>
    </w:pPr>
  </w:style>
  <w:style w:type="paragraph" w:styleId="TOCHeading">
    <w:name w:val="TOC Heading"/>
    <w:basedOn w:val="Heading1"/>
    <w:next w:val="Normal"/>
    <w:uiPriority w:val="39"/>
    <w:unhideWhenUsed/>
    <w:qFormat/>
    <w:rsid w:val="009E4099"/>
    <w:pPr>
      <w:keepLines/>
      <w:widowControl/>
      <w:numPr>
        <w:numId w:val="0"/>
      </w:numPr>
      <w:spacing w:before="240" w:after="0" w:line="259" w:lineRule="auto"/>
      <w:outlineLvl w:val="9"/>
    </w:pPr>
    <w:rPr>
      <w:rFonts w:asciiTheme="majorHAnsi" w:eastAsiaTheme="majorEastAsia" w:hAnsiTheme="majorHAnsi" w:cstheme="majorBidi"/>
      <w:b w:val="0"/>
      <w:snapToGrid/>
      <w:color w:val="2E74B5" w:themeColor="accent1" w:themeShade="BF"/>
      <w:kern w:val="0"/>
      <w:sz w:val="32"/>
      <w:szCs w:val="32"/>
    </w:rPr>
  </w:style>
  <w:style w:type="paragraph" w:styleId="TOC1">
    <w:name w:val="toc 1"/>
    <w:basedOn w:val="Normal"/>
    <w:next w:val="Normal"/>
    <w:autoRedefine/>
    <w:uiPriority w:val="39"/>
    <w:unhideWhenUsed/>
    <w:rsid w:val="009E4099"/>
    <w:pPr>
      <w:spacing w:after="100"/>
      <w:ind w:left="0"/>
    </w:pPr>
  </w:style>
  <w:style w:type="paragraph" w:styleId="TOC2">
    <w:name w:val="toc 2"/>
    <w:basedOn w:val="Normal"/>
    <w:next w:val="Normal"/>
    <w:autoRedefine/>
    <w:uiPriority w:val="39"/>
    <w:unhideWhenUsed/>
    <w:rsid w:val="009E4099"/>
    <w:pPr>
      <w:spacing w:after="100"/>
      <w:ind w:left="240"/>
    </w:pPr>
  </w:style>
  <w:style w:type="character" w:styleId="Hyperlink">
    <w:name w:val="Hyperlink"/>
    <w:basedOn w:val="DefaultParagraphFont"/>
    <w:uiPriority w:val="99"/>
    <w:unhideWhenUsed/>
    <w:rsid w:val="009E4099"/>
    <w:rPr>
      <w:color w:val="0563C1" w:themeColor="hyperlink"/>
      <w:u w:val="single"/>
    </w:rPr>
  </w:style>
  <w:style w:type="paragraph" w:styleId="NoSpacing">
    <w:name w:val="No Spacing"/>
    <w:uiPriority w:val="1"/>
    <w:qFormat/>
    <w:rsid w:val="009B64E3"/>
    <w:pPr>
      <w:widowControl w:val="0"/>
      <w:spacing w:after="0" w:line="240" w:lineRule="auto"/>
      <w:ind w:left="544"/>
    </w:pPr>
    <w:rPr>
      <w:rFonts w:ascii="Times New Roman" w:eastAsia="Times New Roman" w:hAnsi="Times New Roman" w:cs="Times New Roman"/>
      <w:snapToGrid w:val="0"/>
      <w:sz w:val="24"/>
      <w:szCs w:val="20"/>
    </w:rPr>
  </w:style>
  <w:style w:type="character" w:styleId="CommentReference">
    <w:name w:val="annotation reference"/>
    <w:basedOn w:val="DefaultParagraphFont"/>
    <w:uiPriority w:val="99"/>
    <w:semiHidden/>
    <w:unhideWhenUsed/>
    <w:rsid w:val="00F27078"/>
    <w:rPr>
      <w:sz w:val="16"/>
      <w:szCs w:val="16"/>
    </w:rPr>
  </w:style>
  <w:style w:type="paragraph" w:styleId="CommentText">
    <w:name w:val="annotation text"/>
    <w:basedOn w:val="Normal"/>
    <w:link w:val="CommentTextChar"/>
    <w:uiPriority w:val="99"/>
    <w:unhideWhenUsed/>
    <w:rsid w:val="00F27078"/>
    <w:pPr>
      <w:spacing w:line="240" w:lineRule="auto"/>
    </w:pPr>
    <w:rPr>
      <w:sz w:val="20"/>
    </w:rPr>
  </w:style>
  <w:style w:type="character" w:customStyle="1" w:styleId="CommentTextChar">
    <w:name w:val="Comment Text Char"/>
    <w:basedOn w:val="DefaultParagraphFont"/>
    <w:link w:val="CommentText"/>
    <w:uiPriority w:val="99"/>
    <w:rsid w:val="00F27078"/>
    <w:rPr>
      <w:rFonts w:ascii="Times New Roman" w:eastAsia="Times New Roman" w:hAnsi="Times New Roman" w:cs="Times New Roman"/>
      <w:snapToGrid w:val="0"/>
      <w:sz w:val="20"/>
      <w:szCs w:val="20"/>
    </w:rPr>
  </w:style>
  <w:style w:type="paragraph" w:styleId="CommentSubject">
    <w:name w:val="annotation subject"/>
    <w:basedOn w:val="CommentText"/>
    <w:next w:val="CommentText"/>
    <w:link w:val="CommentSubjectChar"/>
    <w:uiPriority w:val="99"/>
    <w:semiHidden/>
    <w:unhideWhenUsed/>
    <w:rsid w:val="00F27078"/>
    <w:rPr>
      <w:b/>
      <w:bCs/>
    </w:rPr>
  </w:style>
  <w:style w:type="character" w:customStyle="1" w:styleId="CommentSubjectChar">
    <w:name w:val="Comment Subject Char"/>
    <w:basedOn w:val="CommentTextChar"/>
    <w:link w:val="CommentSubject"/>
    <w:uiPriority w:val="99"/>
    <w:semiHidden/>
    <w:rsid w:val="00F27078"/>
    <w:rPr>
      <w:rFonts w:ascii="Times New Roman" w:eastAsia="Times New Roman" w:hAnsi="Times New Roman" w:cs="Times New Roman"/>
      <w:b/>
      <w:bCs/>
      <w:snapToGrid w:val="0"/>
      <w:sz w:val="20"/>
      <w:szCs w:val="20"/>
    </w:rPr>
  </w:style>
  <w:style w:type="paragraph" w:styleId="BalloonText">
    <w:name w:val="Balloon Text"/>
    <w:basedOn w:val="Normal"/>
    <w:link w:val="BalloonTextChar"/>
    <w:uiPriority w:val="99"/>
    <w:semiHidden/>
    <w:unhideWhenUsed/>
    <w:rsid w:val="00F2707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7078"/>
    <w:rPr>
      <w:rFonts w:ascii="Segoe UI" w:eastAsia="Times New Roman" w:hAnsi="Segoe UI" w:cs="Segoe UI"/>
      <w:snapToGrid w:val="0"/>
      <w:sz w:val="18"/>
      <w:szCs w:val="18"/>
    </w:rPr>
  </w:style>
  <w:style w:type="paragraph" w:styleId="Header">
    <w:name w:val="header"/>
    <w:basedOn w:val="Normal"/>
    <w:link w:val="HeaderChar"/>
    <w:uiPriority w:val="99"/>
    <w:unhideWhenUsed/>
    <w:rsid w:val="007D1D2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D1D25"/>
    <w:rPr>
      <w:rFonts w:ascii="Times New Roman" w:eastAsia="Times New Roman" w:hAnsi="Times New Roman" w:cs="Times New Roman"/>
      <w:snapToGrid w:val="0"/>
      <w:sz w:val="24"/>
      <w:szCs w:val="20"/>
    </w:rPr>
  </w:style>
  <w:style w:type="table" w:styleId="TableGrid">
    <w:name w:val="Table Grid"/>
    <w:basedOn w:val="TableNormal"/>
    <w:uiPriority w:val="59"/>
    <w:rsid w:val="0095584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rmalIndentChar">
    <w:name w:val="Normal Indent Char"/>
    <w:link w:val="NormalIndent"/>
    <w:uiPriority w:val="99"/>
    <w:rsid w:val="00955845"/>
    <w:rPr>
      <w:rFonts w:ascii="Times New Roman" w:eastAsia="Times New Roman" w:hAnsi="Times New Roman" w:cs="Times New Roman"/>
      <w:snapToGrid w:val="0"/>
      <w:sz w:val="24"/>
      <w:szCs w:val="20"/>
    </w:rPr>
  </w:style>
  <w:style w:type="character" w:styleId="FollowedHyperlink">
    <w:name w:val="FollowedHyperlink"/>
    <w:basedOn w:val="DefaultParagraphFont"/>
    <w:uiPriority w:val="99"/>
    <w:semiHidden/>
    <w:unhideWhenUsed/>
    <w:rsid w:val="001976CA"/>
    <w:rPr>
      <w:color w:val="954F72" w:themeColor="followedHyperlink"/>
      <w:u w:val="single"/>
    </w:rPr>
  </w:style>
  <w:style w:type="paragraph" w:styleId="BodyTextIndent">
    <w:name w:val="Body Text Indent"/>
    <w:basedOn w:val="Normal"/>
    <w:link w:val="BodyTextIndentChar"/>
    <w:uiPriority w:val="99"/>
    <w:semiHidden/>
    <w:unhideWhenUsed/>
    <w:rsid w:val="005117D6"/>
    <w:pPr>
      <w:spacing w:after="120"/>
      <w:ind w:left="360"/>
    </w:pPr>
  </w:style>
  <w:style w:type="character" w:customStyle="1" w:styleId="BodyTextIndentChar">
    <w:name w:val="Body Text Indent Char"/>
    <w:basedOn w:val="DefaultParagraphFont"/>
    <w:link w:val="BodyTextIndent"/>
    <w:uiPriority w:val="99"/>
    <w:semiHidden/>
    <w:rsid w:val="005117D6"/>
    <w:rPr>
      <w:rFonts w:ascii="Times New Roman" w:eastAsia="Times New Roman" w:hAnsi="Times New Roman" w:cs="Times New Roman"/>
      <w:snapToGrid w:val="0"/>
      <w:sz w:val="24"/>
      <w:szCs w:val="20"/>
    </w:rPr>
  </w:style>
  <w:style w:type="paragraph" w:styleId="Revision">
    <w:name w:val="Revision"/>
    <w:hidden/>
    <w:uiPriority w:val="99"/>
    <w:semiHidden/>
    <w:rsid w:val="006C48E9"/>
    <w:pPr>
      <w:spacing w:after="0" w:line="240" w:lineRule="auto"/>
    </w:pPr>
    <w:rPr>
      <w:rFonts w:ascii="Times New Roman" w:eastAsia="Times New Roman" w:hAnsi="Times New Roman"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1510">
      <w:bodyDiv w:val="1"/>
      <w:marLeft w:val="0"/>
      <w:marRight w:val="0"/>
      <w:marTop w:val="0"/>
      <w:marBottom w:val="0"/>
      <w:divBdr>
        <w:top w:val="none" w:sz="0" w:space="0" w:color="auto"/>
        <w:left w:val="none" w:sz="0" w:space="0" w:color="auto"/>
        <w:bottom w:val="none" w:sz="0" w:space="0" w:color="auto"/>
        <w:right w:val="none" w:sz="0" w:space="0" w:color="auto"/>
      </w:divBdr>
    </w:div>
    <w:div w:id="793643469">
      <w:bodyDiv w:val="1"/>
      <w:marLeft w:val="0"/>
      <w:marRight w:val="0"/>
      <w:marTop w:val="0"/>
      <w:marBottom w:val="0"/>
      <w:divBdr>
        <w:top w:val="none" w:sz="0" w:space="0" w:color="auto"/>
        <w:left w:val="none" w:sz="0" w:space="0" w:color="auto"/>
        <w:bottom w:val="none" w:sz="0" w:space="0" w:color="auto"/>
        <w:right w:val="none" w:sz="0" w:space="0" w:color="auto"/>
      </w:divBdr>
    </w:div>
    <w:div w:id="826285812">
      <w:bodyDiv w:val="1"/>
      <w:marLeft w:val="0"/>
      <w:marRight w:val="0"/>
      <w:marTop w:val="0"/>
      <w:marBottom w:val="0"/>
      <w:divBdr>
        <w:top w:val="none" w:sz="0" w:space="0" w:color="auto"/>
        <w:left w:val="none" w:sz="0" w:space="0" w:color="auto"/>
        <w:bottom w:val="none" w:sz="0" w:space="0" w:color="auto"/>
        <w:right w:val="none" w:sz="0" w:space="0" w:color="auto"/>
      </w:divBdr>
    </w:div>
    <w:div w:id="1132593774">
      <w:bodyDiv w:val="1"/>
      <w:marLeft w:val="0"/>
      <w:marRight w:val="0"/>
      <w:marTop w:val="0"/>
      <w:marBottom w:val="0"/>
      <w:divBdr>
        <w:top w:val="none" w:sz="0" w:space="0" w:color="auto"/>
        <w:left w:val="none" w:sz="0" w:space="0" w:color="auto"/>
        <w:bottom w:val="none" w:sz="0" w:space="0" w:color="auto"/>
        <w:right w:val="none" w:sz="0" w:space="0" w:color="auto"/>
      </w:divBdr>
    </w:div>
    <w:div w:id="1142504087">
      <w:bodyDiv w:val="1"/>
      <w:marLeft w:val="0"/>
      <w:marRight w:val="0"/>
      <w:marTop w:val="0"/>
      <w:marBottom w:val="0"/>
      <w:divBdr>
        <w:top w:val="none" w:sz="0" w:space="0" w:color="auto"/>
        <w:left w:val="none" w:sz="0" w:space="0" w:color="auto"/>
        <w:bottom w:val="none" w:sz="0" w:space="0" w:color="auto"/>
        <w:right w:val="none" w:sz="0" w:space="0" w:color="auto"/>
      </w:divBdr>
    </w:div>
    <w:div w:id="1416979075">
      <w:bodyDiv w:val="1"/>
      <w:marLeft w:val="0"/>
      <w:marRight w:val="0"/>
      <w:marTop w:val="0"/>
      <w:marBottom w:val="0"/>
      <w:divBdr>
        <w:top w:val="none" w:sz="0" w:space="0" w:color="auto"/>
        <w:left w:val="none" w:sz="0" w:space="0" w:color="auto"/>
        <w:bottom w:val="none" w:sz="0" w:space="0" w:color="auto"/>
        <w:right w:val="none" w:sz="0" w:space="0" w:color="auto"/>
      </w:divBdr>
    </w:div>
    <w:div w:id="1418356731">
      <w:bodyDiv w:val="1"/>
      <w:marLeft w:val="0"/>
      <w:marRight w:val="0"/>
      <w:marTop w:val="0"/>
      <w:marBottom w:val="0"/>
      <w:divBdr>
        <w:top w:val="none" w:sz="0" w:space="0" w:color="auto"/>
        <w:left w:val="none" w:sz="0" w:space="0" w:color="auto"/>
        <w:bottom w:val="none" w:sz="0" w:space="0" w:color="auto"/>
        <w:right w:val="none" w:sz="0" w:space="0" w:color="auto"/>
      </w:divBdr>
    </w:div>
    <w:div w:id="1639843005">
      <w:bodyDiv w:val="1"/>
      <w:marLeft w:val="0"/>
      <w:marRight w:val="0"/>
      <w:marTop w:val="0"/>
      <w:marBottom w:val="0"/>
      <w:divBdr>
        <w:top w:val="none" w:sz="0" w:space="0" w:color="auto"/>
        <w:left w:val="none" w:sz="0" w:space="0" w:color="auto"/>
        <w:bottom w:val="none" w:sz="0" w:space="0" w:color="auto"/>
        <w:right w:val="none" w:sz="0" w:space="0" w:color="auto"/>
      </w:divBdr>
    </w:div>
    <w:div w:id="2121795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8.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emf"/><Relationship Id="rId68" Type="http://schemas.openxmlformats.org/officeDocument/2006/relationships/image" Target="media/image48.png"/><Relationship Id="rId84" Type="http://schemas.openxmlformats.org/officeDocument/2006/relationships/package" Target="embeddings/Microsoft_Visio_Drawing1.vsdx"/><Relationship Id="rId89" Type="http://schemas.openxmlformats.org/officeDocument/2006/relationships/image" Target="media/image67.png"/><Relationship Id="rId16" Type="http://schemas.openxmlformats.org/officeDocument/2006/relationships/oleObject" Target="embeddings/Microsoft_Visio_2003-2010_Drawing3.vsd"/><Relationship Id="rId11" Type="http://schemas.openxmlformats.org/officeDocument/2006/relationships/image" Target="media/image3.emf"/><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emf"/><Relationship Id="rId22" Type="http://schemas.openxmlformats.org/officeDocument/2006/relationships/oleObject" Target="embeddings/Microsoft_Visio_2003-2010_Drawing6.vsd"/><Relationship Id="rId27" Type="http://schemas.microsoft.com/office/2018/08/relationships/commentsExtensible" Target="commentsExtensible.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package" Target="embeddings/Microsoft_Excel_Worksheet.xlsx"/><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3.png"/><Relationship Id="rId12" Type="http://schemas.openxmlformats.org/officeDocument/2006/relationships/oleObject" Target="embeddings/Microsoft_Visio_2003-2010_Drawing1.vsd"/><Relationship Id="rId17" Type="http://schemas.openxmlformats.org/officeDocument/2006/relationships/image" Target="media/image6.emf"/><Relationship Id="rId25" Type="http://schemas.microsoft.com/office/2011/relationships/commentsExtended" Target="commentsExtended.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oleObject" Target="embeddings/Microsoft_Visio_2003-2010_Drawing5.vsd"/><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emf"/><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oleObject" Target="embeddings/Microsoft_Visio_2003-2010_Drawing.vsd"/><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emf"/><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package" Target="embeddings/Microsoft_Excel_Worksheet2.xlsx"/><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Microsoft_Visio_2003-2010_Drawing4.vsd"/><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omments" Target="comments.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61" Type="http://schemas.openxmlformats.org/officeDocument/2006/relationships/oleObject" Target="embeddings/oleObject1.bin"/><Relationship Id="rId82" Type="http://schemas.openxmlformats.org/officeDocument/2006/relationships/package" Target="embeddings/Microsoft_Visio_Drawing.vsdx"/><Relationship Id="rId19" Type="http://schemas.openxmlformats.org/officeDocument/2006/relationships/image" Target="media/image7.emf"/><Relationship Id="rId14" Type="http://schemas.openxmlformats.org/officeDocument/2006/relationships/oleObject" Target="embeddings/Microsoft_Visio_2003-2010_Drawing2.vsd"/><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5.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8E713-29CD-4C1E-B20F-0FB3A2BE5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124</Pages>
  <Words>11264</Words>
  <Characters>64205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Hương Nguyễn</cp:lastModifiedBy>
  <cp:revision>8</cp:revision>
  <dcterms:created xsi:type="dcterms:W3CDTF">2021-08-19T14:11:00Z</dcterms:created>
  <dcterms:modified xsi:type="dcterms:W3CDTF">2021-10-06T04:01:00Z</dcterms:modified>
</cp:coreProperties>
</file>